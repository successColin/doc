
<file path=[Content_Types].xml><?xml version="1.0" encoding="utf-8"?>
<Types xmlns="http://schemas.openxmlformats.org/package/2006/content-types">
  <Default Extension="xml" ContentType="application/xml"/>
  <Default Extension="xlsx" ContentType="application/vnd.openxmlformats-officedocument.spreadsheetml.sheet"/>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ascii="Arial" w:hAnsi="Arial" w:cs="Arial"/>
          <w:b/>
          <w:bCs/>
          <w:sz w:val="52"/>
          <w:szCs w:val="52"/>
        </w:rPr>
      </w:pPr>
      <w:bookmarkStart w:id="0" w:name="_Hlk522902869"/>
    </w:p>
    <w:p>
      <w:pPr>
        <w:spacing w:line="360" w:lineRule="auto"/>
        <w:rPr>
          <w:rFonts w:ascii="Arial" w:hAnsi="Arial" w:cs="Arial"/>
          <w:b/>
          <w:bCs/>
          <w:sz w:val="52"/>
          <w:szCs w:val="52"/>
        </w:rPr>
      </w:pPr>
    </w:p>
    <w:p>
      <w:pPr>
        <w:spacing w:line="480" w:lineRule="auto"/>
        <w:jc w:val="center"/>
        <w:rPr>
          <w:rFonts w:cs="宋体" w:asciiTheme="majorEastAsia" w:hAnsiTheme="majorEastAsia" w:eastAsiaTheme="majorEastAsia"/>
          <w:color w:val="000000"/>
          <w:kern w:val="0"/>
          <w:sz w:val="52"/>
          <w:szCs w:val="52"/>
          <w:lang w:bidi="th-TH"/>
        </w:rPr>
      </w:pPr>
      <w:r>
        <w:rPr>
          <w:rFonts w:cs="宋体" w:asciiTheme="majorEastAsia" w:hAnsiTheme="majorEastAsia" w:eastAsiaTheme="majorEastAsia"/>
          <w:b/>
          <w:color w:val="000000"/>
          <w:kern w:val="0"/>
          <w:sz w:val="52"/>
          <w:szCs w:val="52"/>
          <w:lang w:bidi="th-TH"/>
        </w:rPr>
        <w:t>企业资产管理</w:t>
      </w:r>
      <w:r>
        <w:rPr>
          <w:rFonts w:hint="eastAsia" w:cs="宋体" w:asciiTheme="majorEastAsia" w:hAnsiTheme="majorEastAsia" w:eastAsiaTheme="majorEastAsia"/>
          <w:b/>
          <w:color w:val="000000"/>
          <w:kern w:val="0"/>
          <w:sz w:val="52"/>
          <w:szCs w:val="52"/>
          <w:lang w:bidi="th-TH"/>
        </w:rPr>
        <w:t>系统项目</w:t>
      </w:r>
      <w:r>
        <w:rPr>
          <w:rFonts w:ascii="Arial" w:hAnsi="Arial" w:cs="Arial"/>
          <w:b/>
          <w:bCs/>
          <w:sz w:val="52"/>
          <w:szCs w:val="52"/>
        </w:rPr>
        <w:t>技术方案</w:t>
      </w:r>
    </w:p>
    <w:p>
      <w:pPr>
        <w:spacing w:line="480" w:lineRule="auto"/>
        <w:jc w:val="center"/>
        <w:rPr>
          <w:rFonts w:ascii="Arial" w:hAnsi="Arial" w:cs="Arial"/>
          <w:b/>
          <w:bCs/>
          <w:sz w:val="52"/>
          <w:szCs w:val="52"/>
        </w:rPr>
      </w:pPr>
    </w:p>
    <w:p>
      <w:pPr>
        <w:spacing w:line="480" w:lineRule="auto"/>
        <w:jc w:val="center"/>
        <w:rPr>
          <w:del w:id="0" w:author="张鹏飞" w:date="2019-05-29T15:36:28Z"/>
          <w:rFonts w:hint="default" w:ascii="Arial" w:hAnsi="Arial" w:cs="Arial"/>
          <w:b/>
          <w:sz w:val="52"/>
          <w:szCs w:val="52"/>
          <w:lang w:val="en-US"/>
        </w:rPr>
      </w:pPr>
      <w:del w:id="1" w:author="张鹏飞" w:date="2019-05-29T15:36:28Z">
        <w:r>
          <w:rPr>
            <w:rFonts w:hint="eastAsia" w:ascii="Arial" w:hAnsi="Arial" w:cs="Arial"/>
            <w:b/>
            <w:sz w:val="52"/>
            <w:szCs w:val="52"/>
            <w:lang w:val="en-US" w:eastAsia="zh-CN"/>
          </w:rPr>
          <w:delText>111</w:delText>
        </w:r>
      </w:del>
    </w:p>
    <w:p>
      <w:pPr>
        <w:spacing w:line="480" w:lineRule="auto"/>
        <w:jc w:val="center"/>
        <w:rPr>
          <w:rFonts w:ascii="Arial" w:hAnsi="Arial" w:cs="Arial"/>
          <w:b/>
          <w:sz w:val="52"/>
          <w:szCs w:val="52"/>
        </w:rPr>
      </w:pPr>
    </w:p>
    <w:p>
      <w:pPr>
        <w:spacing w:line="480" w:lineRule="auto"/>
        <w:jc w:val="center"/>
        <w:rPr>
          <w:rFonts w:ascii="Arial" w:hAnsi="Arial" w:cs="Arial"/>
          <w:b/>
          <w:sz w:val="52"/>
          <w:szCs w:val="52"/>
        </w:rPr>
      </w:pPr>
      <w:bookmarkStart w:id="371" w:name="_GoBack"/>
      <w:bookmarkEnd w:id="371"/>
    </w:p>
    <w:p>
      <w:pPr>
        <w:spacing w:line="480" w:lineRule="auto"/>
        <w:jc w:val="center"/>
        <w:rPr>
          <w:rFonts w:ascii="Arial" w:hAnsi="Arial" w:cs="Arial"/>
          <w:b/>
          <w:sz w:val="52"/>
          <w:szCs w:val="52"/>
        </w:rPr>
      </w:pPr>
    </w:p>
    <w:p>
      <w:pPr>
        <w:spacing w:line="480" w:lineRule="auto"/>
        <w:jc w:val="center"/>
        <w:rPr>
          <w:rFonts w:ascii="Arial" w:hAnsi="Arial" w:cs="Arial"/>
          <w:b/>
          <w:sz w:val="52"/>
          <w:szCs w:val="52"/>
        </w:rPr>
      </w:pPr>
    </w:p>
    <w:p>
      <w:pPr>
        <w:spacing w:line="480" w:lineRule="auto"/>
        <w:jc w:val="center"/>
        <w:rPr>
          <w:rFonts w:ascii="Arial" w:hAnsi="Arial" w:cs="Arial"/>
          <w:b/>
          <w:sz w:val="52"/>
          <w:szCs w:val="52"/>
        </w:rPr>
      </w:pPr>
    </w:p>
    <w:p>
      <w:pPr>
        <w:spacing w:line="480" w:lineRule="auto"/>
        <w:jc w:val="center"/>
        <w:rPr>
          <w:rFonts w:ascii="Arial" w:hAnsi="Arial" w:cs="Arial"/>
          <w:b/>
          <w:sz w:val="52"/>
          <w:szCs w:val="52"/>
        </w:rPr>
      </w:pPr>
    </w:p>
    <w:p>
      <w:pPr>
        <w:rPr>
          <w:rFonts w:ascii="Arial" w:hAnsi="Arial" w:cs="Arial"/>
          <w:b/>
          <w:sz w:val="28"/>
          <w:szCs w:val="28"/>
        </w:rPr>
      </w:pPr>
    </w:p>
    <w:p>
      <w:pPr>
        <w:jc w:val="left"/>
        <w:rPr>
          <w:rFonts w:ascii="Arial" w:hAnsi="Arial" w:cs="Arial"/>
          <w:b/>
          <w:sz w:val="28"/>
          <w:szCs w:val="28"/>
        </w:rPr>
      </w:pPr>
      <w:r>
        <w:rPr>
          <w:rFonts w:ascii="Arial" w:hAnsi="Arial" w:cs="Arial"/>
          <w:b/>
          <w:sz w:val="28"/>
          <w:szCs w:val="28"/>
        </w:rPr>
        <w:t>时间：</w:t>
      </w:r>
      <w:r>
        <w:rPr>
          <w:rFonts w:hint="eastAsia" w:ascii="Arial" w:hAnsi="Arial" w:cs="Arial"/>
          <w:b/>
          <w:sz w:val="28"/>
          <w:szCs w:val="28"/>
        </w:rPr>
        <w:t>2019年01月25日</w:t>
      </w:r>
    </w:p>
    <w:p>
      <w:pPr>
        <w:jc w:val="left"/>
        <w:rPr>
          <w:rFonts w:ascii="Arial" w:hAnsi="Arial" w:cs="Arial"/>
          <w:b/>
          <w:sz w:val="28"/>
          <w:szCs w:val="28"/>
        </w:rPr>
      </w:pPr>
      <w:r>
        <w:rPr>
          <w:rFonts w:ascii="Arial" w:hAnsi="Arial" w:cs="Arial"/>
          <w:b/>
          <w:sz w:val="28"/>
          <w:szCs w:val="28"/>
        </w:rPr>
        <w:t xml:space="preserve">修订：V </w:t>
      </w:r>
      <w:bookmarkEnd w:id="0"/>
      <w:r>
        <w:rPr>
          <w:rFonts w:hint="eastAsia" w:ascii="Arial" w:hAnsi="Arial" w:cs="Arial"/>
          <w:b/>
          <w:sz w:val="28"/>
          <w:szCs w:val="28"/>
        </w:rPr>
        <w:t>1</w:t>
      </w:r>
      <w:r>
        <w:rPr>
          <w:rFonts w:ascii="Arial" w:hAnsi="Arial" w:cs="Arial"/>
          <w:b/>
          <w:sz w:val="28"/>
          <w:szCs w:val="28"/>
        </w:rPr>
        <w:t>.0</w:t>
      </w:r>
    </w:p>
    <w:p>
      <w:pPr>
        <w:rPr>
          <w:rFonts w:ascii="Arial" w:hAnsi="Arial" w:cs="Arial"/>
          <w:b/>
          <w:sz w:val="32"/>
          <w:szCs w:val="32"/>
        </w:rPr>
      </w:pPr>
      <w:r>
        <w:rPr>
          <w:rFonts w:ascii="Arial" w:hAnsi="Arial" w:cs="Arial"/>
          <w:b/>
          <w:sz w:val="32"/>
          <w:szCs w:val="32"/>
        </w:rPr>
        <w:t>API</w:t>
      </w:r>
      <w:r>
        <w:rPr>
          <w:rFonts w:hint="eastAsia" w:ascii="Arial" w:hAnsi="Arial" w:cs="Arial"/>
          <w:b/>
          <w:sz w:val="32"/>
          <w:szCs w:val="32"/>
        </w:rPr>
        <w:t>oT</w:t>
      </w:r>
      <w:r>
        <w:rPr>
          <w:rFonts w:ascii="Arial" w:hAnsi="Arial" w:cs="Arial"/>
          <w:b/>
          <w:sz w:val="32"/>
          <w:szCs w:val="32"/>
        </w:rPr>
        <w:t xml:space="preserve"> </w:t>
      </w:r>
      <w:r>
        <w:rPr>
          <w:rFonts w:hint="eastAsia" w:ascii="Arial" w:hAnsi="Arial" w:cs="Arial"/>
          <w:b/>
          <w:sz w:val="32"/>
          <w:szCs w:val="32"/>
        </w:rPr>
        <w:t>企业资产项目管理系统</w:t>
      </w:r>
      <w:r>
        <w:rPr>
          <w:rFonts w:ascii="Arial" w:hAnsi="Arial" w:cs="Arial"/>
          <w:b/>
          <w:sz w:val="32"/>
          <w:szCs w:val="32"/>
        </w:rPr>
        <w:t>总体技术方案</w:t>
      </w:r>
    </w:p>
    <w:p>
      <w:pPr>
        <w:pStyle w:val="80"/>
        <w:framePr w:w="9548" w:h="62" w:hRule="exact" w:wrap="around" w:vAnchor="text" w:hAnchor="margin" w:y="1"/>
        <w:pBdr>
          <w:top w:val="single" w:color="auto" w:sz="12" w:space="0"/>
        </w:pBdr>
        <w:shd w:val="clear" w:color="auto" w:fill="FFFFFF"/>
        <w:spacing w:line="360" w:lineRule="auto"/>
        <w:jc w:val="both"/>
        <w:rPr>
          <w:rFonts w:ascii="Arial" w:hAnsi="Arial" w:cs="Arial" w:eastAsiaTheme="minorEastAsia"/>
          <w:lang w:eastAsia="zh-CN"/>
        </w:rPr>
      </w:pPr>
    </w:p>
    <w:p>
      <w:pPr>
        <w:rPr>
          <w:rFonts w:ascii="Arial" w:hAnsi="Arial" w:cs="Arial"/>
          <w:szCs w:val="21"/>
        </w:rPr>
      </w:pPr>
      <w:r>
        <w:rPr>
          <w:rFonts w:ascii="Arial" w:hAnsi="Arial" w:cs="Arial"/>
          <w:szCs w:val="21"/>
        </w:rPr>
        <w:t>日  期：201</w:t>
      </w:r>
      <w:r>
        <w:rPr>
          <w:rFonts w:hint="eastAsia" w:ascii="Arial" w:hAnsi="Arial" w:cs="Arial"/>
          <w:szCs w:val="21"/>
        </w:rPr>
        <w:t>9</w:t>
      </w:r>
      <w:r>
        <w:rPr>
          <w:rFonts w:ascii="Arial" w:hAnsi="Arial" w:cs="Arial"/>
          <w:szCs w:val="21"/>
        </w:rPr>
        <w:t>年</w:t>
      </w:r>
      <w:r>
        <w:rPr>
          <w:rFonts w:hint="eastAsia" w:ascii="Arial" w:hAnsi="Arial" w:cs="Arial"/>
          <w:szCs w:val="21"/>
        </w:rPr>
        <w:t>01</w:t>
      </w:r>
      <w:r>
        <w:rPr>
          <w:rFonts w:ascii="Arial" w:hAnsi="Arial" w:cs="Arial"/>
          <w:szCs w:val="21"/>
        </w:rPr>
        <w:t>月</w:t>
      </w:r>
      <w:r>
        <w:rPr>
          <w:rFonts w:hint="eastAsia" w:ascii="Arial" w:hAnsi="Arial" w:cs="Arial"/>
          <w:szCs w:val="21"/>
        </w:rPr>
        <w:t>25</w:t>
      </w:r>
      <w:r>
        <w:rPr>
          <w:rFonts w:ascii="Arial" w:hAnsi="Arial" w:cs="Arial"/>
          <w:szCs w:val="21"/>
        </w:rPr>
        <w:t>日</w:t>
      </w:r>
    </w:p>
    <w:p>
      <w:pPr>
        <w:rPr>
          <w:rFonts w:ascii="Arial" w:hAnsi="Arial" w:cs="Arial"/>
          <w:szCs w:val="21"/>
        </w:rPr>
      </w:pPr>
      <w:r>
        <w:rPr>
          <w:rFonts w:ascii="Arial" w:hAnsi="Arial" w:cs="Arial"/>
          <w:szCs w:val="21"/>
        </w:rPr>
        <w:t>项目名称：AP</w:t>
      </w:r>
      <w:r>
        <w:rPr>
          <w:rFonts w:hint="eastAsia" w:ascii="Arial" w:hAnsi="Arial" w:cs="Arial"/>
          <w:szCs w:val="21"/>
        </w:rPr>
        <w:t>IoT</w:t>
      </w:r>
      <w:r>
        <w:rPr>
          <w:rFonts w:ascii="Arial" w:hAnsi="Arial" w:cs="Arial"/>
          <w:szCs w:val="21"/>
        </w:rPr>
        <w:t>企业资产管理</w:t>
      </w:r>
      <w:r>
        <w:rPr>
          <w:rFonts w:hint="eastAsia" w:ascii="Arial" w:hAnsi="Arial" w:cs="Arial"/>
          <w:szCs w:val="21"/>
        </w:rPr>
        <w:t>系统</w:t>
      </w:r>
      <w:r>
        <w:rPr>
          <w:rFonts w:ascii="Arial" w:hAnsi="Arial" w:cs="Arial"/>
          <w:szCs w:val="21"/>
        </w:rPr>
        <w:t>总体技术方案</w:t>
      </w:r>
    </w:p>
    <w:p>
      <w:pPr>
        <w:rPr>
          <w:rFonts w:ascii="Arial" w:hAnsi="Arial" w:cs="Arial"/>
          <w:szCs w:val="21"/>
        </w:rPr>
      </w:pPr>
      <w:r>
        <w:rPr>
          <w:rFonts w:ascii="Arial" w:hAnsi="Arial" w:cs="Arial"/>
          <w:szCs w:val="21"/>
        </w:rPr>
        <w:t>客户名称：浙江恒逸石化有限公司</w:t>
      </w:r>
    </w:p>
    <w:p>
      <w:pPr>
        <w:widowControl/>
        <w:autoSpaceDE w:val="0"/>
        <w:autoSpaceDN w:val="0"/>
        <w:adjustRightInd w:val="0"/>
        <w:jc w:val="left"/>
        <w:rPr>
          <w:rFonts w:ascii="}IQˇ" w:hAnsi="}IQˇ" w:cs="}IQˇ"/>
          <w:kern w:val="0"/>
          <w:szCs w:val="21"/>
        </w:rPr>
      </w:pPr>
      <w:r>
        <w:rPr>
          <w:rFonts w:ascii="Arial" w:hAnsi="Arial" w:cs="Arial"/>
          <w:szCs w:val="21"/>
        </w:rPr>
        <w:t>客户地址：</w:t>
      </w:r>
      <w:r>
        <w:rPr>
          <w:rFonts w:hint="eastAsia" w:ascii="}IQˇ" w:hAnsi="}IQˇ" w:cs="}IQˇ"/>
          <w:kern w:val="0"/>
          <w:szCs w:val="21"/>
        </w:rPr>
        <w:t>浙江省杭州市萧山区</w:t>
      </w:r>
    </w:p>
    <w:p>
      <w:pPr>
        <w:rPr>
          <w:rFonts w:ascii="Arial" w:hAnsi="Arial" w:cs="Arial"/>
          <w:szCs w:val="21"/>
        </w:rPr>
      </w:pPr>
      <w:r>
        <w:rPr>
          <w:rFonts w:hint="eastAsia" w:ascii="Arial" w:hAnsi="Arial" w:cs="Arial"/>
          <w:szCs w:val="21"/>
        </w:rPr>
        <w:t>方案</w:t>
      </w:r>
      <w:r>
        <w:rPr>
          <w:rFonts w:ascii="Arial" w:hAnsi="Arial" w:cs="Arial"/>
          <w:szCs w:val="21"/>
        </w:rPr>
        <w:t>起草：闻海通</w:t>
      </w:r>
    </w:p>
    <w:p>
      <w:pPr>
        <w:spacing w:after="312" w:afterLines="100"/>
        <w:rPr>
          <w:rFonts w:ascii="Arial" w:hAnsi="Arial" w:cs="Arial"/>
          <w:szCs w:val="21"/>
        </w:rPr>
      </w:pPr>
      <w:r>
        <w:rPr>
          <w:rFonts w:hint="eastAsia" w:ascii="Arial" w:hAnsi="Arial" w:cs="Arial"/>
          <w:szCs w:val="21"/>
        </w:rPr>
        <w:t>方案</w:t>
      </w:r>
      <w:r>
        <w:rPr>
          <w:rFonts w:ascii="Arial" w:hAnsi="Arial" w:cs="Arial"/>
          <w:szCs w:val="21"/>
        </w:rPr>
        <w:t>审核：</w:t>
      </w:r>
      <w:r>
        <w:rPr>
          <w:rFonts w:hint="eastAsia" w:ascii="Arial" w:hAnsi="Arial" w:cs="Arial"/>
          <w:szCs w:val="21"/>
        </w:rPr>
        <w:t>郑孝文</w:t>
      </w:r>
    </w:p>
    <w:p>
      <w:pPr>
        <w:spacing w:after="312" w:afterLines="100" w:line="360" w:lineRule="auto"/>
        <w:rPr>
          <w:rFonts w:ascii="Arial" w:hAnsi="Arial" w:cs="Arial"/>
          <w:sz w:val="24"/>
          <w:szCs w:val="24"/>
        </w:rPr>
      </w:pPr>
    </w:p>
    <w:p>
      <w:pPr>
        <w:spacing w:after="312" w:afterLines="100" w:line="360" w:lineRule="auto"/>
        <w:rPr>
          <w:rFonts w:ascii="Arial" w:hAnsi="Arial" w:cs="Arial"/>
          <w:sz w:val="24"/>
          <w:szCs w:val="24"/>
        </w:rPr>
      </w:pPr>
      <w:r>
        <w:rPr>
          <w:rFonts w:ascii="Arial" w:hAnsi="Arial" w:cs="Arial"/>
          <w:sz w:val="24"/>
          <w:szCs w:val="24"/>
        </w:rPr>
        <w:t>尊敬的浙江恒逸石化</w:t>
      </w:r>
      <w:r>
        <w:rPr>
          <w:rFonts w:hint="eastAsia" w:ascii="Arial" w:hAnsi="Arial" w:cs="Arial"/>
          <w:sz w:val="24"/>
          <w:szCs w:val="24"/>
        </w:rPr>
        <w:t>有限公司</w:t>
      </w:r>
      <w:r>
        <w:rPr>
          <w:rFonts w:ascii="Arial" w:hAnsi="Arial" w:cs="Arial"/>
          <w:sz w:val="24"/>
          <w:szCs w:val="24"/>
        </w:rPr>
        <w:t>领导：</w:t>
      </w:r>
    </w:p>
    <w:p>
      <w:pPr>
        <w:spacing w:after="312" w:afterLines="100" w:line="360" w:lineRule="auto"/>
        <w:ind w:firstLine="480" w:firstLineChars="200"/>
        <w:rPr>
          <w:rFonts w:ascii="宋体" w:hAnsi="宋体" w:cs="宋体"/>
          <w:sz w:val="24"/>
        </w:rPr>
      </w:pPr>
      <w:r>
        <w:rPr>
          <w:rFonts w:hint="eastAsia" w:ascii="宋体" w:hAnsi="宋体" w:cs="宋体"/>
          <w:sz w:val="24"/>
        </w:rPr>
        <w:t>基于双方前期的交流，认为现阶段贵司需要通过实施更专业的企业资产管理系统才能显著地提高目前的企业资产和设备维修维护管理水平。</w:t>
      </w:r>
    </w:p>
    <w:p>
      <w:pPr>
        <w:spacing w:after="312" w:afterLines="100" w:line="360" w:lineRule="auto"/>
        <w:ind w:firstLine="480" w:firstLineChars="200"/>
        <w:rPr>
          <w:rFonts w:ascii="宋体" w:hAnsi="宋体" w:cs="宋体"/>
          <w:sz w:val="24"/>
        </w:rPr>
      </w:pPr>
      <w:r>
        <w:rPr>
          <w:rFonts w:hint="eastAsia" w:ascii="宋体" w:hAnsi="宋体" w:cs="宋体"/>
          <w:sz w:val="24"/>
        </w:rPr>
        <w:t>实施企业资产管理软件系统是企业设备管理迈向信息化、可视化和现代化的一个重要标志，也是提升设备的可用性和效率、降低损失和费用、提高企业效益和竞争力的必经之路。通过企业资产管理系统将设备管理的计划和资源等数据输入和汇集在计算机内，管理人员通过浏览设备管理信息系统的相关栏目，就能了解相关设施和设备的状况和费用以及存在的问题，从而有助于实现对设备全生命周期的透明和有效的管理。</w:t>
      </w:r>
    </w:p>
    <w:p>
      <w:pPr>
        <w:spacing w:after="312" w:afterLines="100" w:line="360" w:lineRule="auto"/>
        <w:ind w:firstLine="480" w:firstLineChars="200"/>
        <w:rPr>
          <w:rFonts w:ascii="宋体" w:hAnsi="宋体" w:cs="宋体"/>
          <w:sz w:val="24"/>
        </w:rPr>
      </w:pPr>
      <w:r>
        <w:rPr>
          <w:rFonts w:hint="eastAsia" w:ascii="宋体" w:hAnsi="宋体" w:cs="宋体"/>
          <w:sz w:val="24"/>
        </w:rPr>
        <w:t>与传统的企业资产管理系统供应商所不同的是，API</w:t>
      </w:r>
      <w:r>
        <w:rPr>
          <w:rFonts w:ascii="宋体" w:hAnsi="宋体" w:cs="宋体"/>
          <w:sz w:val="24"/>
        </w:rPr>
        <w:t>oT</w:t>
      </w:r>
      <w:r>
        <w:rPr>
          <w:rFonts w:hint="eastAsia" w:ascii="宋体" w:hAnsi="宋体" w:cs="宋体"/>
          <w:sz w:val="24"/>
        </w:rPr>
        <w:t>是唯一出生于工业血统的供应商，整个系统完全站在工业企业维护人员工作的角度设计，是一套与通常软件公司提供的“IT导向”的系统不同的“维护导向”的企业资产管理软件系统系统。结合API</w:t>
      </w:r>
      <w:r>
        <w:rPr>
          <w:rFonts w:ascii="宋体" w:hAnsi="宋体" w:cs="宋体"/>
          <w:sz w:val="24"/>
        </w:rPr>
        <w:t>oT</w:t>
      </w:r>
      <w:r>
        <w:rPr>
          <w:rFonts w:hint="eastAsia" w:ascii="宋体" w:hAnsi="宋体" w:cs="宋体"/>
          <w:sz w:val="24"/>
        </w:rPr>
        <w:t>系统全球30多年的领先维护管理理念及SKF公司100多年的工业历史沉淀，结合</w:t>
      </w:r>
      <w:r>
        <w:rPr>
          <w:rFonts w:ascii="宋体" w:hAnsi="宋体" w:cs="宋体"/>
          <w:sz w:val="24"/>
        </w:rPr>
        <w:t>浙江恒逸石化</w:t>
      </w:r>
      <w:r>
        <w:rPr>
          <w:rFonts w:hint="eastAsia" w:ascii="宋体" w:hAnsi="宋体" w:cs="宋体"/>
          <w:sz w:val="24"/>
        </w:rPr>
        <w:t>有限公司集团和人员的实际情况，共同努力帮助</w:t>
      </w:r>
      <w:r>
        <w:rPr>
          <w:rFonts w:ascii="宋体" w:hAnsi="宋体" w:cs="宋体"/>
          <w:sz w:val="24"/>
        </w:rPr>
        <w:t>浙江恒逸石化</w:t>
      </w:r>
      <w:r>
        <w:rPr>
          <w:rFonts w:hint="eastAsia" w:ascii="宋体" w:hAnsi="宋体" w:cs="宋体"/>
          <w:sz w:val="24"/>
        </w:rPr>
        <w:t>有限公司建立起真正实用的企业资产和设备维护管理系统！</w:t>
      </w:r>
    </w:p>
    <w:p>
      <w:pPr>
        <w:spacing w:after="156" w:afterLines="50" w:line="360" w:lineRule="auto"/>
        <w:ind w:firstLine="241" w:firstLineChars="100"/>
        <w:rPr>
          <w:rFonts w:ascii="宋体" w:hAnsi="宋体" w:cs="宋体"/>
          <w:b/>
          <w:sz w:val="24"/>
        </w:rPr>
      </w:pPr>
      <w:r>
        <w:rPr>
          <w:rFonts w:hint="eastAsia" w:ascii="宋体" w:hAnsi="宋体" w:cs="宋体"/>
          <w:b/>
          <w:sz w:val="24"/>
        </w:rPr>
        <w:t>顺祝商祺</w:t>
      </w:r>
    </w:p>
    <w:p>
      <w:pPr>
        <w:spacing w:after="312" w:afterLines="100" w:line="360" w:lineRule="auto"/>
        <w:rPr>
          <w:rFonts w:ascii="Arial" w:hAnsi="Arial" w:cs="Arial"/>
          <w:sz w:val="24"/>
          <w:szCs w:val="24"/>
        </w:rPr>
      </w:pPr>
    </w:p>
    <w:p>
      <w:pPr>
        <w:spacing w:after="312" w:afterLines="100" w:line="360" w:lineRule="auto"/>
        <w:rPr>
          <w:rFonts w:ascii="Arial" w:hAnsi="Arial" w:cs="Arial"/>
          <w:sz w:val="24"/>
          <w:szCs w:val="24"/>
        </w:rPr>
      </w:pPr>
    </w:p>
    <w:p>
      <w:pPr>
        <w:spacing w:after="312" w:afterLines="100" w:line="360" w:lineRule="auto"/>
        <w:rPr>
          <w:rFonts w:ascii="Arial" w:hAnsi="Arial" w:cs="Arial"/>
          <w:sz w:val="24"/>
          <w:szCs w:val="24"/>
        </w:rPr>
      </w:pPr>
    </w:p>
    <w:p>
      <w:pPr>
        <w:spacing w:after="312" w:afterLines="100" w:line="360" w:lineRule="auto"/>
        <w:rPr>
          <w:rFonts w:ascii="Arial" w:hAnsi="Arial" w:cs="Arial"/>
          <w:sz w:val="24"/>
          <w:szCs w:val="24"/>
        </w:rPr>
      </w:pPr>
    </w:p>
    <w:p>
      <w:pPr>
        <w:spacing w:after="156" w:afterLines="50" w:line="360" w:lineRule="auto"/>
        <w:ind w:right="122"/>
        <w:jc w:val="right"/>
        <w:rPr>
          <w:rFonts w:ascii="Arial" w:hAnsi="Arial" w:cs="Arial"/>
          <w:b/>
          <w:sz w:val="24"/>
          <w:szCs w:val="24"/>
        </w:rPr>
      </w:pPr>
      <w:r>
        <w:rPr>
          <w:rFonts w:ascii="Arial" w:hAnsi="Arial" w:cs="Arial"/>
          <w:b/>
          <w:sz w:val="24"/>
          <w:szCs w:val="24"/>
        </w:rPr>
        <w:t>API</w:t>
      </w:r>
      <w:r>
        <w:rPr>
          <w:rFonts w:hint="eastAsia" w:ascii="Arial" w:hAnsi="Arial" w:cs="Arial"/>
          <w:b/>
          <w:sz w:val="24"/>
          <w:szCs w:val="24"/>
        </w:rPr>
        <w:t>中国</w:t>
      </w:r>
    </w:p>
    <w:p>
      <w:pPr>
        <w:spacing w:after="156" w:afterLines="50" w:line="360" w:lineRule="auto"/>
        <w:jc w:val="right"/>
        <w:rPr>
          <w:rFonts w:ascii="Arial" w:hAnsi="Arial" w:cs="Arial"/>
          <w:b/>
          <w:iCs/>
          <w:kern w:val="32"/>
          <w:sz w:val="32"/>
          <w:szCs w:val="20"/>
        </w:rPr>
      </w:pPr>
      <w:r>
        <w:rPr>
          <w:rFonts w:hint="eastAsia" w:ascii="Arial" w:hAnsi="Arial" w:cs="Arial"/>
          <w:b/>
          <w:sz w:val="24"/>
          <w:szCs w:val="24"/>
        </w:rPr>
        <w:t>2019年1月</w:t>
      </w:r>
      <w:bookmarkStart w:id="1" w:name="_Toc528659794"/>
    </w:p>
    <w:p>
      <w:pPr>
        <w:widowControl/>
        <w:jc w:val="left"/>
        <w:rPr>
          <w:rFonts w:ascii="Arial" w:hAnsi="Arial" w:cs="Arial"/>
          <w:b/>
          <w:iCs/>
          <w:kern w:val="32"/>
          <w:sz w:val="32"/>
          <w:szCs w:val="20"/>
        </w:rPr>
      </w:pPr>
      <w:bookmarkStart w:id="2" w:name="_Toc536265067"/>
      <w:bookmarkStart w:id="3" w:name="_Toc536264425"/>
      <w:r>
        <w:rPr>
          <w:sz w:val="32"/>
        </w:rPr>
        <w:br w:type="page"/>
      </w:r>
    </w:p>
    <w:p>
      <w:pPr>
        <w:pStyle w:val="28"/>
        <w:tabs>
          <w:tab w:val="right" w:leader="dot" w:pos="8312"/>
          <w:tab w:val="clear" w:pos="9781"/>
        </w:tabs>
        <w:outlineLvl w:val="0"/>
        <w:rPr>
          <w:sz w:val="32"/>
        </w:rPr>
      </w:pPr>
      <w:bookmarkStart w:id="4" w:name="_Toc536270547"/>
      <w:r>
        <w:rPr>
          <w:rFonts w:hint="eastAsia"/>
          <w:sz w:val="32"/>
        </w:rPr>
        <w:t>目 录</w:t>
      </w:r>
      <w:bookmarkEnd w:id="2"/>
      <w:bookmarkEnd w:id="3"/>
      <w:bookmarkEnd w:id="4"/>
    </w:p>
    <w:p>
      <w:pPr>
        <w:pStyle w:val="28"/>
        <w:rPr>
          <w:rFonts w:asciiTheme="minorHAnsi" w:hAnsiTheme="minorHAnsi" w:cstheme="minorBidi"/>
          <w:b w:val="0"/>
          <w:iCs w:val="0"/>
          <w:kern w:val="2"/>
          <w:sz w:val="21"/>
          <w:szCs w:val="22"/>
        </w:rPr>
      </w:pPr>
      <w:r>
        <w:rPr>
          <w:sz w:val="32"/>
        </w:rPr>
        <w:fldChar w:fldCharType="begin"/>
      </w:r>
      <w:r>
        <w:rPr>
          <w:sz w:val="32"/>
        </w:rPr>
        <w:instrText xml:space="preserve">TOC \o "1-2" \h \u </w:instrText>
      </w:r>
      <w:r>
        <w:rPr>
          <w:sz w:val="32"/>
        </w:rPr>
        <w:fldChar w:fldCharType="separate"/>
      </w:r>
    </w:p>
    <w:p>
      <w:pPr>
        <w:pStyle w:val="28"/>
        <w:rPr>
          <w:rFonts w:asciiTheme="minorHAnsi" w:hAnsiTheme="minorHAnsi" w:cstheme="minorBidi"/>
          <w:b w:val="0"/>
          <w:iCs w:val="0"/>
          <w:kern w:val="2"/>
          <w:sz w:val="21"/>
          <w:szCs w:val="22"/>
        </w:rPr>
      </w:pPr>
      <w:r>
        <w:rPr>
          <w:rStyle w:val="54"/>
        </w:rPr>
        <w:fldChar w:fldCharType="begin"/>
      </w:r>
      <w:r>
        <w:rPr>
          <w:rStyle w:val="54"/>
        </w:rPr>
        <w:instrText xml:space="preserve"> </w:instrText>
      </w:r>
      <w:r>
        <w:instrText xml:space="preserve">HYPERLINK \l "_Toc536270548"</w:instrText>
      </w:r>
      <w:r>
        <w:rPr>
          <w:rStyle w:val="54"/>
        </w:rPr>
        <w:instrText xml:space="preserve"> </w:instrText>
      </w:r>
      <w:r>
        <w:rPr>
          <w:rStyle w:val="54"/>
        </w:rPr>
        <w:fldChar w:fldCharType="separate"/>
      </w:r>
      <w:r>
        <w:rPr>
          <w:rStyle w:val="54"/>
        </w:rPr>
        <w:t>1 APIoT</w:t>
      </w:r>
      <w:r>
        <w:rPr>
          <w:rStyle w:val="54"/>
          <w:rFonts w:hint="eastAsia"/>
        </w:rPr>
        <w:t>公司简介</w:t>
      </w:r>
      <w:r>
        <w:tab/>
      </w:r>
      <w:r>
        <w:fldChar w:fldCharType="begin"/>
      </w:r>
      <w:r>
        <w:instrText xml:space="preserve"> PAGEREF _Toc536270548 \h </w:instrText>
      </w:r>
      <w:r>
        <w:fldChar w:fldCharType="separate"/>
      </w:r>
      <w:r>
        <w:t>5</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"_Toc536270549"</w:instrText>
      </w:r>
      <w:r>
        <w:rPr>
          <w:rStyle w:val="54"/>
        </w:rPr>
        <w:instrText xml:space="preserve"> </w:instrText>
      </w:r>
      <w:r>
        <w:rPr>
          <w:rStyle w:val="54"/>
        </w:rPr>
        <w:fldChar w:fldCharType="separate"/>
      </w:r>
      <w:r>
        <w:rPr>
          <w:rStyle w:val="54"/>
          <w:rFonts w:cs="Arial"/>
          <w:iCs/>
        </w:rPr>
        <w:t>1.1 APIoT</w:t>
      </w:r>
      <w:r>
        <w:rPr>
          <w:rStyle w:val="54"/>
          <w:rFonts w:hint="eastAsia" w:cs="Arial"/>
          <w:iCs/>
        </w:rPr>
        <w:t>━</w:t>
      </w:r>
      <w:r>
        <w:rPr>
          <w:rStyle w:val="54"/>
          <w:rFonts w:cs="Arial"/>
          <w:iCs/>
        </w:rPr>
        <w:t xml:space="preserve"> </w:t>
      </w:r>
      <w:r>
        <w:rPr>
          <w:rStyle w:val="54"/>
          <w:rFonts w:hint="eastAsia" w:cs="Arial"/>
          <w:iCs/>
        </w:rPr>
        <w:t>源自百年跨国公司品牌</w:t>
      </w:r>
      <w:r>
        <w:tab/>
      </w:r>
      <w:r>
        <w:fldChar w:fldCharType="begin"/>
      </w:r>
      <w:r>
        <w:instrText xml:space="preserve"> PAGEREF _Toc536270549 \h </w:instrText>
      </w:r>
      <w:r>
        <w:fldChar w:fldCharType="separate"/>
      </w:r>
      <w:r>
        <w:t>5</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"_Toc536270550"</w:instrText>
      </w:r>
      <w:r>
        <w:rPr>
          <w:rStyle w:val="54"/>
        </w:rPr>
        <w:instrText xml:space="preserve"> </w:instrText>
      </w:r>
      <w:r>
        <w:rPr>
          <w:rStyle w:val="54"/>
        </w:rPr>
        <w:fldChar w:fldCharType="separate"/>
      </w:r>
      <w:r>
        <w:rPr>
          <w:rStyle w:val="54"/>
          <w:rFonts w:cs="Arial"/>
          <w:iCs/>
        </w:rPr>
        <w:t>1.2 APIoT</w:t>
      </w:r>
      <w:r>
        <w:rPr>
          <w:rStyle w:val="54"/>
          <w:rFonts w:hint="eastAsia" w:cs="Arial"/>
          <w:iCs/>
        </w:rPr>
        <w:t>━</w:t>
      </w:r>
      <w:r>
        <w:rPr>
          <w:rStyle w:val="54"/>
          <w:rFonts w:cs="Arial"/>
          <w:iCs/>
        </w:rPr>
        <w:t xml:space="preserve"> </w:t>
      </w:r>
      <w:r>
        <w:rPr>
          <w:rStyle w:val="54"/>
          <w:rFonts w:hint="eastAsia" w:cs="Arial"/>
          <w:iCs/>
        </w:rPr>
        <w:t>一款拥有世界级良好声誉产品</w:t>
      </w:r>
      <w:r>
        <w:tab/>
      </w:r>
      <w:r>
        <w:fldChar w:fldCharType="begin"/>
      </w:r>
      <w:r>
        <w:instrText xml:space="preserve"> PAGEREF _Toc536270550 \h </w:instrText>
      </w:r>
      <w:r>
        <w:fldChar w:fldCharType="separate"/>
      </w:r>
      <w:r>
        <w:t>5</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"_Toc536270551"</w:instrText>
      </w:r>
      <w:r>
        <w:rPr>
          <w:rStyle w:val="54"/>
        </w:rPr>
        <w:instrText xml:space="preserve"> </w:instrText>
      </w:r>
      <w:r>
        <w:rPr>
          <w:rStyle w:val="54"/>
        </w:rPr>
        <w:fldChar w:fldCharType="separate"/>
      </w:r>
      <w:r>
        <w:rPr>
          <w:rStyle w:val="54"/>
          <w:rFonts w:cs="Arial"/>
          <w:iCs/>
        </w:rPr>
        <w:t>1.3 APIoT</w:t>
      </w:r>
      <w:r>
        <w:rPr>
          <w:rStyle w:val="54"/>
          <w:rFonts w:hint="eastAsia" w:cs="Arial"/>
          <w:iCs/>
        </w:rPr>
        <w:t>━</w:t>
      </w:r>
      <w:r>
        <w:rPr>
          <w:rStyle w:val="54"/>
          <w:rFonts w:cs="Arial"/>
          <w:iCs/>
        </w:rPr>
        <w:t xml:space="preserve"> </w:t>
      </w:r>
      <w:r>
        <w:rPr>
          <w:rStyle w:val="54"/>
          <w:rFonts w:hint="eastAsia" w:cs="Arial"/>
          <w:iCs/>
        </w:rPr>
        <w:t>您不仅仅是获得一套软件系统</w:t>
      </w:r>
      <w:r>
        <w:rPr>
          <w:rStyle w:val="54"/>
          <w:rFonts w:cs="Arial"/>
          <w:iCs/>
        </w:rPr>
        <w:t>…</w:t>
      </w:r>
      <w:r>
        <w:tab/>
      </w:r>
      <w:r>
        <w:fldChar w:fldCharType="begin"/>
      </w:r>
      <w:r>
        <w:instrText xml:space="preserve"> PAGEREF _Toc536270551 \h </w:instrText>
      </w:r>
      <w:r>
        <w:fldChar w:fldCharType="separate"/>
      </w:r>
      <w:r>
        <w:t>6</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"_Toc536270552"</w:instrText>
      </w:r>
      <w:r>
        <w:rPr>
          <w:rStyle w:val="54"/>
        </w:rPr>
        <w:instrText xml:space="preserve"> </w:instrText>
      </w:r>
      <w:r>
        <w:rPr>
          <w:rStyle w:val="54"/>
        </w:rPr>
        <w:fldChar w:fldCharType="separate"/>
      </w:r>
      <w:r>
        <w:rPr>
          <w:rStyle w:val="54"/>
          <w:rFonts w:cs="Arial"/>
          <w:iCs/>
        </w:rPr>
        <w:t>1.4 APIoT</w:t>
      </w:r>
      <w:r>
        <w:rPr>
          <w:rStyle w:val="54"/>
          <w:rFonts w:hint="eastAsia" w:cs="Arial"/>
          <w:iCs/>
        </w:rPr>
        <w:t>━“浙江恒逸石化</w:t>
      </w:r>
      <w:r>
        <w:rPr>
          <w:rStyle w:val="54"/>
          <w:rFonts w:cs="Arial"/>
          <w:iCs/>
        </w:rPr>
        <w:t>”</w:t>
      </w:r>
      <w:r>
        <w:rPr>
          <w:rStyle w:val="54"/>
          <w:rFonts w:hint="eastAsia" w:cs="Arial"/>
          <w:iCs/>
        </w:rPr>
        <w:t>设备资产管理解决方案的正确之选</w:t>
      </w:r>
      <w:r>
        <w:tab/>
      </w:r>
      <w:r>
        <w:fldChar w:fldCharType="begin"/>
      </w:r>
      <w:r>
        <w:instrText xml:space="preserve"> PAGEREF _Toc536270552 \h </w:instrText>
      </w:r>
      <w:r>
        <w:fldChar w:fldCharType="separate"/>
      </w:r>
      <w:r>
        <w:t>6</w:t>
      </w:r>
      <w:r>
        <w:fldChar w:fldCharType="end"/>
      </w:r>
      <w:r>
        <w:rPr>
          <w:rStyle w:val="54"/>
        </w:rPr>
        <w:fldChar w:fldCharType="end"/>
      </w:r>
    </w:p>
    <w:p>
      <w:pPr>
        <w:pStyle w:val="28"/>
        <w:rPr>
          <w:rFonts w:asciiTheme="minorHAnsi" w:hAnsiTheme="minorHAnsi" w:cstheme="minorBidi"/>
          <w:b w:val="0"/>
          <w:iCs w:val="0"/>
          <w:kern w:val="2"/>
          <w:sz w:val="21"/>
          <w:szCs w:val="22"/>
        </w:rPr>
      </w:pPr>
      <w:r>
        <w:rPr>
          <w:rStyle w:val="54"/>
        </w:rPr>
        <w:fldChar w:fldCharType="begin"/>
      </w:r>
      <w:r>
        <w:rPr>
          <w:rStyle w:val="54"/>
        </w:rPr>
        <w:instrText xml:space="preserve"> </w:instrText>
      </w:r>
      <w:r>
        <w:instrText xml:space="preserve">HYPERLINK \l "_Toc536270553"</w:instrText>
      </w:r>
      <w:r>
        <w:rPr>
          <w:rStyle w:val="54"/>
        </w:rPr>
        <w:instrText xml:space="preserve"> </w:instrText>
      </w:r>
      <w:r>
        <w:rPr>
          <w:rStyle w:val="54"/>
        </w:rPr>
        <w:fldChar w:fldCharType="separate"/>
      </w:r>
      <w:r>
        <w:rPr>
          <w:rStyle w:val="54"/>
        </w:rPr>
        <w:t xml:space="preserve">2 </w:t>
      </w:r>
      <w:r>
        <w:rPr>
          <w:rStyle w:val="54"/>
          <w:rFonts w:hint="eastAsia"/>
        </w:rPr>
        <w:t>客户需求及响应</w:t>
      </w:r>
      <w:r>
        <w:tab/>
      </w:r>
      <w:r>
        <w:fldChar w:fldCharType="begin"/>
      </w:r>
      <w:r>
        <w:instrText xml:space="preserve"> PAGEREF _Toc536270553 \h </w:instrText>
      </w:r>
      <w:r>
        <w:fldChar w:fldCharType="separate"/>
      </w:r>
      <w:r>
        <w:t>7</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"_Toc536270554"</w:instrText>
      </w:r>
      <w:r>
        <w:rPr>
          <w:rStyle w:val="54"/>
        </w:rPr>
        <w:instrText xml:space="preserve"> </w:instrText>
      </w:r>
      <w:r>
        <w:rPr>
          <w:rStyle w:val="54"/>
        </w:rPr>
        <w:fldChar w:fldCharType="separate"/>
      </w:r>
      <w:r>
        <w:rPr>
          <w:rStyle w:val="54"/>
          <w:rFonts w:cs="Arial"/>
          <w:iCs/>
        </w:rPr>
        <w:t>2.1</w:t>
      </w:r>
      <w:r>
        <w:rPr>
          <w:rStyle w:val="54"/>
          <w:rFonts w:hint="eastAsia" w:cs="Arial"/>
          <w:iCs/>
        </w:rPr>
        <w:t>企业资产管理项目技术要求</w:t>
      </w:r>
      <w:r>
        <w:tab/>
      </w:r>
      <w:r>
        <w:fldChar w:fldCharType="begin"/>
      </w:r>
      <w:r>
        <w:instrText xml:space="preserve"> PAGEREF _Toc536270554 \h </w:instrText>
      </w:r>
      <w:r>
        <w:fldChar w:fldCharType="separate"/>
      </w:r>
      <w:r>
        <w:t>7</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"_Toc536270555"</w:instrText>
      </w:r>
      <w:r>
        <w:rPr>
          <w:rStyle w:val="54"/>
        </w:rPr>
        <w:instrText xml:space="preserve"> </w:instrText>
      </w:r>
      <w:r>
        <w:rPr>
          <w:rStyle w:val="54"/>
        </w:rPr>
        <w:fldChar w:fldCharType="separate"/>
      </w:r>
      <w:r>
        <w:rPr>
          <w:rStyle w:val="54"/>
          <w:rFonts w:cs="Arial"/>
          <w:iCs/>
        </w:rPr>
        <w:t>2.2 APIoT</w:t>
      </w:r>
      <w:r>
        <w:rPr>
          <w:rStyle w:val="54"/>
          <w:rFonts w:hint="eastAsia" w:cs="Arial"/>
          <w:iCs/>
        </w:rPr>
        <w:t>建议需求增加项</w:t>
      </w:r>
      <w:r>
        <w:tab/>
      </w:r>
      <w:r>
        <w:fldChar w:fldCharType="begin"/>
      </w:r>
      <w:r>
        <w:instrText xml:space="preserve"> PAGEREF _Toc536270555 \h </w:instrText>
      </w:r>
      <w:r>
        <w:fldChar w:fldCharType="separate"/>
      </w:r>
      <w:r>
        <w:t>10</w:t>
      </w:r>
      <w:r>
        <w:fldChar w:fldCharType="end"/>
      </w:r>
      <w:r>
        <w:rPr>
          <w:rStyle w:val="54"/>
        </w:rPr>
        <w:fldChar w:fldCharType="end"/>
      </w:r>
    </w:p>
    <w:p>
      <w:pPr>
        <w:pStyle w:val="28"/>
        <w:rPr>
          <w:rFonts w:asciiTheme="minorHAnsi" w:hAnsiTheme="minorHAnsi" w:cstheme="minorBidi"/>
          <w:b w:val="0"/>
          <w:iCs w:val="0"/>
          <w:kern w:val="2"/>
          <w:sz w:val="21"/>
          <w:szCs w:val="22"/>
        </w:rPr>
      </w:pPr>
      <w:r>
        <w:rPr>
          <w:rStyle w:val="54"/>
        </w:rPr>
        <w:fldChar w:fldCharType="begin"/>
      </w:r>
      <w:r>
        <w:rPr>
          <w:rStyle w:val="54"/>
        </w:rPr>
        <w:instrText xml:space="preserve"> </w:instrText>
      </w:r>
      <w:r>
        <w:instrText xml:space="preserve">HYPERLINK \l "_Toc536270556"</w:instrText>
      </w:r>
      <w:r>
        <w:rPr>
          <w:rStyle w:val="54"/>
        </w:rPr>
        <w:instrText xml:space="preserve"> </w:instrText>
      </w:r>
      <w:r>
        <w:rPr>
          <w:rStyle w:val="54"/>
        </w:rPr>
        <w:fldChar w:fldCharType="separate"/>
      </w:r>
      <w:r>
        <w:rPr>
          <w:rStyle w:val="54"/>
        </w:rPr>
        <w:t xml:space="preserve">3 </w:t>
      </w:r>
      <w:r>
        <w:rPr>
          <w:rStyle w:val="54"/>
          <w:rFonts w:hint="eastAsia"/>
        </w:rPr>
        <w:t>项目方案总览</w:t>
      </w:r>
      <w:r>
        <w:tab/>
      </w:r>
      <w:r>
        <w:fldChar w:fldCharType="begin"/>
      </w:r>
      <w:r>
        <w:instrText xml:space="preserve"> PAGEREF _Toc536270556 \h </w:instrText>
      </w:r>
      <w:r>
        <w:fldChar w:fldCharType="separate"/>
      </w:r>
      <w:r>
        <w:t>10</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"_Toc536270557"</w:instrText>
      </w:r>
      <w:r>
        <w:rPr>
          <w:rStyle w:val="54"/>
        </w:rPr>
        <w:instrText xml:space="preserve"> </w:instrText>
      </w:r>
      <w:r>
        <w:rPr>
          <w:rStyle w:val="54"/>
        </w:rPr>
        <w:fldChar w:fldCharType="separate"/>
      </w:r>
      <w:r>
        <w:rPr>
          <w:rStyle w:val="54"/>
          <w:rFonts w:cs="Arial"/>
          <w:iCs/>
        </w:rPr>
        <w:t xml:space="preserve">3.1 </w:t>
      </w:r>
      <w:r>
        <w:rPr>
          <w:rStyle w:val="54"/>
          <w:rFonts w:hint="eastAsia" w:cs="Arial"/>
          <w:iCs/>
        </w:rPr>
        <w:t>项目目标</w:t>
      </w:r>
      <w:r>
        <w:tab/>
      </w:r>
      <w:r>
        <w:fldChar w:fldCharType="begin"/>
      </w:r>
      <w:r>
        <w:instrText xml:space="preserve"> PAGEREF _Toc536270557 \h </w:instrText>
      </w:r>
      <w:r>
        <w:fldChar w:fldCharType="separate"/>
      </w:r>
      <w:r>
        <w:t>10</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"_Toc536270558"</w:instrText>
      </w:r>
      <w:r>
        <w:rPr>
          <w:rStyle w:val="54"/>
        </w:rPr>
        <w:instrText xml:space="preserve"> </w:instrText>
      </w:r>
      <w:r>
        <w:rPr>
          <w:rStyle w:val="54"/>
        </w:rPr>
        <w:fldChar w:fldCharType="separate"/>
      </w:r>
      <w:r>
        <w:rPr>
          <w:rStyle w:val="54"/>
          <w:rFonts w:cs="Arial"/>
          <w:iCs/>
        </w:rPr>
        <w:t xml:space="preserve">3.2 </w:t>
      </w:r>
      <w:r>
        <w:rPr>
          <w:rStyle w:val="54"/>
          <w:rFonts w:hint="eastAsia" w:cs="Arial"/>
          <w:iCs/>
        </w:rPr>
        <w:t>项目范围</w:t>
      </w:r>
      <w:r>
        <w:tab/>
      </w:r>
      <w:r>
        <w:fldChar w:fldCharType="begin"/>
      </w:r>
      <w:r>
        <w:instrText xml:space="preserve"> PAGEREF _Toc536270558 \h </w:instrText>
      </w:r>
      <w:r>
        <w:fldChar w:fldCharType="separate"/>
      </w:r>
      <w:r>
        <w:t>13</w:t>
      </w:r>
      <w:r>
        <w:fldChar w:fldCharType="end"/>
      </w:r>
      <w:r>
        <w:rPr>
          <w:rStyle w:val="54"/>
        </w:rPr>
        <w:fldChar w:fldCharType="end"/>
      </w:r>
    </w:p>
    <w:p>
      <w:pPr>
        <w:pStyle w:val="28"/>
        <w:rPr>
          <w:rFonts w:asciiTheme="minorHAnsi" w:hAnsiTheme="minorHAnsi" w:cstheme="minorBidi"/>
          <w:b w:val="0"/>
          <w:iCs w:val="0"/>
          <w:kern w:val="2"/>
          <w:sz w:val="21"/>
          <w:szCs w:val="22"/>
        </w:rPr>
      </w:pPr>
      <w:r>
        <w:rPr>
          <w:rStyle w:val="54"/>
        </w:rPr>
        <w:fldChar w:fldCharType="begin"/>
      </w:r>
      <w:r>
        <w:rPr>
          <w:rStyle w:val="54"/>
        </w:rPr>
        <w:instrText xml:space="preserve"> </w:instrText>
      </w:r>
      <w:r>
        <w:instrText xml:space="preserve">HYPERLINK \l "_Toc536270559"</w:instrText>
      </w:r>
      <w:r>
        <w:rPr>
          <w:rStyle w:val="54"/>
        </w:rPr>
        <w:instrText xml:space="preserve"> </w:instrText>
      </w:r>
      <w:r>
        <w:rPr>
          <w:rStyle w:val="54"/>
        </w:rPr>
        <w:fldChar w:fldCharType="separate"/>
      </w:r>
      <w:r>
        <w:rPr>
          <w:rStyle w:val="54"/>
        </w:rPr>
        <w:t xml:space="preserve">4 </w:t>
      </w:r>
      <w:r>
        <w:rPr>
          <w:rStyle w:val="54"/>
          <w:rFonts w:hint="eastAsia"/>
        </w:rPr>
        <w:t>一期项目解决方案功能内容与分步实施建议</w:t>
      </w:r>
      <w:r>
        <w:tab/>
      </w:r>
      <w:r>
        <w:fldChar w:fldCharType="begin"/>
      </w:r>
      <w:r>
        <w:instrText xml:space="preserve"> PAGEREF _Toc536270559 \h </w:instrText>
      </w:r>
      <w:r>
        <w:fldChar w:fldCharType="separate"/>
      </w:r>
      <w:r>
        <w:t>15</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"_Toc536270560"</w:instrText>
      </w:r>
      <w:r>
        <w:rPr>
          <w:rStyle w:val="54"/>
        </w:rPr>
        <w:instrText xml:space="preserve"> </w:instrText>
      </w:r>
      <w:r>
        <w:rPr>
          <w:rStyle w:val="54"/>
        </w:rPr>
        <w:fldChar w:fldCharType="separate"/>
      </w:r>
      <w:r>
        <w:rPr>
          <w:rStyle w:val="54"/>
          <w:rFonts w:cs="Arial"/>
          <w:iCs/>
        </w:rPr>
        <w:t>4.1</w:t>
      </w:r>
      <w:r>
        <w:rPr>
          <w:rStyle w:val="54"/>
          <w:rFonts w:hint="eastAsia" w:cs="Arial"/>
          <w:iCs/>
        </w:rPr>
        <w:t>基础档案</w:t>
      </w:r>
      <w:r>
        <w:tab/>
      </w:r>
      <w:r>
        <w:fldChar w:fldCharType="begin"/>
      </w:r>
      <w:r>
        <w:instrText xml:space="preserve"> PAGEREF _Toc536270560 \h </w:instrText>
      </w:r>
      <w:r>
        <w:fldChar w:fldCharType="separate"/>
      </w:r>
      <w:r>
        <w:t>15</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"_Toc536270561"</w:instrText>
      </w:r>
      <w:r>
        <w:rPr>
          <w:rStyle w:val="54"/>
        </w:rPr>
        <w:instrText xml:space="preserve"> </w:instrText>
      </w:r>
      <w:r>
        <w:rPr>
          <w:rStyle w:val="54"/>
        </w:rPr>
        <w:fldChar w:fldCharType="separate"/>
      </w:r>
      <w:r>
        <w:rPr>
          <w:rStyle w:val="54"/>
          <w:rFonts w:cs="Arial"/>
          <w:iCs/>
        </w:rPr>
        <w:t>4.2</w:t>
      </w:r>
      <w:r>
        <w:rPr>
          <w:rStyle w:val="54"/>
          <w:rFonts w:hint="eastAsia" w:cs="Arial"/>
          <w:iCs/>
        </w:rPr>
        <w:t>设备监控和状态信息</w:t>
      </w:r>
      <w:r>
        <w:tab/>
      </w:r>
      <w:r>
        <w:fldChar w:fldCharType="begin"/>
      </w:r>
      <w:r>
        <w:instrText xml:space="preserve"> PAGEREF _Toc536270561 \h </w:instrText>
      </w:r>
      <w:r>
        <w:fldChar w:fldCharType="separate"/>
      </w:r>
      <w:r>
        <w:t>16</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"_Toc536270562"</w:instrText>
      </w:r>
      <w:r>
        <w:rPr>
          <w:rStyle w:val="54"/>
        </w:rPr>
        <w:instrText xml:space="preserve"> </w:instrText>
      </w:r>
      <w:r>
        <w:rPr>
          <w:rStyle w:val="54"/>
        </w:rPr>
        <w:fldChar w:fldCharType="separate"/>
      </w:r>
      <w:r>
        <w:rPr>
          <w:rStyle w:val="54"/>
          <w:rFonts w:cs="Arial"/>
          <w:iCs/>
        </w:rPr>
        <w:t xml:space="preserve">4.3 </w:t>
      </w:r>
      <w:r>
        <w:rPr>
          <w:rStyle w:val="54"/>
          <w:rFonts w:hint="eastAsia" w:cs="Arial"/>
          <w:iCs/>
        </w:rPr>
        <w:t>设备管理</w:t>
      </w:r>
      <w:r>
        <w:tab/>
      </w:r>
      <w:r>
        <w:fldChar w:fldCharType="begin"/>
      </w:r>
      <w:r>
        <w:instrText xml:space="preserve"> PAGEREF _Toc536270562 \h </w:instrText>
      </w:r>
      <w:r>
        <w:fldChar w:fldCharType="separate"/>
      </w:r>
      <w:r>
        <w:t>19</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"_Toc536270563"</w:instrText>
      </w:r>
      <w:r>
        <w:rPr>
          <w:rStyle w:val="54"/>
        </w:rPr>
        <w:instrText xml:space="preserve"> </w:instrText>
      </w:r>
      <w:r>
        <w:rPr>
          <w:rStyle w:val="54"/>
        </w:rPr>
        <w:fldChar w:fldCharType="separate"/>
      </w:r>
      <w:r>
        <w:rPr>
          <w:rStyle w:val="54"/>
          <w:rFonts w:cs="Arial"/>
          <w:iCs/>
        </w:rPr>
        <w:t>4.4</w:t>
      </w:r>
      <w:r>
        <w:rPr>
          <w:rStyle w:val="54"/>
          <w:rFonts w:hint="eastAsia" w:cs="Arial"/>
          <w:iCs/>
        </w:rPr>
        <w:t>维修维护流程管理</w:t>
      </w:r>
      <w:r>
        <w:tab/>
      </w:r>
      <w:r>
        <w:fldChar w:fldCharType="begin"/>
      </w:r>
      <w:r>
        <w:instrText xml:space="preserve"> PAGEREF _Toc536270563 \h </w:instrText>
      </w:r>
      <w:r>
        <w:fldChar w:fldCharType="separate"/>
      </w:r>
      <w:r>
        <w:t>28</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"_Toc536270564"</w:instrText>
      </w:r>
      <w:r>
        <w:rPr>
          <w:rStyle w:val="54"/>
        </w:rPr>
        <w:instrText xml:space="preserve"> </w:instrText>
      </w:r>
      <w:r>
        <w:rPr>
          <w:rStyle w:val="54"/>
        </w:rPr>
        <w:fldChar w:fldCharType="separate"/>
      </w:r>
      <w:r>
        <w:rPr>
          <w:rStyle w:val="54"/>
          <w:rFonts w:cs="Arial"/>
          <w:iCs/>
        </w:rPr>
        <w:t xml:space="preserve">4.5 </w:t>
      </w:r>
      <w:r>
        <w:rPr>
          <w:rStyle w:val="54"/>
          <w:rFonts w:hint="eastAsia" w:cs="Arial"/>
          <w:iCs/>
        </w:rPr>
        <w:t>备件、机物料管理</w:t>
      </w:r>
      <w:r>
        <w:tab/>
      </w:r>
      <w:r>
        <w:fldChar w:fldCharType="begin"/>
      </w:r>
      <w:r>
        <w:instrText xml:space="preserve"> PAGEREF _Toc536270564 \h </w:instrText>
      </w:r>
      <w:r>
        <w:fldChar w:fldCharType="separate"/>
      </w:r>
      <w:r>
        <w:t>52</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"_Toc536270565"</w:instrText>
      </w:r>
      <w:r>
        <w:rPr>
          <w:rStyle w:val="54"/>
        </w:rPr>
        <w:instrText xml:space="preserve"> </w:instrText>
      </w:r>
      <w:r>
        <w:rPr>
          <w:rStyle w:val="54"/>
        </w:rPr>
        <w:fldChar w:fldCharType="separate"/>
      </w:r>
      <w:r>
        <w:rPr>
          <w:rStyle w:val="54"/>
          <w:rFonts w:cs="Arial"/>
          <w:iCs/>
        </w:rPr>
        <w:t xml:space="preserve">4.6 </w:t>
      </w:r>
      <w:r>
        <w:rPr>
          <w:rStyle w:val="54"/>
          <w:rFonts w:hint="eastAsia" w:cs="Arial"/>
          <w:iCs/>
        </w:rPr>
        <w:t>采购管理</w:t>
      </w:r>
      <w:r>
        <w:tab/>
      </w:r>
      <w:r>
        <w:fldChar w:fldCharType="begin"/>
      </w:r>
      <w:r>
        <w:instrText xml:space="preserve"> PAGEREF _Toc536270565 \h </w:instrText>
      </w:r>
      <w:r>
        <w:fldChar w:fldCharType="separate"/>
      </w:r>
      <w:r>
        <w:t>64</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"_Toc536270566"</w:instrText>
      </w:r>
      <w:r>
        <w:rPr>
          <w:rStyle w:val="54"/>
        </w:rPr>
        <w:instrText xml:space="preserve"> </w:instrText>
      </w:r>
      <w:r>
        <w:rPr>
          <w:rStyle w:val="54"/>
        </w:rPr>
        <w:fldChar w:fldCharType="separate"/>
      </w:r>
      <w:r>
        <w:rPr>
          <w:rStyle w:val="54"/>
          <w:rFonts w:cs="Arial"/>
          <w:iCs/>
        </w:rPr>
        <w:t>4.7</w:t>
      </w:r>
      <w:r>
        <w:rPr>
          <w:rStyle w:val="54"/>
          <w:rFonts w:hint="eastAsia" w:cs="Arial"/>
          <w:iCs/>
        </w:rPr>
        <w:t>分析绩效管理</w:t>
      </w:r>
      <w:r>
        <w:tab/>
      </w:r>
      <w:r>
        <w:fldChar w:fldCharType="begin"/>
      </w:r>
      <w:r>
        <w:instrText xml:space="preserve"> PAGEREF _Toc536270566 \h </w:instrText>
      </w:r>
      <w:r>
        <w:fldChar w:fldCharType="separate"/>
      </w:r>
      <w:r>
        <w:t>65</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"_Toc536270567"</w:instrText>
      </w:r>
      <w:r>
        <w:rPr>
          <w:rStyle w:val="54"/>
        </w:rPr>
        <w:instrText xml:space="preserve"> </w:instrText>
      </w:r>
      <w:r>
        <w:rPr>
          <w:rStyle w:val="54"/>
        </w:rPr>
        <w:fldChar w:fldCharType="separate"/>
      </w:r>
      <w:r>
        <w:rPr>
          <w:rStyle w:val="54"/>
          <w:rFonts w:cs="Arial"/>
          <w:iCs/>
        </w:rPr>
        <w:t xml:space="preserve">4.8 </w:t>
      </w:r>
      <w:r>
        <w:rPr>
          <w:rStyle w:val="54"/>
          <w:rFonts w:hint="eastAsia" w:cs="Arial"/>
          <w:iCs/>
        </w:rPr>
        <w:t>知识库管理</w:t>
      </w:r>
      <w:r>
        <w:tab/>
      </w:r>
      <w:r>
        <w:fldChar w:fldCharType="begin"/>
      </w:r>
      <w:r>
        <w:instrText xml:space="preserve"> PAGEREF _Toc536270567 \h </w:instrText>
      </w:r>
      <w:r>
        <w:fldChar w:fldCharType="separate"/>
      </w:r>
      <w:r>
        <w:t>79</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"_Toc536270568"</w:instrText>
      </w:r>
      <w:r>
        <w:rPr>
          <w:rStyle w:val="54"/>
        </w:rPr>
        <w:instrText xml:space="preserve"> </w:instrText>
      </w:r>
      <w:r>
        <w:rPr>
          <w:rStyle w:val="54"/>
        </w:rPr>
        <w:fldChar w:fldCharType="separate"/>
      </w:r>
      <w:r>
        <w:rPr>
          <w:rStyle w:val="54"/>
          <w:rFonts w:cs="Arial"/>
          <w:iCs/>
        </w:rPr>
        <w:t xml:space="preserve">4.9 </w:t>
      </w:r>
      <w:r>
        <w:rPr>
          <w:rStyle w:val="54"/>
          <w:rFonts w:hint="eastAsia" w:cs="Arial"/>
          <w:iCs/>
        </w:rPr>
        <w:t>移动解决方案</w:t>
      </w:r>
      <w:r>
        <w:tab/>
      </w:r>
      <w:r>
        <w:fldChar w:fldCharType="begin"/>
      </w:r>
      <w:r>
        <w:instrText xml:space="preserve"> PAGEREF _Toc536270568 \h </w:instrText>
      </w:r>
      <w:r>
        <w:fldChar w:fldCharType="separate"/>
      </w:r>
      <w:r>
        <w:t>89</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"_Toc536270569"</w:instrText>
      </w:r>
      <w:r>
        <w:rPr>
          <w:rStyle w:val="54"/>
        </w:rPr>
        <w:instrText xml:space="preserve"> </w:instrText>
      </w:r>
      <w:r>
        <w:rPr>
          <w:rStyle w:val="54"/>
        </w:rPr>
        <w:fldChar w:fldCharType="separate"/>
      </w:r>
      <w:r>
        <w:rPr>
          <w:rStyle w:val="54"/>
        </w:rPr>
        <w:t xml:space="preserve">4.10 </w:t>
      </w:r>
      <w:r>
        <w:rPr>
          <w:rStyle w:val="54"/>
          <w:rFonts w:hint="eastAsia"/>
        </w:rPr>
        <w:t>接口方案</w:t>
      </w:r>
      <w:r>
        <w:tab/>
      </w:r>
      <w:r>
        <w:fldChar w:fldCharType="begin"/>
      </w:r>
      <w:r>
        <w:instrText xml:space="preserve"> PAGEREF _Toc536270569 \h </w:instrText>
      </w:r>
      <w:r>
        <w:fldChar w:fldCharType="separate"/>
      </w:r>
      <w:r>
        <w:t>93</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"_Toc536270570"</w:instrText>
      </w:r>
      <w:r>
        <w:rPr>
          <w:rStyle w:val="54"/>
        </w:rPr>
        <w:instrText xml:space="preserve"> </w:instrText>
      </w:r>
      <w:r>
        <w:rPr>
          <w:rStyle w:val="54"/>
        </w:rPr>
        <w:fldChar w:fldCharType="separate"/>
      </w:r>
      <w:r>
        <w:rPr>
          <w:rStyle w:val="54"/>
          <w:rFonts w:cs="Arial"/>
          <w:iCs/>
        </w:rPr>
        <w:t xml:space="preserve">4.11 </w:t>
      </w:r>
      <w:r>
        <w:rPr>
          <w:rStyle w:val="54"/>
          <w:rFonts w:hint="eastAsia" w:cs="Arial"/>
          <w:iCs/>
        </w:rPr>
        <w:t>工厂平面监控图</w:t>
      </w:r>
      <w:r>
        <w:tab/>
      </w:r>
      <w:r>
        <w:fldChar w:fldCharType="begin"/>
      </w:r>
      <w:r>
        <w:instrText xml:space="preserve"> PAGEREF _Toc536270570 \h </w:instrText>
      </w:r>
      <w:r>
        <w:fldChar w:fldCharType="separate"/>
      </w:r>
      <w:r>
        <w:t>97</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"_Toc536270571"</w:instrText>
      </w:r>
      <w:r>
        <w:rPr>
          <w:rStyle w:val="54"/>
        </w:rPr>
        <w:instrText xml:space="preserve"> </w:instrText>
      </w:r>
      <w:r>
        <w:rPr>
          <w:rStyle w:val="54"/>
        </w:rPr>
        <w:fldChar w:fldCharType="separate"/>
      </w:r>
      <w:r>
        <w:rPr>
          <w:rStyle w:val="54"/>
          <w:iCs/>
        </w:rPr>
        <w:t xml:space="preserve">4.12 </w:t>
      </w:r>
      <w:r>
        <w:rPr>
          <w:rStyle w:val="54"/>
          <w:rFonts w:hint="eastAsia"/>
          <w:iCs/>
        </w:rPr>
        <w:t>二维码／</w:t>
      </w:r>
      <w:r>
        <w:rPr>
          <w:rStyle w:val="54"/>
          <w:rFonts w:hint="eastAsia"/>
        </w:rPr>
        <w:t>条形码管理</w:t>
      </w:r>
      <w:r>
        <w:tab/>
      </w:r>
      <w:r>
        <w:fldChar w:fldCharType="begin"/>
      </w:r>
      <w:r>
        <w:instrText xml:space="preserve"> PAGEREF _Toc536270571 \h </w:instrText>
      </w:r>
      <w:r>
        <w:fldChar w:fldCharType="separate"/>
      </w:r>
      <w:r>
        <w:t>98</w:t>
      </w:r>
      <w:r>
        <w:fldChar w:fldCharType="end"/>
      </w:r>
      <w:r>
        <w:rPr>
          <w:rStyle w:val="54"/>
        </w:rPr>
        <w:fldChar w:fldCharType="end"/>
      </w:r>
    </w:p>
    <w:p>
      <w:pPr>
        <w:pStyle w:val="28"/>
        <w:rPr>
          <w:rFonts w:asciiTheme="minorHAnsi" w:hAnsiTheme="minorHAnsi" w:cstheme="minorBidi"/>
          <w:b w:val="0"/>
          <w:iCs w:val="0"/>
          <w:kern w:val="2"/>
          <w:sz w:val="21"/>
          <w:szCs w:val="22"/>
        </w:rPr>
      </w:pPr>
      <w:r>
        <w:rPr>
          <w:rStyle w:val="54"/>
        </w:rPr>
        <w:fldChar w:fldCharType="begin"/>
      </w:r>
      <w:r>
        <w:rPr>
          <w:rStyle w:val="54"/>
        </w:rPr>
        <w:instrText xml:space="preserve"> </w:instrText>
      </w:r>
      <w:r>
        <w:instrText xml:space="preserve">HYPERLINK \l "_Toc536270572"</w:instrText>
      </w:r>
      <w:r>
        <w:rPr>
          <w:rStyle w:val="54"/>
        </w:rPr>
        <w:instrText xml:space="preserve"> </w:instrText>
      </w:r>
      <w:r>
        <w:rPr>
          <w:rStyle w:val="54"/>
        </w:rPr>
        <w:fldChar w:fldCharType="separate"/>
      </w:r>
      <w:r>
        <w:rPr>
          <w:rStyle w:val="54"/>
        </w:rPr>
        <w:t xml:space="preserve">5 </w:t>
      </w:r>
      <w:r>
        <w:rPr>
          <w:rStyle w:val="54"/>
          <w:rFonts w:hint="eastAsia"/>
        </w:rPr>
        <w:t>项目实施服务</w:t>
      </w:r>
      <w:r>
        <w:tab/>
      </w:r>
      <w:r>
        <w:fldChar w:fldCharType="begin"/>
      </w:r>
      <w:r>
        <w:instrText xml:space="preserve"> PAGEREF _Toc536270572 \h </w:instrText>
      </w:r>
      <w:r>
        <w:fldChar w:fldCharType="separate"/>
      </w:r>
      <w:r>
        <w:t>100</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"_Toc536270573"</w:instrText>
      </w:r>
      <w:r>
        <w:rPr>
          <w:rStyle w:val="54"/>
        </w:rPr>
        <w:instrText xml:space="preserve"> </w:instrText>
      </w:r>
      <w:r>
        <w:rPr>
          <w:rStyle w:val="54"/>
        </w:rPr>
        <w:fldChar w:fldCharType="separate"/>
      </w:r>
      <w:r>
        <w:rPr>
          <w:rStyle w:val="54"/>
          <w:rFonts w:cs="Arial"/>
          <w:iCs/>
        </w:rPr>
        <w:t xml:space="preserve">5.1 </w:t>
      </w:r>
      <w:r>
        <w:rPr>
          <w:rStyle w:val="54"/>
          <w:rFonts w:hint="eastAsia" w:cs="Arial"/>
          <w:iCs/>
        </w:rPr>
        <w:t>项目实施过程</w:t>
      </w:r>
      <w:r>
        <w:tab/>
      </w:r>
      <w:r>
        <w:fldChar w:fldCharType="begin"/>
      </w:r>
      <w:r>
        <w:instrText xml:space="preserve"> PAGEREF _Toc536270573 \h </w:instrText>
      </w:r>
      <w:r>
        <w:fldChar w:fldCharType="separate"/>
      </w:r>
      <w:r>
        <w:t>100</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"_Toc536270574"</w:instrText>
      </w:r>
      <w:r>
        <w:rPr>
          <w:rStyle w:val="54"/>
        </w:rPr>
        <w:instrText xml:space="preserve"> </w:instrText>
      </w:r>
      <w:r>
        <w:rPr>
          <w:rStyle w:val="54"/>
        </w:rPr>
        <w:fldChar w:fldCharType="separate"/>
      </w:r>
      <w:r>
        <w:rPr>
          <w:rStyle w:val="54"/>
          <w:rFonts w:cs="Arial"/>
          <w:iCs/>
        </w:rPr>
        <w:t xml:space="preserve">5.2 </w:t>
      </w:r>
      <w:r>
        <w:rPr>
          <w:rStyle w:val="54"/>
          <w:rFonts w:hint="eastAsia" w:cs="Arial"/>
          <w:iCs/>
        </w:rPr>
        <w:t>项目实施方法</w:t>
      </w:r>
      <w:r>
        <w:tab/>
      </w:r>
      <w:r>
        <w:fldChar w:fldCharType="begin"/>
      </w:r>
      <w:r>
        <w:instrText xml:space="preserve"> PAGEREF _Toc536270574 \h </w:instrText>
      </w:r>
      <w:r>
        <w:fldChar w:fldCharType="separate"/>
      </w:r>
      <w:r>
        <w:t>106</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"_Toc536270575"</w:instrText>
      </w:r>
      <w:r>
        <w:rPr>
          <w:rStyle w:val="54"/>
        </w:rPr>
        <w:instrText xml:space="preserve"> </w:instrText>
      </w:r>
      <w:r>
        <w:rPr>
          <w:rStyle w:val="54"/>
        </w:rPr>
        <w:fldChar w:fldCharType="separate"/>
      </w:r>
      <w:r>
        <w:rPr>
          <w:rStyle w:val="54"/>
        </w:rPr>
        <w:t>5</w:t>
      </w:r>
      <w:r>
        <w:rPr>
          <w:rStyle w:val="54"/>
          <w:lang w:val="en-GB"/>
        </w:rPr>
        <w:t xml:space="preserve">.3 </w:t>
      </w:r>
      <w:r>
        <w:rPr>
          <w:rStyle w:val="54"/>
          <w:rFonts w:hint="eastAsia"/>
          <w:lang w:val="en-GB"/>
        </w:rPr>
        <w:t>项目协作方法</w:t>
      </w:r>
      <w:r>
        <w:tab/>
      </w:r>
      <w:r>
        <w:fldChar w:fldCharType="begin"/>
      </w:r>
      <w:r>
        <w:instrText xml:space="preserve"> PAGEREF _Toc536270575 \h </w:instrText>
      </w:r>
      <w:r>
        <w:fldChar w:fldCharType="separate"/>
      </w:r>
      <w:r>
        <w:t>114</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"_Toc536270576"</w:instrText>
      </w:r>
      <w:r>
        <w:rPr>
          <w:rStyle w:val="54"/>
        </w:rPr>
        <w:instrText xml:space="preserve"> </w:instrText>
      </w:r>
      <w:r>
        <w:rPr>
          <w:rStyle w:val="54"/>
        </w:rPr>
        <w:fldChar w:fldCharType="separate"/>
      </w:r>
      <w:r>
        <w:rPr>
          <w:rStyle w:val="54"/>
        </w:rPr>
        <w:t>5</w:t>
      </w:r>
      <w:r>
        <w:rPr>
          <w:rStyle w:val="54"/>
          <w:lang w:val="en-GB"/>
        </w:rPr>
        <w:t xml:space="preserve">.4 </w:t>
      </w:r>
      <w:r>
        <w:rPr>
          <w:rStyle w:val="54"/>
          <w:rFonts w:hint="eastAsia"/>
          <w:lang w:val="en-GB"/>
        </w:rPr>
        <w:t>用户培训及知识转移</w:t>
      </w:r>
      <w:r>
        <w:tab/>
      </w:r>
      <w:r>
        <w:fldChar w:fldCharType="begin"/>
      </w:r>
      <w:r>
        <w:instrText xml:space="preserve"> PAGEREF _Toc536270576 \h </w:instrText>
      </w:r>
      <w:r>
        <w:fldChar w:fldCharType="separate"/>
      </w:r>
      <w:r>
        <w:t>115</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"_Toc536270577"</w:instrText>
      </w:r>
      <w:r>
        <w:rPr>
          <w:rStyle w:val="54"/>
        </w:rPr>
        <w:instrText xml:space="preserve"> </w:instrText>
      </w:r>
      <w:r>
        <w:rPr>
          <w:rStyle w:val="54"/>
        </w:rPr>
        <w:fldChar w:fldCharType="separate"/>
      </w:r>
      <w:r>
        <w:rPr>
          <w:rStyle w:val="54"/>
        </w:rPr>
        <w:t>5</w:t>
      </w:r>
      <w:r>
        <w:rPr>
          <w:rStyle w:val="54"/>
          <w:lang w:val="en-GB"/>
        </w:rPr>
        <w:t xml:space="preserve">.5 </w:t>
      </w:r>
      <w:r>
        <w:rPr>
          <w:rStyle w:val="54"/>
          <w:rFonts w:hint="eastAsia"/>
          <w:lang w:val="en-GB"/>
        </w:rPr>
        <w:t>项目交付</w:t>
      </w:r>
      <w:r>
        <w:tab/>
      </w:r>
      <w:r>
        <w:fldChar w:fldCharType="begin"/>
      </w:r>
      <w:r>
        <w:instrText xml:space="preserve"> PAGEREF _Toc536270577 \h </w:instrText>
      </w:r>
      <w:r>
        <w:fldChar w:fldCharType="separate"/>
      </w:r>
      <w:r>
        <w:t>116</w:t>
      </w:r>
      <w:r>
        <w:fldChar w:fldCharType="end"/>
      </w:r>
      <w:r>
        <w:rPr>
          <w:rStyle w:val="54"/>
        </w:rPr>
        <w:fldChar w:fldCharType="end"/>
      </w:r>
    </w:p>
    <w:p>
      <w:pPr>
        <w:pStyle w:val="28"/>
        <w:rPr>
          <w:rFonts w:asciiTheme="minorHAnsi" w:hAnsiTheme="minorHAnsi" w:cstheme="minorBidi"/>
          <w:b w:val="0"/>
          <w:iCs w:val="0"/>
          <w:kern w:val="2"/>
          <w:sz w:val="21"/>
          <w:szCs w:val="22"/>
        </w:rPr>
      </w:pPr>
      <w:r>
        <w:rPr>
          <w:rStyle w:val="54"/>
        </w:rPr>
        <w:fldChar w:fldCharType="begin"/>
      </w:r>
      <w:r>
        <w:rPr>
          <w:rStyle w:val="54"/>
        </w:rPr>
        <w:instrText xml:space="preserve"> </w:instrText>
      </w:r>
      <w:r>
        <w:instrText xml:space="preserve">HYPERLINK \l "_Toc536270578"</w:instrText>
      </w:r>
      <w:r>
        <w:rPr>
          <w:rStyle w:val="54"/>
        </w:rPr>
        <w:instrText xml:space="preserve"> </w:instrText>
      </w:r>
      <w:r>
        <w:rPr>
          <w:rStyle w:val="54"/>
        </w:rPr>
        <w:fldChar w:fldCharType="separate"/>
      </w:r>
      <w:r>
        <w:rPr>
          <w:rStyle w:val="54"/>
        </w:rPr>
        <w:t xml:space="preserve">6 </w:t>
      </w:r>
      <w:r>
        <w:rPr>
          <w:rStyle w:val="54"/>
          <w:rFonts w:hint="eastAsia"/>
        </w:rPr>
        <w:t>系统技术解决方案</w:t>
      </w:r>
      <w:r>
        <w:tab/>
      </w:r>
      <w:r>
        <w:fldChar w:fldCharType="begin"/>
      </w:r>
      <w:r>
        <w:instrText xml:space="preserve"> PAGEREF _Toc536270578 \h </w:instrText>
      </w:r>
      <w:r>
        <w:fldChar w:fldCharType="separate"/>
      </w:r>
      <w:r>
        <w:t>124</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"_Toc536270579"</w:instrText>
      </w:r>
      <w:r>
        <w:rPr>
          <w:rStyle w:val="54"/>
        </w:rPr>
        <w:instrText xml:space="preserve"> </w:instrText>
      </w:r>
      <w:r>
        <w:rPr>
          <w:rStyle w:val="54"/>
        </w:rPr>
        <w:fldChar w:fldCharType="separate"/>
      </w:r>
      <w:r>
        <w:rPr>
          <w:rStyle w:val="54"/>
          <w:rFonts w:cs="Arial"/>
          <w:iCs/>
        </w:rPr>
        <w:t xml:space="preserve">6.1 </w:t>
      </w:r>
      <w:r>
        <w:rPr>
          <w:rStyle w:val="54"/>
          <w:rFonts w:hint="eastAsia" w:cs="Arial"/>
          <w:iCs/>
        </w:rPr>
        <w:t>技术基本结构</w:t>
      </w:r>
      <w:r>
        <w:tab/>
      </w:r>
      <w:r>
        <w:fldChar w:fldCharType="begin"/>
      </w:r>
      <w:r>
        <w:instrText xml:space="preserve"> PAGEREF _Toc536270579 \h </w:instrText>
      </w:r>
      <w:r>
        <w:fldChar w:fldCharType="separate"/>
      </w:r>
      <w:r>
        <w:t>124</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"_Toc536270580"</w:instrText>
      </w:r>
      <w:r>
        <w:rPr>
          <w:rStyle w:val="54"/>
        </w:rPr>
        <w:instrText xml:space="preserve"> </w:instrText>
      </w:r>
      <w:r>
        <w:rPr>
          <w:rStyle w:val="54"/>
        </w:rPr>
        <w:fldChar w:fldCharType="separate"/>
      </w:r>
      <w:r>
        <w:rPr>
          <w:rStyle w:val="54"/>
          <w:rFonts w:cs="Arial"/>
          <w:iCs/>
        </w:rPr>
        <w:t xml:space="preserve">6.2 </w:t>
      </w:r>
      <w:r>
        <w:rPr>
          <w:rStyle w:val="54"/>
          <w:rFonts w:hint="eastAsia" w:cs="Arial"/>
          <w:iCs/>
        </w:rPr>
        <w:t>软件系统安装管理</w:t>
      </w:r>
      <w:r>
        <w:tab/>
      </w:r>
      <w:r>
        <w:fldChar w:fldCharType="begin"/>
      </w:r>
      <w:r>
        <w:instrText xml:space="preserve"> PAGEREF _Toc536270580 \h </w:instrText>
      </w:r>
      <w:r>
        <w:fldChar w:fldCharType="separate"/>
      </w:r>
      <w:r>
        <w:t>126</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"_Toc536270581"</w:instrText>
      </w:r>
      <w:r>
        <w:rPr>
          <w:rStyle w:val="54"/>
        </w:rPr>
        <w:instrText xml:space="preserve"> </w:instrText>
      </w:r>
      <w:r>
        <w:rPr>
          <w:rStyle w:val="54"/>
        </w:rPr>
        <w:fldChar w:fldCharType="separate"/>
      </w:r>
      <w:r>
        <w:rPr>
          <w:rStyle w:val="54"/>
          <w:rFonts w:cs="Arial"/>
          <w:iCs/>
        </w:rPr>
        <w:t xml:space="preserve">6.3 </w:t>
      </w:r>
      <w:r>
        <w:rPr>
          <w:rStyle w:val="54"/>
          <w:rFonts w:hint="eastAsia" w:cs="Arial"/>
          <w:iCs/>
        </w:rPr>
        <w:t>系统软硬件配置要求</w:t>
      </w:r>
      <w:r>
        <w:tab/>
      </w:r>
      <w:r>
        <w:fldChar w:fldCharType="begin"/>
      </w:r>
      <w:r>
        <w:instrText xml:space="preserve"> PAGEREF _Toc536270581 \h </w:instrText>
      </w:r>
      <w:r>
        <w:fldChar w:fldCharType="separate"/>
      </w:r>
      <w:r>
        <w:t>126</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"_Toc536270582"</w:instrText>
      </w:r>
      <w:r>
        <w:rPr>
          <w:rStyle w:val="54"/>
        </w:rPr>
        <w:instrText xml:space="preserve"> </w:instrText>
      </w:r>
      <w:r>
        <w:rPr>
          <w:rStyle w:val="54"/>
        </w:rPr>
        <w:fldChar w:fldCharType="separate"/>
      </w:r>
      <w:r>
        <w:rPr>
          <w:rStyle w:val="54"/>
          <w:rFonts w:cs="Arial"/>
          <w:iCs/>
        </w:rPr>
        <w:t xml:space="preserve">6.4 </w:t>
      </w:r>
      <w:r>
        <w:rPr>
          <w:rStyle w:val="54"/>
          <w:rFonts w:hint="eastAsia" w:cs="Arial"/>
          <w:iCs/>
        </w:rPr>
        <w:t>系统集成能力</w:t>
      </w:r>
      <w:r>
        <w:tab/>
      </w:r>
      <w:r>
        <w:fldChar w:fldCharType="begin"/>
      </w:r>
      <w:r>
        <w:instrText xml:space="preserve"> PAGEREF _Toc536270582 \h </w:instrText>
      </w:r>
      <w:r>
        <w:fldChar w:fldCharType="separate"/>
      </w:r>
      <w:r>
        <w:t>127</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"_Toc536270583"</w:instrText>
      </w:r>
      <w:r>
        <w:rPr>
          <w:rStyle w:val="54"/>
        </w:rPr>
        <w:instrText xml:space="preserve"> </w:instrText>
      </w:r>
      <w:r>
        <w:rPr>
          <w:rStyle w:val="54"/>
        </w:rPr>
        <w:fldChar w:fldCharType="separate"/>
      </w:r>
      <w:r>
        <w:rPr>
          <w:rStyle w:val="54"/>
          <w:rFonts w:cs="Arial"/>
          <w:iCs/>
        </w:rPr>
        <w:t xml:space="preserve">6.5 </w:t>
      </w:r>
      <w:r>
        <w:rPr>
          <w:rStyle w:val="54"/>
          <w:rFonts w:hint="eastAsia" w:cs="Arial"/>
          <w:iCs/>
        </w:rPr>
        <w:t>系统开发配置能力</w:t>
      </w:r>
      <w:r>
        <w:tab/>
      </w:r>
      <w:r>
        <w:fldChar w:fldCharType="begin"/>
      </w:r>
      <w:r>
        <w:instrText xml:space="preserve"> PAGEREF _Toc536270583 \h </w:instrText>
      </w:r>
      <w:r>
        <w:fldChar w:fldCharType="separate"/>
      </w:r>
      <w:r>
        <w:t>128</w:t>
      </w:r>
      <w:r>
        <w:fldChar w:fldCharType="end"/>
      </w:r>
      <w:r>
        <w:rPr>
          <w:rStyle w:val="54"/>
        </w:rPr>
        <w:fldChar w:fldCharType="end"/>
      </w:r>
    </w:p>
    <w:p>
      <w:pPr>
        <w:pStyle w:val="33"/>
        <w:rPr>
          <w:rFonts w:asciiTheme="minorHAnsi" w:hAnsiTheme="minorHAnsi" w:eastAsiaTheme="minorEastAsia" w:cstheme="minorBidi"/>
          <w:kern w:val="2"/>
          <w:sz w:val="21"/>
          <w:szCs w:val="22"/>
          <w:lang w:val="en-US" w:eastAsia="zh-CN"/>
        </w:rPr>
      </w:pPr>
      <w:r>
        <w:rPr>
          <w:rStyle w:val="54"/>
        </w:rPr>
        <w:fldChar w:fldCharType="begin"/>
      </w:r>
      <w:r>
        <w:rPr>
          <w:rStyle w:val="54"/>
        </w:rPr>
        <w:instrText xml:space="preserve"> </w:instrText>
      </w:r>
      <w:r>
        <w:instrText xml:space="preserve">HYPERLINK \l "_Toc536270584"</w:instrText>
      </w:r>
      <w:r>
        <w:rPr>
          <w:rStyle w:val="54"/>
        </w:rPr>
        <w:instrText xml:space="preserve"> </w:instrText>
      </w:r>
      <w:r>
        <w:rPr>
          <w:rStyle w:val="54"/>
        </w:rPr>
        <w:fldChar w:fldCharType="separate"/>
      </w:r>
      <w:r>
        <w:rPr>
          <w:rStyle w:val="54"/>
          <w:rFonts w:cs="Arial"/>
          <w:iCs/>
        </w:rPr>
        <w:t xml:space="preserve">6.6 </w:t>
      </w:r>
      <w:r>
        <w:rPr>
          <w:rStyle w:val="54"/>
          <w:rFonts w:hint="eastAsia" w:cs="Arial"/>
          <w:iCs/>
        </w:rPr>
        <w:t>系统报表能力</w:t>
      </w:r>
      <w:r>
        <w:tab/>
      </w:r>
      <w:r>
        <w:fldChar w:fldCharType="begin"/>
      </w:r>
      <w:r>
        <w:instrText xml:space="preserve"> PAGEREF _Toc536270584 \h </w:instrText>
      </w:r>
      <w:r>
        <w:fldChar w:fldCharType="separate"/>
      </w:r>
      <w:r>
        <w:t>129</w:t>
      </w:r>
      <w:r>
        <w:fldChar w:fldCharType="end"/>
      </w:r>
      <w:r>
        <w:rPr>
          <w:rStyle w:val="54"/>
        </w:rPr>
        <w:fldChar w:fldCharType="end"/>
      </w:r>
    </w:p>
    <w:p>
      <w:pPr>
        <w:pStyle w:val="28"/>
        <w:rPr>
          <w:rFonts w:asciiTheme="minorHAnsi" w:hAnsiTheme="minorHAnsi" w:cstheme="minorBidi"/>
          <w:b w:val="0"/>
          <w:iCs w:val="0"/>
          <w:kern w:val="2"/>
          <w:sz w:val="21"/>
          <w:szCs w:val="22"/>
        </w:rPr>
      </w:pPr>
      <w:r>
        <w:rPr>
          <w:rStyle w:val="54"/>
        </w:rPr>
        <w:fldChar w:fldCharType="begin"/>
      </w:r>
      <w:r>
        <w:rPr>
          <w:rStyle w:val="54"/>
        </w:rPr>
        <w:instrText xml:space="preserve"> </w:instrText>
      </w:r>
      <w:r>
        <w:instrText xml:space="preserve">HYPERLINK \l "_Toc536270585"</w:instrText>
      </w:r>
      <w:r>
        <w:rPr>
          <w:rStyle w:val="54"/>
        </w:rPr>
        <w:instrText xml:space="preserve"> </w:instrText>
      </w:r>
      <w:r>
        <w:rPr>
          <w:rStyle w:val="54"/>
        </w:rPr>
        <w:fldChar w:fldCharType="separate"/>
      </w:r>
      <w:r>
        <w:rPr>
          <w:rStyle w:val="54"/>
          <w:rFonts w:hint="eastAsia"/>
          <w:lang w:val="en-GB"/>
        </w:rPr>
        <w:t>附件</w:t>
      </w:r>
      <w:r>
        <w:rPr>
          <w:rStyle w:val="54"/>
          <w:lang w:val="en-GB"/>
        </w:rPr>
        <w:t>1—</w:t>
      </w:r>
      <w:r>
        <w:rPr>
          <w:rStyle w:val="54"/>
          <w:rFonts w:hint="eastAsia"/>
          <w:lang w:val="en-GB"/>
        </w:rPr>
        <w:t>系统所需软硬件资源</w:t>
      </w:r>
      <w:r>
        <w:tab/>
      </w:r>
      <w:r>
        <w:fldChar w:fldCharType="begin"/>
      </w:r>
      <w:r>
        <w:instrText xml:space="preserve"> PAGEREF _Toc536270585 \h </w:instrText>
      </w:r>
      <w:r>
        <w:fldChar w:fldCharType="separate"/>
      </w:r>
      <w:r>
        <w:t>131</w:t>
      </w:r>
      <w:r>
        <w:fldChar w:fldCharType="end"/>
      </w:r>
      <w:r>
        <w:rPr>
          <w:rStyle w:val="54"/>
        </w:rPr>
        <w:fldChar w:fldCharType="end"/>
      </w:r>
    </w:p>
    <w:p>
      <w:pPr>
        <w:pStyle w:val="28"/>
        <w:rPr>
          <w:rFonts w:asciiTheme="minorHAnsi" w:hAnsiTheme="minorHAnsi" w:cstheme="minorBidi"/>
          <w:b w:val="0"/>
          <w:iCs w:val="0"/>
          <w:kern w:val="2"/>
          <w:sz w:val="21"/>
          <w:szCs w:val="22"/>
        </w:rPr>
      </w:pPr>
      <w:r>
        <w:rPr>
          <w:rStyle w:val="54"/>
        </w:rPr>
        <w:fldChar w:fldCharType="begin"/>
      </w:r>
      <w:r>
        <w:rPr>
          <w:rStyle w:val="54"/>
        </w:rPr>
        <w:instrText xml:space="preserve"> </w:instrText>
      </w:r>
      <w:r>
        <w:instrText xml:space="preserve">HYPERLINK \l "_Toc536270586"</w:instrText>
      </w:r>
      <w:r>
        <w:rPr>
          <w:rStyle w:val="54"/>
        </w:rPr>
        <w:instrText xml:space="preserve"> </w:instrText>
      </w:r>
      <w:r>
        <w:rPr>
          <w:rStyle w:val="54"/>
        </w:rPr>
        <w:fldChar w:fldCharType="separate"/>
      </w:r>
      <w:r>
        <w:rPr>
          <w:rStyle w:val="54"/>
          <w:rFonts w:hint="eastAsia"/>
        </w:rPr>
        <w:t>附件</w:t>
      </w:r>
      <w:r>
        <w:rPr>
          <w:rStyle w:val="54"/>
        </w:rPr>
        <w:t>2—APIoT</w:t>
      </w:r>
      <w:r>
        <w:rPr>
          <w:rStyle w:val="54"/>
          <w:rFonts w:hint="eastAsia"/>
        </w:rPr>
        <w:t>年度维护服务说明</w:t>
      </w:r>
      <w:r>
        <w:tab/>
      </w:r>
      <w:r>
        <w:fldChar w:fldCharType="begin"/>
      </w:r>
      <w:r>
        <w:instrText xml:space="preserve"> PAGEREF _Toc536270586 \h </w:instrText>
      </w:r>
      <w:r>
        <w:fldChar w:fldCharType="separate"/>
      </w:r>
      <w:r>
        <w:t>134</w:t>
      </w:r>
      <w:r>
        <w:fldChar w:fldCharType="end"/>
      </w:r>
      <w:r>
        <w:rPr>
          <w:rStyle w:val="54"/>
        </w:rPr>
        <w:fldChar w:fldCharType="end"/>
      </w:r>
    </w:p>
    <w:p>
      <w:pPr>
        <w:outlineLvl w:val="0"/>
        <w:rPr>
          <w:rFonts w:ascii="Arial" w:hAnsi="Arial" w:cs="Arial"/>
          <w:iCs/>
          <w:kern w:val="32"/>
          <w:szCs w:val="20"/>
        </w:rPr>
      </w:pPr>
      <w:r>
        <w:rPr>
          <w:rFonts w:ascii="Arial" w:hAnsi="Arial" w:cs="Arial"/>
          <w:iCs/>
          <w:kern w:val="32"/>
          <w:szCs w:val="20"/>
        </w:rPr>
        <w:fldChar w:fldCharType="end"/>
      </w:r>
    </w:p>
    <w:p>
      <w:pPr>
        <w:widowControl/>
        <w:jc w:val="left"/>
        <w:rPr>
          <w:rFonts w:ascii="Arial" w:hAnsi="Arial" w:cs="Arial"/>
          <w:iCs/>
          <w:kern w:val="32"/>
          <w:szCs w:val="20"/>
        </w:rPr>
      </w:pPr>
      <w:r>
        <w:rPr>
          <w:rFonts w:ascii="Arial" w:hAnsi="Arial" w:cs="Arial"/>
          <w:iCs/>
          <w:kern w:val="32"/>
          <w:szCs w:val="20"/>
        </w:rPr>
        <w:br w:type="page"/>
      </w:r>
    </w:p>
    <w:p>
      <w:pPr>
        <w:outlineLvl w:val="0"/>
        <w:rPr>
          <w:rFonts w:ascii="Arial" w:hAnsi="Arial" w:cs="Arial"/>
          <w:b/>
          <w:sz w:val="20"/>
          <w:szCs w:val="20"/>
        </w:rPr>
      </w:pPr>
      <w:bookmarkStart w:id="5" w:name="_Toc536270548"/>
      <w:r>
        <w:rPr>
          <w:rFonts w:ascii="Arial" w:hAnsi="Arial" w:cs="Arial"/>
          <w:b/>
          <w:iCs/>
          <w:kern w:val="32"/>
          <w:sz w:val="32"/>
          <w:szCs w:val="20"/>
        </w:rPr>
        <w:t>1</w:t>
      </w:r>
      <w:r>
        <w:rPr>
          <w:rFonts w:hint="eastAsia" w:ascii="Arial" w:hAnsi="Arial" w:cs="Arial"/>
          <w:b/>
          <w:iCs/>
          <w:kern w:val="32"/>
          <w:sz w:val="32"/>
          <w:szCs w:val="20"/>
        </w:rPr>
        <w:t xml:space="preserve"> </w:t>
      </w:r>
      <w:r>
        <w:rPr>
          <w:rFonts w:ascii="Arial" w:hAnsi="Arial" w:cs="Arial"/>
          <w:b/>
          <w:iCs/>
          <w:kern w:val="32"/>
          <w:sz w:val="32"/>
          <w:szCs w:val="20"/>
        </w:rPr>
        <w:t>API</w:t>
      </w:r>
      <w:r>
        <w:rPr>
          <w:rFonts w:hint="eastAsia" w:ascii="Arial" w:hAnsi="Arial" w:cs="Arial"/>
          <w:b/>
          <w:iCs/>
          <w:kern w:val="32"/>
          <w:sz w:val="32"/>
          <w:szCs w:val="20"/>
        </w:rPr>
        <w:t>o</w:t>
      </w:r>
      <w:r>
        <w:rPr>
          <w:rFonts w:ascii="Arial" w:hAnsi="Arial" w:cs="Arial"/>
          <w:b/>
          <w:iCs/>
          <w:kern w:val="32"/>
          <w:sz w:val="32"/>
          <w:szCs w:val="20"/>
        </w:rPr>
        <w:t>T</w:t>
      </w:r>
      <w:r>
        <w:rPr>
          <w:rFonts w:hint="eastAsia" w:ascii="Arial" w:hAnsi="Arial" w:cs="Arial"/>
          <w:b/>
          <w:iCs/>
          <w:kern w:val="32"/>
          <w:sz w:val="32"/>
          <w:szCs w:val="20"/>
        </w:rPr>
        <w:t>公司</w:t>
      </w:r>
      <w:r>
        <w:rPr>
          <w:rFonts w:ascii="Arial" w:hAnsi="Arial" w:cs="Arial"/>
          <w:b/>
          <w:iCs/>
          <w:kern w:val="32"/>
          <w:sz w:val="32"/>
          <w:szCs w:val="20"/>
        </w:rPr>
        <w:t>简介</w:t>
      </w:r>
      <w:bookmarkEnd w:id="1"/>
      <w:bookmarkEnd w:id="5"/>
    </w:p>
    <w:p>
      <w:pPr>
        <w:pStyle w:val="3"/>
        <w:ind w:left="398" w:hanging="398" w:hangingChars="132"/>
        <w:rPr>
          <w:rFonts w:ascii="Arial" w:hAnsi="Arial" w:cs="Arial" w:eastAsiaTheme="minorEastAsia"/>
          <w:iCs/>
          <w:sz w:val="30"/>
          <w:szCs w:val="30"/>
        </w:rPr>
      </w:pPr>
      <w:bookmarkStart w:id="6" w:name="_Toc528659795"/>
      <w:bookmarkStart w:id="7" w:name="_Toc338434823"/>
      <w:bookmarkStart w:id="8" w:name="_Toc536270549"/>
      <w:bookmarkStart w:id="9" w:name="_Toc338251805"/>
      <w:r>
        <w:rPr>
          <w:rFonts w:ascii="Arial" w:hAnsi="Arial" w:cs="Arial" w:eastAsiaTheme="minorEastAsia"/>
          <w:iCs/>
          <w:sz w:val="30"/>
          <w:szCs w:val="30"/>
        </w:rPr>
        <w:t>1.1 APIoT</w:t>
      </w:r>
      <w:r>
        <w:rPr>
          <w:rFonts w:hint="eastAsia" w:ascii="Arial" w:hAnsi="Arial" w:cs="Arial" w:eastAsiaTheme="minorEastAsia"/>
          <w:iCs/>
          <w:sz w:val="30"/>
          <w:szCs w:val="30"/>
        </w:rPr>
        <w:t xml:space="preserve">━ </w:t>
      </w:r>
      <w:r>
        <w:rPr>
          <w:rFonts w:ascii="Arial" w:hAnsi="Arial" w:cs="Arial" w:eastAsiaTheme="minorEastAsia"/>
          <w:iCs/>
          <w:sz w:val="30"/>
          <w:szCs w:val="30"/>
        </w:rPr>
        <w:t>源自百年跨国公司品牌</w:t>
      </w:r>
      <w:bookmarkEnd w:id="6"/>
      <w:bookmarkEnd w:id="7"/>
      <w:bookmarkEnd w:id="8"/>
      <w:bookmarkEnd w:id="9"/>
    </w:p>
    <w:p>
      <w:pPr>
        <w:spacing w:after="312" w:afterLines="100" w:line="360" w:lineRule="auto"/>
        <w:ind w:left="142"/>
        <w:rPr>
          <w:rFonts w:ascii="Arial" w:hAnsi="Arial" w:cs="Arial"/>
          <w:szCs w:val="21"/>
        </w:rPr>
      </w:pPr>
      <w:r>
        <w:rPr>
          <w:rFonts w:hint="eastAsia" w:ascii="Arial" w:hAnsi="Arial" w:cs="Arial"/>
          <w:b/>
          <w:sz w:val="24"/>
          <w:szCs w:val="24"/>
        </w:rPr>
        <w:t xml:space="preserve">  </w:t>
      </w:r>
      <w:r>
        <w:rPr>
          <w:rFonts w:hint="eastAsia" w:ascii="Arial" w:hAnsi="Arial" w:cs="Arial"/>
          <w:b/>
          <w:sz w:val="24"/>
        </w:rPr>
        <w:t>近</w:t>
      </w:r>
      <w:r>
        <w:rPr>
          <w:rFonts w:ascii="Arial" w:hAnsi="Arial" w:cs="Arial"/>
          <w:b/>
          <w:sz w:val="24"/>
        </w:rPr>
        <w:t>30</w:t>
      </w:r>
      <w:r>
        <w:rPr>
          <w:rFonts w:hint="eastAsia" w:ascii="Arial" w:hAnsi="Arial" w:cs="Arial"/>
          <w:b/>
          <w:sz w:val="24"/>
        </w:rPr>
        <w:t>年专业服务历史，源自于百年品牌全球资产设备管理领域翘楚</w:t>
      </w:r>
      <w:r>
        <w:rPr>
          <w:rFonts w:ascii="Arial" w:hAnsi="Arial" w:cs="Arial"/>
          <w:b/>
          <w:sz w:val="24"/>
        </w:rPr>
        <w:t>SKF</w:t>
      </w:r>
      <w:r>
        <w:rPr>
          <w:rFonts w:hint="eastAsia" w:ascii="Arial" w:hAnsi="Arial" w:cs="Arial"/>
          <w:b/>
          <w:sz w:val="24"/>
        </w:rPr>
        <w:t>的知名产品。</w:t>
      </w:r>
      <w:r>
        <w:rPr>
          <w:rFonts w:ascii="Arial" w:hAnsi="Arial" w:cs="Arial"/>
          <w:b/>
          <w:sz w:val="24"/>
        </w:rPr>
        <w:t xml:space="preserve"> </w:t>
      </w:r>
      <w:r>
        <w:rPr>
          <w:rFonts w:ascii="Arial" w:hAnsi="Arial" w:cs="Arial"/>
          <w:szCs w:val="21"/>
        </w:rPr>
        <w:t>API</w:t>
      </w:r>
      <w:r>
        <w:rPr>
          <w:rFonts w:hint="eastAsia" w:ascii="Arial" w:hAnsi="Arial" w:cs="Arial"/>
          <w:szCs w:val="21"/>
        </w:rPr>
        <w:t>母公司为全球领先的工业管理服务提供商，具有</w:t>
      </w:r>
      <w:r>
        <w:rPr>
          <w:rFonts w:ascii="Arial" w:hAnsi="Arial" w:cs="Arial"/>
          <w:szCs w:val="21"/>
        </w:rPr>
        <w:t>100</w:t>
      </w:r>
      <w:r>
        <w:rPr>
          <w:rFonts w:hint="eastAsia" w:ascii="Arial" w:hAnsi="Arial" w:cs="Arial"/>
          <w:szCs w:val="21"/>
        </w:rPr>
        <w:t>多年的历史。在中国市场也有近</w:t>
      </w:r>
      <w:r>
        <w:rPr>
          <w:rFonts w:ascii="Arial" w:hAnsi="Arial" w:cs="Arial"/>
          <w:szCs w:val="21"/>
        </w:rPr>
        <w:t>30</w:t>
      </w:r>
      <w:r>
        <w:rPr>
          <w:rFonts w:hint="eastAsia" w:ascii="Arial" w:hAnsi="Arial" w:cs="Arial"/>
          <w:szCs w:val="21"/>
        </w:rPr>
        <w:t>年的服务经验。</w:t>
      </w:r>
      <w:r>
        <w:rPr>
          <w:rFonts w:ascii="Arial" w:hAnsi="Arial" w:cs="Arial"/>
          <w:szCs w:val="21"/>
        </w:rPr>
        <w:t>API</w:t>
      </w:r>
      <w:r>
        <w:rPr>
          <w:rFonts w:hint="eastAsia" w:ascii="Arial" w:hAnsi="Arial" w:cs="Arial"/>
          <w:szCs w:val="21"/>
        </w:rPr>
        <w:t>系统在食品及医药化工等相关行业设备资产管理市场上具有超过</w:t>
      </w:r>
      <w:r>
        <w:rPr>
          <w:rFonts w:ascii="Arial" w:hAnsi="Arial" w:cs="Arial"/>
          <w:szCs w:val="21"/>
        </w:rPr>
        <w:t>26</w:t>
      </w:r>
      <w:r>
        <w:rPr>
          <w:rFonts w:hint="eastAsia" w:ascii="Arial" w:hAnsi="Arial" w:cs="Arial"/>
          <w:szCs w:val="21"/>
        </w:rPr>
        <w:t>年的成功行业经验，系统在全球范围内广泛被阿克苏诺贝尔、传化集团、青云集团、先尼科化工、斯泰潘、华新玻璃股份有限公司、美国邦基集团、中储粮集团、吉林正大食品有限公司、统一企业食品集团、华润三九医药集团、阿斯利康、诺华、先灵葆雅、联合利华、上汽、北汽、一汽、吉利、奇瑞、本田、三菱、沃尔沃、捷豹路虎、博世、潍柴动力、宗申动力、小松机械、斯凯孚等知名企业采用。</w:t>
      </w:r>
    </w:p>
    <w:p>
      <w:pPr>
        <w:spacing w:after="312" w:afterLines="100" w:line="360" w:lineRule="auto"/>
        <w:ind w:left="142" w:firstLine="256"/>
        <w:rPr>
          <w:rFonts w:ascii="Arial" w:hAnsi="Arial" w:cs="Arial"/>
          <w:szCs w:val="21"/>
        </w:rPr>
      </w:pPr>
      <w:r>
        <w:rPr>
          <w:rFonts w:ascii="Arial" w:hAnsi="Arial" w:cs="Arial"/>
          <w:b/>
          <w:sz w:val="24"/>
          <w:szCs w:val="24"/>
        </w:rPr>
        <w:t>全球化运营，本地化服务。</w:t>
      </w:r>
      <w:r>
        <w:rPr>
          <w:rFonts w:ascii="Arial" w:hAnsi="Arial" w:cs="Arial"/>
          <w:szCs w:val="21"/>
        </w:rPr>
        <w:t>API目前在全球</w:t>
      </w:r>
      <w:r>
        <w:rPr>
          <w:rFonts w:hint="eastAsia" w:ascii="Arial" w:hAnsi="Arial" w:cs="Arial"/>
          <w:szCs w:val="21"/>
        </w:rPr>
        <w:t>56</w:t>
      </w:r>
      <w:r>
        <w:rPr>
          <w:rFonts w:ascii="Arial" w:hAnsi="Arial" w:cs="Arial"/>
          <w:szCs w:val="21"/>
        </w:rPr>
        <w:t>个国家开展业务，整个业务网络由当地分公司，经销商和OEM合作伙伴。本地服务支持的语言</w:t>
      </w:r>
      <w:r>
        <w:rPr>
          <w:rFonts w:hint="eastAsia" w:ascii="Arial" w:hAnsi="Arial" w:cs="Arial"/>
          <w:szCs w:val="21"/>
        </w:rPr>
        <w:t>为</w:t>
      </w:r>
      <w:r>
        <w:rPr>
          <w:rFonts w:ascii="Arial" w:hAnsi="Arial" w:cs="Arial"/>
          <w:szCs w:val="21"/>
        </w:rPr>
        <w:t>中文。在维护服务合同覆盖下的所有客户均能享受到API</w:t>
      </w:r>
      <w:r>
        <w:rPr>
          <w:rFonts w:hint="eastAsia" w:ascii="Arial" w:hAnsi="Arial" w:cs="Arial"/>
          <w:szCs w:val="21"/>
        </w:rPr>
        <w:t>售后</w:t>
      </w:r>
      <w:r>
        <w:rPr>
          <w:rFonts w:ascii="Arial" w:hAnsi="Arial" w:cs="Arial"/>
          <w:szCs w:val="21"/>
        </w:rPr>
        <w:t>服务，包括完全的7*24小时电话热线支持，</w:t>
      </w:r>
      <w:r>
        <w:rPr>
          <w:rFonts w:hint="eastAsia" w:ascii="Arial" w:hAnsi="Arial" w:cs="Arial"/>
          <w:szCs w:val="21"/>
        </w:rPr>
        <w:t>约定费用的现场服务，</w:t>
      </w:r>
      <w:r>
        <w:rPr>
          <w:rFonts w:ascii="Arial" w:hAnsi="Arial" w:cs="Arial"/>
          <w:szCs w:val="21"/>
        </w:rPr>
        <w:t>基于网络的</w:t>
      </w:r>
      <w:r>
        <w:rPr>
          <w:rFonts w:hint="eastAsia" w:ascii="Arial" w:hAnsi="Arial" w:cs="Arial"/>
          <w:szCs w:val="21"/>
        </w:rPr>
        <w:t>技术</w:t>
      </w:r>
      <w:r>
        <w:rPr>
          <w:rFonts w:ascii="Arial" w:hAnsi="Arial" w:cs="Arial"/>
          <w:szCs w:val="21"/>
        </w:rPr>
        <w:t>中心，问题解决及免费的最新版本的升级程序。</w:t>
      </w:r>
    </w:p>
    <w:p>
      <w:pPr>
        <w:pStyle w:val="3"/>
        <w:ind w:left="398" w:hanging="398" w:hangingChars="132"/>
        <w:rPr>
          <w:rFonts w:ascii="Arial" w:hAnsi="Arial" w:cs="Arial" w:eastAsiaTheme="minorEastAsia"/>
          <w:iCs/>
          <w:sz w:val="30"/>
          <w:szCs w:val="30"/>
        </w:rPr>
      </w:pPr>
      <w:bookmarkStart w:id="10" w:name="_Toc528659796"/>
      <w:bookmarkStart w:id="11" w:name="_Toc536270550"/>
      <w:r>
        <w:rPr>
          <w:rFonts w:ascii="Arial" w:hAnsi="Arial" w:cs="Arial" w:eastAsiaTheme="minorEastAsia"/>
          <w:iCs/>
          <w:sz w:val="30"/>
          <w:szCs w:val="30"/>
        </w:rPr>
        <w:t>1.2 APIoT</w:t>
      </w:r>
      <w:r>
        <w:rPr>
          <w:rFonts w:hint="eastAsia" w:ascii="Arial" w:hAnsi="Arial" w:cs="Arial" w:eastAsiaTheme="minorEastAsia"/>
          <w:iCs/>
          <w:sz w:val="30"/>
          <w:szCs w:val="30"/>
        </w:rPr>
        <w:t xml:space="preserve">━ </w:t>
      </w:r>
      <w:r>
        <w:rPr>
          <w:rFonts w:ascii="Arial" w:hAnsi="Arial" w:cs="Arial" w:eastAsiaTheme="minorEastAsia"/>
          <w:iCs/>
          <w:sz w:val="30"/>
          <w:szCs w:val="30"/>
        </w:rPr>
        <w:t>一款拥有世界级良好声誉产品</w:t>
      </w:r>
      <w:bookmarkEnd w:id="10"/>
      <w:bookmarkEnd w:id="11"/>
    </w:p>
    <w:p>
      <w:pPr>
        <w:spacing w:after="312" w:afterLines="100" w:line="360" w:lineRule="auto"/>
        <w:ind w:left="142" w:firstLine="256"/>
        <w:rPr>
          <w:rFonts w:ascii="Arial" w:hAnsi="Arial" w:cs="Arial"/>
          <w:sz w:val="24"/>
          <w:szCs w:val="24"/>
        </w:rPr>
      </w:pPr>
      <w:r>
        <w:rPr>
          <w:rFonts w:ascii="Arial" w:hAnsi="Arial" w:cs="Arial"/>
          <w:b/>
          <w:sz w:val="24"/>
          <w:szCs w:val="24"/>
        </w:rPr>
        <w:t>图形化用户界面，容易学会，容易使用。</w:t>
      </w:r>
      <w:r>
        <w:rPr>
          <w:rFonts w:ascii="Arial" w:hAnsi="Arial" w:cs="Arial"/>
          <w:szCs w:val="21"/>
        </w:rPr>
        <w:t>APIoT充分利用了Windows环境，提供了与Windows系统同样感官体验的操作界面和方法。另外，独有的图形导航工具帮助IT知识有限的工程管理人员在最短的时间内学会使用系统。</w:t>
      </w:r>
    </w:p>
    <w:p>
      <w:pPr>
        <w:spacing w:after="312" w:afterLines="100" w:line="360" w:lineRule="auto"/>
        <w:ind w:left="142" w:firstLine="256"/>
        <w:rPr>
          <w:rFonts w:ascii="Arial" w:hAnsi="Arial" w:cs="Arial"/>
          <w:sz w:val="24"/>
          <w:szCs w:val="24"/>
        </w:rPr>
      </w:pPr>
      <w:r>
        <w:rPr>
          <w:rFonts w:ascii="Arial" w:hAnsi="Arial" w:cs="Arial"/>
          <w:b/>
          <w:sz w:val="24"/>
          <w:szCs w:val="24"/>
        </w:rPr>
        <w:t>便利的信息查询。</w:t>
      </w:r>
      <w:r>
        <w:rPr>
          <w:rFonts w:ascii="Arial" w:hAnsi="Arial" w:cs="Arial"/>
          <w:szCs w:val="21"/>
        </w:rPr>
        <w:t>在大多数工程管理组织中，超过50%的时间花在信息查找和讨论优先级上。对于提高一个组织的或工厂的绩效而言，快速访问信息是一个关键的因素。APIoT的综合信息查询功能可以很好地满足这方面的要求。</w:t>
      </w:r>
    </w:p>
    <w:p>
      <w:pPr>
        <w:spacing w:after="312" w:afterLines="100" w:line="360" w:lineRule="auto"/>
        <w:ind w:left="142" w:firstLine="256"/>
        <w:rPr>
          <w:rFonts w:ascii="Arial" w:hAnsi="Arial" w:cs="Arial"/>
          <w:szCs w:val="21"/>
        </w:rPr>
      </w:pPr>
      <w:r>
        <w:rPr>
          <w:rFonts w:ascii="Arial" w:hAnsi="Arial" w:cs="Arial"/>
          <w:b/>
          <w:sz w:val="24"/>
          <w:szCs w:val="24"/>
        </w:rPr>
        <w:t>强大的报表和分析工具。</w:t>
      </w:r>
      <w:r>
        <w:rPr>
          <w:rFonts w:ascii="Arial" w:hAnsi="Arial" w:cs="Arial"/>
          <w:szCs w:val="21"/>
        </w:rPr>
        <w:t>提供各种历史工作追踪和分析的方式，如工程管理模块中APIoT特有的以标准的图形报告或表格格式呈现的各种排行表。APIoT特有的分析和绩效模块提供大量的广度的预先定义好的针对各种工程管理相关数据进行分析。指标看板功能提供各种关键绩效指标的在线信息。水晶报表工具已经完全内嵌在APIoT系统中，可以做各种格式报表的开发和设计。</w:t>
      </w:r>
    </w:p>
    <w:p>
      <w:pPr>
        <w:spacing w:after="312" w:afterLines="100" w:line="360" w:lineRule="auto"/>
        <w:ind w:left="142" w:firstLine="256"/>
        <w:rPr>
          <w:rFonts w:ascii="Arial" w:hAnsi="Arial" w:cs="Arial"/>
          <w:sz w:val="24"/>
          <w:szCs w:val="24"/>
        </w:rPr>
      </w:pPr>
      <w:r>
        <w:rPr>
          <w:rFonts w:ascii="Arial" w:hAnsi="Arial" w:cs="Arial"/>
          <w:b/>
          <w:sz w:val="24"/>
          <w:szCs w:val="24"/>
        </w:rPr>
        <w:t>模块化的系统</w:t>
      </w:r>
      <w:r>
        <w:rPr>
          <w:rFonts w:hint="eastAsia" w:ascii="Arial" w:hAnsi="Arial" w:cs="Arial"/>
          <w:b/>
          <w:sz w:val="24"/>
          <w:szCs w:val="24"/>
        </w:rPr>
        <w:t>:</w:t>
      </w:r>
      <w:r>
        <w:rPr>
          <w:rFonts w:ascii="Arial" w:hAnsi="Arial" w:cs="Arial"/>
          <w:sz w:val="24"/>
          <w:szCs w:val="24"/>
        </w:rPr>
        <w:t xml:space="preserve"> </w:t>
      </w:r>
      <w:r>
        <w:rPr>
          <w:rFonts w:ascii="Arial" w:hAnsi="Arial" w:cs="Arial"/>
          <w:szCs w:val="21"/>
        </w:rPr>
        <w:t>APIoT基于模块化的结构构建，这样用户就可以根据自身的实际要求选择需要的模块，同时当将来另外需要其他模块时，系统能随需供应。</w:t>
      </w:r>
    </w:p>
    <w:p>
      <w:pPr>
        <w:spacing w:after="312" w:afterLines="100" w:line="360" w:lineRule="auto"/>
        <w:ind w:left="142" w:firstLine="256"/>
        <w:rPr>
          <w:rFonts w:ascii="Arial" w:hAnsi="Arial" w:cs="Arial"/>
          <w:szCs w:val="21"/>
        </w:rPr>
      </w:pPr>
      <w:r>
        <w:rPr>
          <w:rFonts w:ascii="Arial" w:hAnsi="Arial" w:cs="Arial"/>
          <w:b/>
          <w:sz w:val="24"/>
          <w:szCs w:val="24"/>
        </w:rPr>
        <w:t>多术语</w:t>
      </w:r>
      <w:r>
        <w:rPr>
          <w:rFonts w:hint="eastAsia" w:ascii="Arial" w:hAnsi="Arial" w:cs="Arial"/>
          <w:b/>
          <w:sz w:val="24"/>
          <w:szCs w:val="24"/>
        </w:rPr>
        <w:t>:</w:t>
      </w:r>
      <w:r>
        <w:rPr>
          <w:rFonts w:ascii="Arial" w:hAnsi="Arial" w:cs="Arial"/>
          <w:sz w:val="24"/>
          <w:szCs w:val="24"/>
        </w:rPr>
        <w:t xml:space="preserve"> </w:t>
      </w:r>
      <w:r>
        <w:rPr>
          <w:rFonts w:ascii="Arial" w:hAnsi="Arial" w:cs="Arial"/>
          <w:szCs w:val="21"/>
        </w:rPr>
        <w:t>APIoT系统当前支持用户能够把预定义的屏幕字条改成符合自己工厂内部习惯的称呼和名字。</w:t>
      </w:r>
    </w:p>
    <w:p>
      <w:pPr>
        <w:spacing w:after="312" w:afterLines="100" w:line="360" w:lineRule="auto"/>
        <w:ind w:left="142" w:firstLine="256"/>
        <w:rPr>
          <w:rFonts w:ascii="Arial" w:hAnsi="Arial" w:cs="Arial"/>
          <w:szCs w:val="21"/>
        </w:rPr>
      </w:pPr>
      <w:r>
        <w:rPr>
          <w:rFonts w:ascii="Arial" w:hAnsi="Arial" w:cs="Arial"/>
          <w:b/>
          <w:sz w:val="24"/>
          <w:szCs w:val="24"/>
        </w:rPr>
        <w:t>易与外部第三方系统集成</w:t>
      </w:r>
      <w:r>
        <w:rPr>
          <w:rFonts w:hint="eastAsia" w:ascii="Arial" w:hAnsi="Arial" w:cs="Arial"/>
          <w:b/>
          <w:sz w:val="24"/>
          <w:szCs w:val="24"/>
        </w:rPr>
        <w:t>:</w:t>
      </w:r>
      <w:r>
        <w:rPr>
          <w:rFonts w:ascii="Arial" w:hAnsi="Arial" w:cs="Arial"/>
          <w:b/>
          <w:sz w:val="24"/>
          <w:szCs w:val="24"/>
        </w:rPr>
        <w:t xml:space="preserve"> </w:t>
      </w:r>
      <w:r>
        <w:rPr>
          <w:rFonts w:ascii="Arial" w:hAnsi="Arial" w:cs="Arial"/>
          <w:szCs w:val="21"/>
        </w:rPr>
        <w:t>APIoT是在充分考虑系统能运行在一个复杂的IT环境中而设计的，系统具有一流的开放性，能够方便地与ERP、工业系统、其他系统进行集成。</w:t>
      </w:r>
    </w:p>
    <w:p>
      <w:pPr>
        <w:pStyle w:val="3"/>
        <w:ind w:left="398" w:hanging="398" w:hangingChars="132"/>
        <w:rPr>
          <w:rFonts w:ascii="Arial" w:hAnsi="Arial" w:cs="Arial" w:eastAsiaTheme="minorEastAsia"/>
          <w:iCs/>
          <w:sz w:val="30"/>
          <w:szCs w:val="30"/>
        </w:rPr>
      </w:pPr>
      <w:bookmarkStart w:id="12" w:name="_Toc536270551"/>
      <w:bookmarkStart w:id="13" w:name="_Toc528659797"/>
      <w:r>
        <w:rPr>
          <w:rFonts w:ascii="Arial" w:hAnsi="Arial" w:cs="Arial" w:eastAsiaTheme="minorEastAsia"/>
          <w:iCs/>
          <w:sz w:val="30"/>
          <w:szCs w:val="30"/>
        </w:rPr>
        <w:t>1.3 APIoT</w:t>
      </w:r>
      <w:r>
        <w:rPr>
          <w:rFonts w:hint="eastAsia" w:ascii="Arial" w:hAnsi="Arial" w:cs="Arial" w:eastAsiaTheme="minorEastAsia"/>
          <w:iCs/>
          <w:sz w:val="30"/>
          <w:szCs w:val="30"/>
        </w:rPr>
        <w:t xml:space="preserve">━ </w:t>
      </w:r>
      <w:r>
        <w:rPr>
          <w:rFonts w:ascii="Arial" w:hAnsi="Arial" w:cs="Arial" w:eastAsiaTheme="minorEastAsia"/>
          <w:iCs/>
          <w:sz w:val="30"/>
          <w:szCs w:val="30"/>
        </w:rPr>
        <w:t>您不仅仅是获得一套软件系统…</w:t>
      </w:r>
      <w:bookmarkEnd w:id="12"/>
      <w:bookmarkEnd w:id="13"/>
    </w:p>
    <w:p>
      <w:pPr>
        <w:spacing w:after="312" w:afterLines="100" w:line="360" w:lineRule="auto"/>
        <w:ind w:left="142" w:firstLine="256"/>
        <w:rPr>
          <w:rFonts w:ascii="Arial" w:hAnsi="Arial" w:cs="Arial"/>
          <w:sz w:val="24"/>
          <w:szCs w:val="24"/>
        </w:rPr>
      </w:pPr>
      <w:r>
        <w:rPr>
          <w:rFonts w:ascii="Arial" w:hAnsi="Arial" w:cs="Arial"/>
          <w:b/>
          <w:sz w:val="24"/>
          <w:szCs w:val="24"/>
        </w:rPr>
        <w:t>深厚设备管理知识。</w:t>
      </w:r>
      <w:r>
        <w:rPr>
          <w:rFonts w:ascii="Arial" w:hAnsi="Arial" w:cs="Arial"/>
          <w:szCs w:val="21"/>
        </w:rPr>
        <w:t>APIoT顾问拥有丰富的成功交付解决方案的经验和技巧，在项目的实施过程中将会提供从调研、分析、设备管理策略制定、系统安装、培训、实施和设备管理以及持续改善等全方位的服务。</w:t>
      </w:r>
    </w:p>
    <w:p>
      <w:pPr>
        <w:spacing w:after="312" w:afterLines="100" w:line="360" w:lineRule="auto"/>
        <w:ind w:left="142" w:firstLine="256"/>
        <w:rPr>
          <w:rFonts w:ascii="Arial" w:hAnsi="Arial" w:cs="Arial"/>
          <w:szCs w:val="21"/>
        </w:rPr>
      </w:pPr>
      <w:r>
        <w:rPr>
          <w:rFonts w:ascii="Arial" w:hAnsi="Arial" w:cs="Arial"/>
          <w:b/>
          <w:sz w:val="24"/>
          <w:szCs w:val="24"/>
        </w:rPr>
        <w:t>与客户紧密地共同工作。</w:t>
      </w:r>
      <w:r>
        <w:rPr>
          <w:rFonts w:ascii="Arial" w:hAnsi="Arial" w:cs="Arial"/>
          <w:sz w:val="24"/>
          <w:szCs w:val="24"/>
        </w:rPr>
        <w:t xml:space="preserve"> </w:t>
      </w:r>
      <w:r>
        <w:rPr>
          <w:rFonts w:ascii="Arial" w:hAnsi="Arial" w:cs="Arial"/>
          <w:szCs w:val="21"/>
        </w:rPr>
        <w:t>APIoT的项目文化是：与客户共同紧密工作，深入理解客户的企业文化也业务特点，帮助客户建立符合自身企业特色的最佳工程管理时间，从系统获取尽可能大的收益。对于一些特殊的客户化工作，我们更会与客户紧密工作和充分协商后，确定最佳的方案，基于稳定和可靠的原则，最大限度满足客户的要求和期望。</w:t>
      </w:r>
    </w:p>
    <w:p>
      <w:pPr>
        <w:pStyle w:val="3"/>
        <w:ind w:left="398" w:hanging="398" w:hangingChars="132"/>
        <w:rPr>
          <w:rFonts w:ascii="Arial" w:hAnsi="Arial" w:cs="Arial" w:eastAsiaTheme="minorEastAsia"/>
          <w:iCs/>
          <w:sz w:val="30"/>
          <w:szCs w:val="30"/>
        </w:rPr>
      </w:pPr>
      <w:bookmarkStart w:id="14" w:name="_Toc536270552"/>
      <w:bookmarkStart w:id="15" w:name="_Toc528659798"/>
      <w:r>
        <w:rPr>
          <w:rFonts w:ascii="Arial" w:hAnsi="Arial" w:cs="Arial" w:eastAsiaTheme="minorEastAsia"/>
          <w:iCs/>
          <w:sz w:val="30"/>
          <w:szCs w:val="30"/>
        </w:rPr>
        <w:t>1.</w:t>
      </w:r>
      <w:r>
        <w:rPr>
          <w:rFonts w:hint="eastAsia" w:ascii="Arial" w:hAnsi="Arial" w:cs="Arial" w:eastAsiaTheme="minorEastAsia"/>
          <w:iCs/>
          <w:sz w:val="30"/>
          <w:szCs w:val="30"/>
        </w:rPr>
        <w:t>4</w:t>
      </w:r>
      <w:r>
        <w:rPr>
          <w:rFonts w:ascii="Arial" w:hAnsi="Arial" w:cs="Arial" w:eastAsiaTheme="minorEastAsia"/>
          <w:iCs/>
          <w:sz w:val="30"/>
          <w:szCs w:val="30"/>
        </w:rPr>
        <w:t xml:space="preserve"> APIoT</w:t>
      </w:r>
      <w:r>
        <w:rPr>
          <w:rFonts w:hint="eastAsia" w:ascii="Arial" w:hAnsi="Arial" w:cs="Arial" w:eastAsiaTheme="minorEastAsia"/>
          <w:iCs/>
          <w:sz w:val="30"/>
          <w:szCs w:val="30"/>
        </w:rPr>
        <w:t>━“浙江恒逸石化”</w:t>
      </w:r>
      <w:r>
        <w:rPr>
          <w:rFonts w:ascii="Arial" w:hAnsi="Arial" w:cs="Arial" w:eastAsiaTheme="minorEastAsia"/>
          <w:iCs/>
          <w:sz w:val="30"/>
          <w:szCs w:val="30"/>
        </w:rPr>
        <w:t>设备资产管理解决方案的正确之选</w:t>
      </w:r>
      <w:bookmarkEnd w:id="14"/>
      <w:bookmarkEnd w:id="15"/>
    </w:p>
    <w:p>
      <w:pPr>
        <w:spacing w:after="312" w:afterLines="100" w:line="360" w:lineRule="auto"/>
        <w:ind w:left="142" w:firstLine="256"/>
        <w:rPr>
          <w:rFonts w:ascii="Arial" w:hAnsi="Arial" w:cs="Arial"/>
          <w:szCs w:val="21"/>
        </w:rPr>
      </w:pPr>
      <w:r>
        <w:rPr>
          <w:rFonts w:ascii="Arial" w:hAnsi="Arial" w:cs="Arial"/>
          <w:szCs w:val="21"/>
        </w:rPr>
        <w:t>APIoT</w:t>
      </w:r>
      <w:r>
        <w:rPr>
          <w:rFonts w:hint="eastAsia" w:ascii="Arial" w:hAnsi="Arial" w:cs="Arial"/>
          <w:szCs w:val="21"/>
        </w:rPr>
        <w:t>标</w:t>
      </w:r>
      <w:r>
        <w:rPr>
          <w:rFonts w:ascii="Arial" w:hAnsi="Arial" w:cs="Arial"/>
          <w:szCs w:val="21"/>
        </w:rPr>
        <w:t>准系统，加上APIoT灵活的客户化</w:t>
      </w:r>
      <w:r>
        <w:rPr>
          <w:rFonts w:hint="eastAsia" w:ascii="Arial" w:hAnsi="Arial" w:cs="Arial"/>
          <w:szCs w:val="21"/>
        </w:rPr>
        <w:t>可</w:t>
      </w:r>
      <w:r>
        <w:rPr>
          <w:rFonts w:ascii="Arial" w:hAnsi="Arial" w:cs="Arial"/>
          <w:szCs w:val="21"/>
        </w:rPr>
        <w:t>能，本地及全球的研发团队有效快速支持，我们有实力也</w:t>
      </w:r>
      <w:r>
        <w:rPr>
          <w:rFonts w:hint="eastAsia" w:ascii="Arial" w:hAnsi="Arial" w:cs="Arial"/>
          <w:szCs w:val="21"/>
        </w:rPr>
        <w:t>有</w:t>
      </w:r>
      <w:r>
        <w:rPr>
          <w:rFonts w:ascii="Arial" w:hAnsi="Arial" w:cs="Arial"/>
          <w:szCs w:val="21"/>
        </w:rPr>
        <w:t>信心尽最大努力满足</w:t>
      </w:r>
      <w:r>
        <w:rPr>
          <w:rFonts w:hint="eastAsia" w:ascii="Arial" w:hAnsi="Arial" w:cs="Arial"/>
          <w:szCs w:val="21"/>
        </w:rPr>
        <w:t>双方签订的技术方案书中</w:t>
      </w:r>
      <w:r>
        <w:rPr>
          <w:rFonts w:ascii="Arial" w:hAnsi="Arial" w:cs="Arial"/>
          <w:szCs w:val="21"/>
        </w:rPr>
        <w:t>所</w:t>
      </w:r>
      <w:r>
        <w:rPr>
          <w:rFonts w:hint="eastAsia" w:ascii="Arial" w:hAnsi="Arial" w:cs="Arial"/>
          <w:szCs w:val="21"/>
        </w:rPr>
        <w:t>列</w:t>
      </w:r>
      <w:r>
        <w:rPr>
          <w:rFonts w:ascii="Arial" w:hAnsi="Arial" w:cs="Arial"/>
          <w:szCs w:val="21"/>
        </w:rPr>
        <w:t>出的各种业务要求。</w:t>
      </w:r>
      <w:r>
        <w:rPr>
          <w:rFonts w:ascii="Arial" w:hAnsi="Arial" w:cs="Arial"/>
          <w:bCs/>
          <w:color w:val="000000"/>
          <w:szCs w:val="21"/>
        </w:rPr>
        <w:t>我们相信</w:t>
      </w:r>
      <w:r>
        <w:rPr>
          <w:rFonts w:hint="eastAsia" w:ascii="Arial" w:hAnsi="Arial" w:cs="Arial"/>
          <w:bCs/>
          <w:color w:val="000000"/>
          <w:szCs w:val="21"/>
        </w:rPr>
        <w:t>我们的</w:t>
      </w:r>
      <w:r>
        <w:rPr>
          <w:rFonts w:ascii="Arial" w:hAnsi="Arial" w:cs="Arial"/>
          <w:bCs/>
          <w:color w:val="000000"/>
          <w:szCs w:val="21"/>
        </w:rPr>
        <w:t>技术方案已经完全覆盖并超越了</w:t>
      </w:r>
      <w:r>
        <w:rPr>
          <w:rFonts w:ascii="Arial" w:hAnsi="Arial" w:cs="Arial"/>
          <w:szCs w:val="21"/>
        </w:rPr>
        <w:t>浙江恒逸石化</w:t>
      </w:r>
      <w:r>
        <w:rPr>
          <w:rFonts w:hint="eastAsia" w:ascii="Arial" w:hAnsi="Arial" w:cs="Arial"/>
          <w:szCs w:val="21"/>
        </w:rPr>
        <w:t>有限公司</w:t>
      </w:r>
      <w:r>
        <w:rPr>
          <w:rFonts w:ascii="Arial" w:hAnsi="Arial" w:cs="Arial"/>
          <w:bCs/>
          <w:color w:val="000000"/>
          <w:szCs w:val="21"/>
        </w:rPr>
        <w:t>设备管理现状及要</w:t>
      </w:r>
      <w:r>
        <w:rPr>
          <w:rFonts w:hint="eastAsia" w:ascii="Arial" w:hAnsi="Arial" w:cs="Arial"/>
          <w:bCs/>
          <w:color w:val="000000"/>
          <w:szCs w:val="21"/>
        </w:rPr>
        <w:t>求，并有足够能力为浙江恒逸石化及未来发展部署提供专业的方案，</w:t>
      </w:r>
      <w:r>
        <w:rPr>
          <w:rFonts w:ascii="Arial" w:hAnsi="Arial" w:cs="Arial"/>
          <w:bCs/>
          <w:color w:val="000000"/>
          <w:szCs w:val="21"/>
        </w:rPr>
        <w:t>我们殷切希</w:t>
      </w:r>
      <w:bookmarkStart w:id="16" w:name="OLE_LINK55"/>
      <w:bookmarkStart w:id="17" w:name="OLE_LINK54"/>
      <w:r>
        <w:rPr>
          <w:rFonts w:ascii="Arial" w:hAnsi="Arial" w:cs="Arial"/>
          <w:bCs/>
          <w:color w:val="000000"/>
          <w:szCs w:val="21"/>
        </w:rPr>
        <w:t>望与贵公司的真诚合作</w:t>
      </w:r>
      <w:bookmarkEnd w:id="16"/>
      <w:bookmarkEnd w:id="17"/>
      <w:r>
        <w:rPr>
          <w:rFonts w:ascii="Arial" w:hAnsi="Arial" w:cs="Arial"/>
          <w:bCs/>
          <w:color w:val="000000"/>
          <w:szCs w:val="21"/>
        </w:rPr>
        <w:t>。</w:t>
      </w:r>
    </w:p>
    <w:p>
      <w:pPr>
        <w:widowControl/>
        <w:spacing w:line="0" w:lineRule="atLeast"/>
        <w:jc w:val="left"/>
        <w:rPr>
          <w:rFonts w:ascii="Arial" w:hAnsi="Arial" w:cs="Arial"/>
          <w:sz w:val="10"/>
          <w:szCs w:val="10"/>
        </w:rPr>
      </w:pPr>
    </w:p>
    <w:p>
      <w:pPr>
        <w:spacing w:line="0" w:lineRule="atLeast"/>
        <w:ind w:left="567" w:leftChars="270"/>
        <w:jc w:val="left"/>
        <w:rPr>
          <w:rFonts w:ascii="Arial" w:hAnsi="Arial" w:cs="Arial"/>
          <w:sz w:val="10"/>
          <w:szCs w:val="10"/>
        </w:rPr>
      </w:pPr>
    </w:p>
    <w:p>
      <w:pPr>
        <w:pStyle w:val="2"/>
        <w:spacing w:before="0" w:after="0" w:line="240" w:lineRule="auto"/>
        <w:rPr>
          <w:rFonts w:ascii="Arial" w:hAnsi="Arial" w:cs="Arial"/>
          <w:iCs/>
          <w:kern w:val="32"/>
          <w:sz w:val="32"/>
          <w:szCs w:val="20"/>
        </w:rPr>
      </w:pPr>
      <w:bookmarkStart w:id="18" w:name="_Toc536270553"/>
      <w:bookmarkStart w:id="19" w:name="_Toc528659799"/>
      <w:r>
        <w:rPr>
          <w:rFonts w:ascii="Arial" w:hAnsi="Arial" w:cs="Arial"/>
          <w:iCs/>
          <w:kern w:val="32"/>
          <w:sz w:val="32"/>
          <w:szCs w:val="20"/>
        </w:rPr>
        <w:t>2</w:t>
      </w:r>
      <w:r>
        <w:rPr>
          <w:rFonts w:hint="eastAsia" w:ascii="Arial" w:hAnsi="Arial" w:cs="Arial"/>
          <w:iCs/>
          <w:kern w:val="32"/>
          <w:sz w:val="32"/>
          <w:szCs w:val="20"/>
        </w:rPr>
        <w:t xml:space="preserve"> </w:t>
      </w:r>
      <w:r>
        <w:rPr>
          <w:rFonts w:ascii="Arial" w:hAnsi="Arial" w:cs="Arial"/>
          <w:iCs/>
          <w:kern w:val="32"/>
          <w:sz w:val="32"/>
          <w:szCs w:val="20"/>
        </w:rPr>
        <w:t>客户需求及响应</w:t>
      </w:r>
      <w:bookmarkEnd w:id="18"/>
      <w:bookmarkEnd w:id="19"/>
    </w:p>
    <w:p>
      <w:pPr>
        <w:pStyle w:val="3"/>
        <w:ind w:left="398" w:hanging="398" w:hangingChars="132"/>
        <w:rPr>
          <w:rFonts w:ascii="Arial" w:hAnsi="Arial" w:cs="Arial" w:eastAsiaTheme="minorEastAsia"/>
          <w:iCs/>
          <w:sz w:val="30"/>
          <w:szCs w:val="30"/>
        </w:rPr>
      </w:pPr>
      <w:bookmarkStart w:id="20" w:name="_Toc536270554"/>
      <w:r>
        <w:rPr>
          <w:rFonts w:ascii="Arial" w:hAnsi="Arial" w:cs="Arial" w:eastAsiaTheme="minorEastAsia"/>
          <w:iCs/>
          <w:sz w:val="30"/>
          <w:szCs w:val="30"/>
        </w:rPr>
        <w:t>2.1企业资产管理</w:t>
      </w:r>
      <w:r>
        <w:rPr>
          <w:rFonts w:hint="eastAsia" w:ascii="Arial" w:hAnsi="Arial" w:cs="Arial" w:eastAsiaTheme="minorEastAsia"/>
          <w:iCs/>
          <w:sz w:val="30"/>
          <w:szCs w:val="30"/>
        </w:rPr>
        <w:t>项目</w:t>
      </w:r>
      <w:r>
        <w:rPr>
          <w:rFonts w:ascii="Arial" w:hAnsi="Arial" w:cs="Arial" w:eastAsiaTheme="minorEastAsia"/>
          <w:iCs/>
          <w:sz w:val="30"/>
          <w:szCs w:val="30"/>
        </w:rPr>
        <w:t>技术要求</w:t>
      </w:r>
      <w:bookmarkEnd w:id="20"/>
    </w:p>
    <w:p>
      <w:pPr>
        <w:spacing w:after="312" w:afterLines="100" w:line="360" w:lineRule="auto"/>
        <w:ind w:left="142" w:firstLine="278"/>
        <w:rPr>
          <w:rFonts w:ascii="Arial" w:hAnsi="Arial" w:cs="Arial"/>
          <w:szCs w:val="21"/>
        </w:rPr>
      </w:pPr>
      <w:r>
        <w:rPr>
          <w:rFonts w:ascii="Arial" w:hAnsi="Arial" w:cs="Arial"/>
          <w:szCs w:val="21"/>
        </w:rPr>
        <w:t>本项目</w:t>
      </w:r>
      <w:r>
        <w:rPr>
          <w:rFonts w:hint="eastAsia" w:ascii="Arial" w:hAnsi="Arial" w:cs="Arial"/>
          <w:szCs w:val="21"/>
        </w:rPr>
        <w:t>实施要求</w:t>
      </w:r>
      <w:r>
        <w:rPr>
          <w:rFonts w:ascii="Arial" w:hAnsi="Arial" w:cs="Arial"/>
          <w:szCs w:val="21"/>
        </w:rPr>
        <w:t>内容为：以提高资产可利用率、降低企业运行维护成本为目标，以优化企业维修资源为核心，通过信息化手段，合理安排维修计划及相关资源与活动。企业资产管理除保持静态核算外，还要实现资产的动态管理，包括从项目前期规划、资产申购、领用、运行、维护到报废的整个生命周期管理。所有与资产相关的业务通过平台的运行，优化安排维修资源，提高资产可利用率，降低成本，结合SAP 业务对接，实现资产核算与财务管控，提高企业经济效益。</w:t>
      </w:r>
    </w:p>
    <w:p>
      <w:pPr>
        <w:spacing w:after="312" w:afterLines="100" w:line="360" w:lineRule="auto"/>
        <w:ind w:left="142" w:firstLine="278"/>
        <w:rPr>
          <w:rFonts w:ascii="Arial" w:hAnsi="Arial" w:cs="Arial"/>
          <w:szCs w:val="21"/>
        </w:rPr>
      </w:pPr>
      <w:r>
        <w:rPr>
          <w:rFonts w:hint="eastAsia" w:ascii="Arial" w:hAnsi="Arial" w:cs="Arial"/>
          <w:szCs w:val="21"/>
        </w:rPr>
        <w:t xml:space="preserve">  </w:t>
      </w:r>
      <w:r>
        <w:rPr>
          <w:rFonts w:ascii="Arial" w:hAnsi="Arial" w:cs="Arial"/>
          <w:szCs w:val="21"/>
        </w:rPr>
        <w:t>本项目</w:t>
      </w:r>
      <w:r>
        <w:rPr>
          <w:rFonts w:hint="eastAsia" w:ascii="Arial" w:hAnsi="Arial" w:cs="Arial"/>
          <w:szCs w:val="21"/>
        </w:rPr>
        <w:t>实施集团化要求</w:t>
      </w:r>
      <w:r>
        <w:rPr>
          <w:rFonts w:ascii="Arial" w:hAnsi="Arial" w:cs="Arial"/>
          <w:szCs w:val="21"/>
        </w:rPr>
        <w:t>为</w:t>
      </w:r>
      <w:r>
        <w:rPr>
          <w:rFonts w:hint="eastAsia" w:ascii="Arial" w:hAnsi="Arial" w:cs="Arial"/>
          <w:szCs w:val="21"/>
        </w:rPr>
        <w:t>：</w:t>
      </w:r>
      <w:r>
        <w:rPr>
          <w:rFonts w:ascii="Arial" w:hAnsi="Arial" w:cs="Arial"/>
          <w:szCs w:val="21"/>
        </w:rPr>
        <w:t>实现以项目为主线，在项目建设及运营管理期间，对企业资产的全生命周期进行动态管理，同时达到企业集团化的横向资产管理的目的。实现公司之间的部分信息共享、业务联动、科学决策，形成平台所需基础数据、业务规则信息以及相关的配置信息等。</w:t>
      </w:r>
    </w:p>
    <w:p>
      <w:pPr>
        <w:spacing w:after="312" w:afterLines="100" w:line="360" w:lineRule="auto"/>
        <w:ind w:left="142" w:firstLine="278"/>
        <w:rPr>
          <w:rFonts w:ascii="Arial" w:hAnsi="Arial" w:cs="Arial"/>
          <w:szCs w:val="21"/>
        </w:rPr>
      </w:pPr>
      <w:r>
        <w:rPr>
          <w:rFonts w:hint="eastAsia" w:ascii="Arial" w:hAnsi="Arial" w:cs="Arial"/>
          <w:szCs w:val="21"/>
        </w:rPr>
        <w:t>本项目实施范围为：海宁恒逸新材料有限公司、杭州逸暻化纤有限公司。</w:t>
      </w:r>
    </w:p>
    <w:tbl>
      <w:tblPr>
        <w:tblStyle w:val="41"/>
        <w:tblW w:w="8607" w:type="dxa"/>
        <w:jc w:val="center"/>
        <w:tblInd w:w="0" w:type="dxa"/>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
      <w:tblGrid>
        <w:gridCol w:w="673"/>
        <w:gridCol w:w="1702"/>
        <w:gridCol w:w="6232"/>
      </w:tblGrid>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shd w:val="clear" w:color="auto" w:fill="F2F2F2"/>
          </w:tcPr>
          <w:p>
            <w:pPr>
              <w:spacing w:line="360" w:lineRule="auto"/>
              <w:jc w:val="center"/>
              <w:rPr>
                <w:rFonts w:ascii="仿宋_GB2312" w:hAnsi="宋体" w:eastAsia="仿宋_GB2312"/>
                <w:b/>
                <w:szCs w:val="20"/>
              </w:rPr>
            </w:pPr>
            <w:bookmarkStart w:id="21" w:name="_Toc271717511"/>
            <w:r>
              <w:rPr>
                <w:rFonts w:hint="eastAsia" w:ascii="仿宋_GB2312" w:hAnsi="宋体" w:eastAsia="仿宋_GB2312"/>
                <w:b/>
                <w:szCs w:val="20"/>
              </w:rPr>
              <w:t>序号</w:t>
            </w:r>
          </w:p>
        </w:tc>
        <w:tc>
          <w:tcPr>
            <w:tcW w:w="1702" w:type="dxa"/>
            <w:tcBorders>
              <w:right w:val="single" w:color="auto" w:sz="4" w:space="0"/>
            </w:tcBorders>
            <w:shd w:val="clear" w:color="auto" w:fill="F2F2F2"/>
          </w:tcPr>
          <w:p>
            <w:pPr>
              <w:spacing w:line="360" w:lineRule="auto"/>
              <w:jc w:val="center"/>
              <w:rPr>
                <w:rFonts w:ascii="仿宋_GB2312" w:hAnsi="宋体" w:eastAsia="仿宋_GB2312"/>
                <w:b/>
                <w:szCs w:val="20"/>
              </w:rPr>
            </w:pPr>
            <w:r>
              <w:rPr>
                <w:rFonts w:hint="eastAsia" w:ascii="仿宋_GB2312" w:hAnsi="宋体" w:eastAsia="仿宋_GB2312"/>
                <w:b/>
                <w:szCs w:val="20"/>
              </w:rPr>
              <w:t>模块</w:t>
            </w:r>
          </w:p>
        </w:tc>
        <w:tc>
          <w:tcPr>
            <w:tcW w:w="6232" w:type="dxa"/>
            <w:tcBorders>
              <w:left w:val="single" w:color="auto" w:sz="4" w:space="0"/>
            </w:tcBorders>
            <w:shd w:val="clear" w:color="auto" w:fill="F2F2F2"/>
          </w:tcPr>
          <w:p>
            <w:pPr>
              <w:spacing w:line="360" w:lineRule="auto"/>
              <w:jc w:val="center"/>
              <w:rPr>
                <w:rFonts w:ascii="仿宋_GB2312" w:hAnsi="宋体" w:eastAsia="仿宋_GB2312"/>
                <w:b/>
                <w:szCs w:val="20"/>
              </w:rPr>
            </w:pPr>
            <w:r>
              <w:rPr>
                <w:rFonts w:hint="eastAsia" w:ascii="仿宋_GB2312" w:hAnsi="宋体" w:eastAsia="仿宋_GB2312"/>
                <w:b/>
                <w:szCs w:val="20"/>
              </w:rPr>
              <w:t>功能需求</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hint="eastAsia" w:ascii="Arial" w:hAnsi="Arial" w:cs="Arial"/>
                <w:szCs w:val="21"/>
              </w:rPr>
              <w:t>1</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基础数据</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支持：设备树管理、编码管理、部门管理、用户管理、权限管理（功能权限、管辖权限）、工作流管理、节假日设置、数据字典设置。</w:t>
            </w:r>
          </w:p>
          <w:p>
            <w:pPr>
              <w:spacing w:line="360" w:lineRule="auto"/>
              <w:rPr>
                <w:rFonts w:ascii="Arial" w:hAnsi="Arial" w:cs="Arial"/>
                <w:szCs w:val="21"/>
              </w:rPr>
            </w:pPr>
            <w:r>
              <w:rPr>
                <w:rFonts w:hint="eastAsia" w:ascii="Arial" w:hAnsi="Arial" w:cs="Arial"/>
                <w:szCs w:val="21"/>
              </w:rPr>
              <w:t>支持：外委单位、供应商管理</w:t>
            </w:r>
          </w:p>
          <w:p>
            <w:pPr>
              <w:spacing w:line="360" w:lineRule="auto"/>
              <w:rPr>
                <w:rFonts w:ascii="Arial" w:hAnsi="Arial" w:cs="Arial"/>
                <w:szCs w:val="21"/>
              </w:rPr>
            </w:pPr>
            <w:r>
              <w:rPr>
                <w:rFonts w:hint="eastAsia" w:ascii="Arial" w:hAnsi="Arial" w:cs="Arial"/>
                <w:szCs w:val="21"/>
              </w:rPr>
              <w:t>支持；基层数据便捷修改；基础功能屏蔽、开发及拓展；中文版操作界面</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hint="eastAsia" w:ascii="Arial" w:hAnsi="Arial" w:cs="Arial"/>
                <w:szCs w:val="21"/>
              </w:rPr>
              <w:t>2</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设备台账管理模块</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支持：设备类别、固定资产分类</w:t>
            </w:r>
          </w:p>
          <w:p>
            <w:pPr>
              <w:spacing w:line="360" w:lineRule="auto"/>
              <w:rPr>
                <w:rFonts w:ascii="Arial" w:hAnsi="Arial" w:cs="Arial"/>
                <w:szCs w:val="21"/>
              </w:rPr>
            </w:pPr>
            <w:r>
              <w:rPr>
                <w:rFonts w:hint="eastAsia" w:ascii="Arial" w:hAnsi="Arial" w:cs="Arial"/>
                <w:szCs w:val="21"/>
              </w:rPr>
              <w:t>支持：设备资产管理（如：设备转固管理、设备变更管理）</w:t>
            </w:r>
          </w:p>
          <w:p>
            <w:pPr>
              <w:spacing w:line="360" w:lineRule="auto"/>
              <w:rPr>
                <w:rFonts w:ascii="Arial" w:hAnsi="Arial" w:cs="Arial"/>
                <w:szCs w:val="21"/>
              </w:rPr>
            </w:pPr>
            <w:r>
              <w:rPr>
                <w:rFonts w:hint="eastAsia" w:ascii="Arial" w:hAnsi="Arial" w:cs="Arial"/>
                <w:szCs w:val="21"/>
              </w:rPr>
              <w:t>支持：设备实物档案管理、设备位置档案管理（档案包括：缺陷档案、检修档案、停机记录、备件更换记录等）</w:t>
            </w:r>
          </w:p>
          <w:p>
            <w:pPr>
              <w:spacing w:line="360" w:lineRule="auto"/>
              <w:rPr>
                <w:rFonts w:ascii="Arial" w:hAnsi="Arial" w:cs="Arial"/>
                <w:szCs w:val="21"/>
              </w:rPr>
            </w:pPr>
            <w:r>
              <w:rPr>
                <w:rFonts w:hint="eastAsia" w:ascii="Arial" w:hAnsi="Arial" w:cs="Arial"/>
                <w:szCs w:val="21"/>
              </w:rPr>
              <w:t>支持：设备图纸管理、设备文档管理</w:t>
            </w:r>
          </w:p>
          <w:p>
            <w:pPr>
              <w:spacing w:line="360" w:lineRule="auto"/>
              <w:rPr>
                <w:rFonts w:ascii="Arial" w:hAnsi="Arial" w:cs="Arial"/>
                <w:szCs w:val="21"/>
              </w:rPr>
            </w:pPr>
            <w:r>
              <w:rPr>
                <w:rFonts w:hint="eastAsia" w:ascii="Arial" w:hAnsi="Arial" w:cs="Arial"/>
                <w:szCs w:val="21"/>
              </w:rPr>
              <w:t>支持：特种设备台帐管理</w:t>
            </w:r>
          </w:p>
          <w:p>
            <w:pPr>
              <w:spacing w:line="360" w:lineRule="auto"/>
              <w:rPr>
                <w:rFonts w:ascii="Arial" w:hAnsi="Arial" w:cs="Arial"/>
                <w:szCs w:val="21"/>
              </w:rPr>
            </w:pPr>
            <w:r>
              <w:rPr>
                <w:rFonts w:hint="eastAsia" w:ascii="Arial" w:hAnsi="Arial" w:cs="Arial"/>
                <w:szCs w:val="21"/>
              </w:rPr>
              <w:t>支持：设备按需索引（片区模式、设备类型）</w:t>
            </w:r>
          </w:p>
          <w:p>
            <w:pPr>
              <w:spacing w:line="360" w:lineRule="auto"/>
              <w:rPr>
                <w:rFonts w:ascii="Arial" w:hAnsi="Arial" w:cs="Arial"/>
                <w:szCs w:val="21"/>
              </w:rPr>
            </w:pPr>
            <w:r>
              <w:rPr>
                <w:rFonts w:hint="eastAsia" w:ascii="Arial" w:hAnsi="Arial" w:cs="Arial"/>
                <w:szCs w:val="21"/>
              </w:rPr>
              <w:t>支持：设备与图纸、厂家资料、说明书及历次检修记录关联</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hint="eastAsia" w:ascii="Arial" w:hAnsi="Arial" w:cs="Arial"/>
                <w:szCs w:val="21"/>
              </w:rPr>
              <w:t>3</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点检管理模块</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支持：操作点检、维护点检、专业点检等3级点检功能，引用点检标准。</w:t>
            </w:r>
          </w:p>
          <w:p>
            <w:pPr>
              <w:spacing w:line="360" w:lineRule="auto"/>
              <w:rPr>
                <w:rFonts w:ascii="Arial" w:hAnsi="Arial" w:cs="Arial"/>
                <w:szCs w:val="21"/>
              </w:rPr>
            </w:pPr>
            <w:r>
              <w:rPr>
                <w:rFonts w:hint="eastAsia" w:ascii="Arial" w:hAnsi="Arial" w:cs="Arial"/>
                <w:szCs w:val="21"/>
              </w:rPr>
              <w:t>支持：点检时刻查询、PC端录入点检实绩、点检违规统计、点检历史查询。</w:t>
            </w:r>
          </w:p>
          <w:p>
            <w:pPr>
              <w:spacing w:line="360" w:lineRule="auto"/>
              <w:rPr>
                <w:rFonts w:ascii="Arial" w:hAnsi="Arial" w:cs="Arial"/>
                <w:szCs w:val="21"/>
              </w:rPr>
            </w:pPr>
            <w:r>
              <w:rPr>
                <w:rFonts w:hint="eastAsia" w:ascii="Arial" w:hAnsi="Arial" w:cs="Arial"/>
                <w:szCs w:val="21"/>
              </w:rPr>
              <w:t>支持：移动端点检（二维码扫描等）、状态自动预警生成缺陷、缺陷处理流程自定义、缺陷处理闭环、缺陷定制为缺陷标准库</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hint="eastAsia" w:ascii="Arial" w:hAnsi="Arial" w:cs="Arial"/>
                <w:szCs w:val="21"/>
              </w:rPr>
              <w:t>4</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状态管理</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支持：设备状态报警、报警定义管理</w:t>
            </w:r>
          </w:p>
          <w:p>
            <w:pPr>
              <w:spacing w:line="360" w:lineRule="auto"/>
              <w:rPr>
                <w:rFonts w:ascii="Arial" w:hAnsi="Arial" w:cs="Arial"/>
                <w:szCs w:val="21"/>
              </w:rPr>
            </w:pPr>
            <w:r>
              <w:rPr>
                <w:rFonts w:hint="eastAsia" w:ascii="Arial" w:hAnsi="Arial" w:cs="Arial"/>
                <w:szCs w:val="21"/>
              </w:rPr>
              <w:t>支持：波形分析、频谱分析、趋势分析等多种图形分析工具。</w:t>
            </w:r>
          </w:p>
          <w:p>
            <w:pPr>
              <w:spacing w:line="360" w:lineRule="auto"/>
              <w:rPr>
                <w:rFonts w:ascii="Arial" w:hAnsi="Arial" w:cs="Arial"/>
                <w:szCs w:val="21"/>
              </w:rPr>
            </w:pPr>
            <w:r>
              <w:rPr>
                <w:rFonts w:hint="eastAsia" w:ascii="Arial" w:hAnsi="Arial" w:cs="Arial"/>
                <w:szCs w:val="21"/>
              </w:rPr>
              <w:t>支持：预警设备状态，驱动设备缺陷闭环流程动作。</w:t>
            </w:r>
          </w:p>
          <w:p>
            <w:pPr>
              <w:spacing w:line="360" w:lineRule="auto"/>
              <w:rPr>
                <w:rFonts w:ascii="Arial" w:hAnsi="Arial" w:cs="Arial"/>
                <w:szCs w:val="21"/>
              </w:rPr>
            </w:pPr>
            <w:r>
              <w:rPr>
                <w:rFonts w:hint="eastAsia" w:ascii="Arial" w:hAnsi="Arial" w:cs="Arial"/>
                <w:szCs w:val="21"/>
              </w:rPr>
              <w:t>支持：预留在线监控接口</w:t>
            </w:r>
          </w:p>
          <w:p>
            <w:pPr>
              <w:spacing w:line="360" w:lineRule="auto"/>
              <w:rPr>
                <w:rFonts w:ascii="Arial" w:hAnsi="Arial" w:cs="Arial"/>
                <w:szCs w:val="21"/>
              </w:rPr>
            </w:pPr>
            <w:r>
              <w:rPr>
                <w:rFonts w:hint="eastAsia" w:ascii="Arial" w:hAnsi="Arial" w:cs="Arial"/>
                <w:szCs w:val="21"/>
              </w:rPr>
              <w:t>支持：设备故障按等级推送至相关人员</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hint="eastAsia" w:ascii="Arial" w:hAnsi="Arial" w:cs="Arial"/>
                <w:szCs w:val="21"/>
              </w:rPr>
              <w:t>5</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运行管理</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周期润滑、保养、更换、检修等提醒功能。根据录入的设备台账信息，制定设备的润滑、更换、检修周期，到期在系统首页提醒车间维修工进行处理；如果未按照周期进行更换或者保养，则系统出现提醒信息</w:t>
            </w:r>
          </w:p>
          <w:p>
            <w:pPr>
              <w:spacing w:line="360" w:lineRule="auto"/>
              <w:rPr>
                <w:rFonts w:ascii="Arial" w:hAnsi="Arial" w:cs="Arial"/>
                <w:szCs w:val="21"/>
              </w:rPr>
            </w:pPr>
            <w:r>
              <w:rPr>
                <w:rFonts w:hint="eastAsia" w:ascii="Arial" w:hAnsi="Arial" w:cs="Arial"/>
                <w:szCs w:val="21"/>
              </w:rPr>
              <w:t>支持：设备故障/事故管理、设备缺陷闭环管理</w:t>
            </w:r>
          </w:p>
          <w:p>
            <w:pPr>
              <w:spacing w:line="360" w:lineRule="auto"/>
              <w:rPr>
                <w:rFonts w:ascii="Arial" w:hAnsi="Arial" w:cs="Arial"/>
                <w:szCs w:val="21"/>
              </w:rPr>
            </w:pPr>
            <w:r>
              <w:rPr>
                <w:rFonts w:hint="eastAsia" w:ascii="Arial" w:hAnsi="Arial" w:cs="Arial"/>
                <w:szCs w:val="21"/>
              </w:rPr>
              <w:t>支持：停机记录管理</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hint="eastAsia" w:ascii="Arial" w:hAnsi="Arial" w:cs="Arial"/>
                <w:szCs w:val="21"/>
              </w:rPr>
              <w:t>6</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备品备件管理</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支持：库存管理、动态管理，具备采购、领用、设备备件关联功能；</w:t>
            </w:r>
          </w:p>
          <w:p>
            <w:pPr>
              <w:spacing w:line="360" w:lineRule="auto"/>
              <w:rPr>
                <w:rFonts w:ascii="Arial" w:hAnsi="Arial" w:cs="Arial"/>
                <w:szCs w:val="21"/>
              </w:rPr>
            </w:pPr>
            <w:r>
              <w:rPr>
                <w:rFonts w:hint="eastAsia" w:ascii="Arial" w:hAnsi="Arial" w:cs="Arial"/>
                <w:szCs w:val="21"/>
              </w:rPr>
              <w:t>支持：备件全寿命管理、同规格备件生命周期对比</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ascii="Arial" w:hAnsi="Arial" w:cs="Arial"/>
                <w:szCs w:val="21"/>
              </w:rPr>
              <w:t>7</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检修管理模块</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支持：检修项目、检修计划、检修工单管理</w:t>
            </w:r>
          </w:p>
          <w:p>
            <w:pPr>
              <w:spacing w:line="360" w:lineRule="auto"/>
              <w:rPr>
                <w:rFonts w:ascii="Arial" w:hAnsi="Arial" w:cs="Arial"/>
                <w:szCs w:val="21"/>
              </w:rPr>
            </w:pPr>
            <w:r>
              <w:rPr>
                <w:rFonts w:hint="eastAsia" w:ascii="Arial" w:hAnsi="Arial" w:cs="Arial"/>
                <w:szCs w:val="21"/>
              </w:rPr>
              <w:t>支持：定期检修、计划到时提醒</w:t>
            </w:r>
          </w:p>
          <w:p>
            <w:pPr>
              <w:spacing w:line="360" w:lineRule="auto"/>
              <w:rPr>
                <w:rFonts w:ascii="Arial" w:hAnsi="Arial" w:cs="Arial"/>
                <w:szCs w:val="21"/>
              </w:rPr>
            </w:pPr>
            <w:r>
              <w:rPr>
                <w:rFonts w:hint="eastAsia" w:ascii="Arial" w:hAnsi="Arial" w:cs="Arial"/>
                <w:szCs w:val="21"/>
              </w:rPr>
              <w:t>支持：委外检修工单下达，过程管控、接单统计等</w:t>
            </w:r>
          </w:p>
          <w:p>
            <w:pPr>
              <w:spacing w:line="360" w:lineRule="auto"/>
              <w:rPr>
                <w:rFonts w:ascii="Arial" w:hAnsi="Arial" w:cs="Arial"/>
                <w:szCs w:val="21"/>
              </w:rPr>
            </w:pPr>
            <w:r>
              <w:rPr>
                <w:rFonts w:hint="eastAsia" w:ascii="Arial" w:hAnsi="Arial" w:cs="Arial"/>
                <w:szCs w:val="21"/>
              </w:rPr>
              <w:t>支持：检修过程中记录物料上下机情况等</w:t>
            </w:r>
          </w:p>
          <w:p>
            <w:pPr>
              <w:spacing w:line="360" w:lineRule="auto"/>
              <w:rPr>
                <w:rFonts w:ascii="Arial" w:hAnsi="Arial" w:cs="Arial"/>
                <w:szCs w:val="21"/>
              </w:rPr>
            </w:pPr>
            <w:r>
              <w:rPr>
                <w:rFonts w:hint="eastAsia" w:ascii="Arial" w:hAnsi="Arial" w:cs="Arial"/>
                <w:szCs w:val="21"/>
              </w:rPr>
              <w:t>支持：设备检修标准执行程序、操作卡、建立</w:t>
            </w:r>
          </w:p>
          <w:p>
            <w:pPr>
              <w:spacing w:line="360" w:lineRule="auto"/>
              <w:rPr>
                <w:rFonts w:ascii="Arial" w:hAnsi="Arial" w:cs="Arial"/>
                <w:szCs w:val="21"/>
              </w:rPr>
            </w:pPr>
            <w:r>
              <w:rPr>
                <w:rFonts w:hint="eastAsia" w:ascii="Arial" w:hAnsi="Arial" w:cs="Arial"/>
                <w:szCs w:val="21"/>
              </w:rPr>
              <w:t>支持：工作票、操作票、检修票下达</w:t>
            </w:r>
          </w:p>
          <w:p>
            <w:pPr>
              <w:spacing w:line="360" w:lineRule="auto"/>
              <w:rPr>
                <w:rFonts w:ascii="Arial" w:hAnsi="Arial" w:cs="Arial"/>
                <w:szCs w:val="21"/>
              </w:rPr>
            </w:pPr>
            <w:r>
              <w:rPr>
                <w:rFonts w:hint="eastAsia" w:ascii="Arial" w:hAnsi="Arial" w:cs="Arial"/>
                <w:szCs w:val="21"/>
              </w:rPr>
              <w:t>支持：预留设备故障按员工技能自动推送工单功能</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ascii="Arial" w:hAnsi="Arial" w:cs="Arial"/>
                <w:szCs w:val="21"/>
              </w:rPr>
              <w:t>8</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物料管理模块</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支持：设备与物料关联、物料分组、库区管理</w:t>
            </w:r>
          </w:p>
          <w:p>
            <w:pPr>
              <w:spacing w:line="360" w:lineRule="auto"/>
              <w:rPr>
                <w:rFonts w:ascii="Arial" w:hAnsi="Arial" w:cs="Arial"/>
                <w:szCs w:val="21"/>
              </w:rPr>
            </w:pPr>
            <w:r>
              <w:rPr>
                <w:rFonts w:hint="eastAsia" w:ascii="Arial" w:hAnsi="Arial" w:cs="Arial"/>
                <w:szCs w:val="21"/>
              </w:rPr>
              <w:t>支持：出、入库管理、物料调拨管理、物料报修报废管理</w:t>
            </w:r>
          </w:p>
          <w:p>
            <w:pPr>
              <w:spacing w:line="360" w:lineRule="auto"/>
              <w:rPr>
                <w:rFonts w:ascii="Arial" w:hAnsi="Arial" w:cs="Arial"/>
                <w:szCs w:val="21"/>
              </w:rPr>
            </w:pPr>
            <w:r>
              <w:rPr>
                <w:rFonts w:hint="eastAsia" w:ascii="Arial" w:hAnsi="Arial" w:cs="Arial"/>
                <w:szCs w:val="21"/>
              </w:rPr>
              <w:t>支持：库存查询</w:t>
            </w:r>
          </w:p>
          <w:p>
            <w:pPr>
              <w:spacing w:line="360" w:lineRule="auto"/>
              <w:rPr>
                <w:rFonts w:ascii="Arial" w:hAnsi="Arial" w:cs="Arial"/>
                <w:szCs w:val="21"/>
              </w:rPr>
            </w:pPr>
            <w:r>
              <w:rPr>
                <w:rFonts w:hint="eastAsia" w:ascii="Arial" w:hAnsi="Arial" w:cs="Arial"/>
                <w:szCs w:val="21"/>
              </w:rPr>
              <w:t>支持：物料库存预警管理</w:t>
            </w:r>
          </w:p>
          <w:p>
            <w:pPr>
              <w:spacing w:line="360" w:lineRule="auto"/>
              <w:rPr>
                <w:rFonts w:ascii="Arial" w:hAnsi="Arial" w:cs="Arial"/>
                <w:szCs w:val="21"/>
              </w:rPr>
            </w:pPr>
            <w:r>
              <w:rPr>
                <w:rFonts w:hint="eastAsia" w:ascii="Arial" w:hAnsi="Arial" w:cs="Arial"/>
                <w:szCs w:val="21"/>
              </w:rPr>
              <w:t>支持：工器具管理</w:t>
            </w:r>
          </w:p>
          <w:p>
            <w:pPr>
              <w:spacing w:line="360" w:lineRule="auto"/>
              <w:rPr>
                <w:rFonts w:ascii="Arial" w:hAnsi="Arial" w:cs="Arial"/>
                <w:szCs w:val="21"/>
              </w:rPr>
            </w:pPr>
            <w:r>
              <w:rPr>
                <w:rFonts w:hint="eastAsia" w:ascii="Arial" w:hAnsi="Arial" w:cs="Arial"/>
                <w:szCs w:val="21"/>
              </w:rPr>
              <w:t>支持：用于优选设备对比及推荐</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ascii="Arial" w:hAnsi="Arial" w:cs="Arial"/>
                <w:szCs w:val="21"/>
              </w:rPr>
              <w:t>9</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标准知识库管理</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支持：点检标准、检修标准、润滑标准、检修作业指导书、典型操作票、相关规范、缺陷库、故障库。</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ascii="Arial" w:hAnsi="Arial" w:cs="Arial"/>
                <w:szCs w:val="21"/>
              </w:rPr>
              <w:t>10</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综合分析</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支持：点检执行情况统计表、设备报警统计报表、设备数据统计报表、点检</w:t>
            </w:r>
            <w:r>
              <w:rPr>
                <w:rFonts w:ascii="Arial" w:hAnsi="Arial" w:cs="Arial"/>
                <w:szCs w:val="21"/>
              </w:rPr>
              <w:t>/</w:t>
            </w:r>
            <w:r>
              <w:rPr>
                <w:rFonts w:hint="eastAsia" w:ascii="Arial" w:hAnsi="Arial" w:cs="Arial"/>
                <w:szCs w:val="21"/>
              </w:rPr>
              <w:t>检修数据质量统计报表、设备及人员绩效考核报表、人员技能考核报表等各类报表。</w:t>
            </w:r>
          </w:p>
          <w:p>
            <w:pPr>
              <w:spacing w:line="360" w:lineRule="auto"/>
              <w:rPr>
                <w:rFonts w:ascii="Arial" w:hAnsi="Arial" w:cs="Arial"/>
                <w:szCs w:val="21"/>
              </w:rPr>
            </w:pPr>
            <w:r>
              <w:rPr>
                <w:rFonts w:hint="eastAsia" w:ascii="Arial" w:hAnsi="Arial" w:cs="Arial"/>
                <w:szCs w:val="21"/>
              </w:rPr>
              <w:t>在原有报表基础上，乙方提供符合甲方管理要求的不超过</w:t>
            </w:r>
            <w:r>
              <w:rPr>
                <w:rFonts w:ascii="Arial" w:hAnsi="Arial" w:cs="Arial"/>
                <w:szCs w:val="21"/>
              </w:rPr>
              <w:t>6</w:t>
            </w:r>
            <w:r>
              <w:rPr>
                <w:rFonts w:hint="eastAsia" w:ascii="Arial" w:hAnsi="Arial" w:cs="Arial"/>
                <w:szCs w:val="21"/>
              </w:rPr>
              <w:t>张决策分析报表，具体报表需求在实施过程中确认。</w:t>
            </w:r>
          </w:p>
          <w:p>
            <w:pPr>
              <w:spacing w:line="360" w:lineRule="auto"/>
              <w:rPr>
                <w:rFonts w:ascii="Arial" w:hAnsi="Arial" w:cs="Arial"/>
                <w:szCs w:val="21"/>
              </w:rPr>
            </w:pPr>
            <w:r>
              <w:rPr>
                <w:rFonts w:hint="eastAsia" w:ascii="Arial" w:hAnsi="Arial" w:cs="Arial"/>
                <w:szCs w:val="21"/>
              </w:rPr>
              <w:t>支持：易学的统计报表开发工具，可免费由客户进行自定义开发。</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hint="eastAsia" w:ascii="Arial" w:hAnsi="Arial" w:cs="Arial"/>
                <w:szCs w:val="21"/>
              </w:rPr>
              <w:t>1</w:t>
            </w:r>
            <w:r>
              <w:rPr>
                <w:rFonts w:ascii="Arial" w:hAnsi="Arial" w:cs="Arial"/>
                <w:szCs w:val="21"/>
              </w:rPr>
              <w:t>1</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手机APP应用</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支持：设备管理指标查看</w:t>
            </w:r>
          </w:p>
          <w:p>
            <w:pPr>
              <w:spacing w:line="360" w:lineRule="auto"/>
              <w:rPr>
                <w:rFonts w:ascii="Arial" w:hAnsi="Arial" w:cs="Arial"/>
                <w:szCs w:val="21"/>
              </w:rPr>
            </w:pPr>
            <w:r>
              <w:rPr>
                <w:rFonts w:hint="eastAsia" w:ascii="Arial" w:hAnsi="Arial" w:cs="Arial"/>
                <w:szCs w:val="21"/>
              </w:rPr>
              <w:t>支持：查看设备档案、备件、运维记录查看</w:t>
            </w:r>
          </w:p>
          <w:p>
            <w:pPr>
              <w:spacing w:line="360" w:lineRule="auto"/>
              <w:rPr>
                <w:rFonts w:ascii="Arial" w:hAnsi="Arial" w:cs="Arial"/>
                <w:szCs w:val="21"/>
              </w:rPr>
            </w:pPr>
            <w:r>
              <w:rPr>
                <w:rFonts w:hint="eastAsia" w:ascii="Arial" w:hAnsi="Arial" w:cs="Arial"/>
                <w:szCs w:val="21"/>
              </w:rPr>
              <w:t>支持：点检管理（可通过扫二维码或NFC码点检）</w:t>
            </w:r>
          </w:p>
          <w:p>
            <w:pPr>
              <w:spacing w:line="360" w:lineRule="auto"/>
              <w:rPr>
                <w:rFonts w:ascii="Arial" w:hAnsi="Arial" w:cs="Arial"/>
                <w:szCs w:val="21"/>
              </w:rPr>
            </w:pPr>
            <w:r>
              <w:rPr>
                <w:rFonts w:hint="eastAsia" w:ascii="Arial" w:hAnsi="Arial" w:cs="Arial"/>
                <w:szCs w:val="21"/>
              </w:rPr>
              <w:t>支持：缺陷提报、检修管理、预防维护处理</w:t>
            </w:r>
          </w:p>
          <w:p>
            <w:pPr>
              <w:spacing w:line="360" w:lineRule="auto"/>
              <w:rPr>
                <w:rFonts w:ascii="Arial" w:hAnsi="Arial" w:cs="Arial"/>
                <w:szCs w:val="21"/>
              </w:rPr>
            </w:pPr>
            <w:r>
              <w:rPr>
                <w:rFonts w:hint="eastAsia" w:ascii="Arial" w:hAnsi="Arial" w:cs="Arial"/>
                <w:szCs w:val="21"/>
              </w:rPr>
              <w:t>支持：业务流程移动端待办提醒、提报、审批、处理</w:t>
            </w:r>
          </w:p>
          <w:p>
            <w:pPr>
              <w:spacing w:line="360" w:lineRule="auto"/>
              <w:rPr>
                <w:rFonts w:ascii="Arial" w:hAnsi="Arial" w:cs="Arial"/>
                <w:szCs w:val="21"/>
              </w:rPr>
            </w:pPr>
            <w:r>
              <w:rPr>
                <w:rFonts w:hint="eastAsia" w:ascii="Arial" w:hAnsi="Arial" w:cs="Arial"/>
                <w:szCs w:val="21"/>
              </w:rPr>
              <w:t>支持：物料库存查看等功能</w:t>
            </w:r>
          </w:p>
          <w:p>
            <w:pPr>
              <w:spacing w:line="360" w:lineRule="auto"/>
              <w:rPr>
                <w:rFonts w:ascii="Arial" w:hAnsi="Arial" w:cs="Arial"/>
                <w:szCs w:val="21"/>
              </w:rPr>
            </w:pPr>
            <w:r>
              <w:rPr>
                <w:rFonts w:hint="eastAsia" w:ascii="Arial" w:hAnsi="Arial" w:cs="Arial"/>
                <w:szCs w:val="21"/>
              </w:rPr>
              <w:t>支持：安卓及IOS系统</w:t>
            </w:r>
          </w:p>
        </w:tc>
      </w:tr>
      <w:tr>
        <w:tblPrEx>
          <w:tblBorders>
            <w:top w:val="double" w:color="auto" w:sz="4" w:space="0"/>
            <w:left w:val="double" w:color="auto" w:sz="4" w:space="0"/>
            <w:bottom w:val="double" w:color="auto" w:sz="4" w:space="0"/>
            <w:right w:val="double" w:color="auto" w:sz="4" w:space="0"/>
            <w:insideH w:val="single" w:color="auto" w:sz="6" w:space="0"/>
            <w:insideV w:val="single" w:color="auto" w:sz="6" w:space="0"/>
          </w:tblBorders>
          <w:tblLayout w:type="fixed"/>
          <w:tblCellMar>
            <w:top w:w="0" w:type="dxa"/>
            <w:left w:w="108" w:type="dxa"/>
            <w:bottom w:w="0" w:type="dxa"/>
            <w:right w:w="108" w:type="dxa"/>
          </w:tblCellMar>
        </w:tblPrEx>
        <w:trPr>
          <w:trHeight w:val="20" w:hRule="atLeast"/>
          <w:tblHeader/>
          <w:jc w:val="center"/>
        </w:trPr>
        <w:tc>
          <w:tcPr>
            <w:tcW w:w="673" w:type="dxa"/>
          </w:tcPr>
          <w:p>
            <w:pPr>
              <w:spacing w:line="360" w:lineRule="auto"/>
              <w:rPr>
                <w:rFonts w:ascii="Arial" w:hAnsi="Arial" w:cs="Arial"/>
                <w:szCs w:val="21"/>
              </w:rPr>
            </w:pPr>
            <w:r>
              <w:rPr>
                <w:rFonts w:hint="eastAsia" w:ascii="Arial" w:hAnsi="Arial" w:cs="Arial"/>
                <w:szCs w:val="21"/>
              </w:rPr>
              <w:t>1</w:t>
            </w:r>
            <w:r>
              <w:rPr>
                <w:rFonts w:ascii="Arial" w:hAnsi="Arial" w:cs="Arial"/>
                <w:szCs w:val="21"/>
              </w:rPr>
              <w:t>2</w:t>
            </w:r>
          </w:p>
        </w:tc>
        <w:tc>
          <w:tcPr>
            <w:tcW w:w="1702" w:type="dxa"/>
            <w:tcBorders>
              <w:right w:val="single" w:color="auto" w:sz="4" w:space="0"/>
            </w:tcBorders>
          </w:tcPr>
          <w:p>
            <w:pPr>
              <w:spacing w:line="360" w:lineRule="auto"/>
              <w:rPr>
                <w:rFonts w:ascii="Arial" w:hAnsi="Arial" w:cs="Arial"/>
                <w:szCs w:val="21"/>
              </w:rPr>
            </w:pPr>
            <w:r>
              <w:rPr>
                <w:rFonts w:hint="eastAsia" w:ascii="Arial" w:hAnsi="Arial" w:cs="Arial"/>
                <w:szCs w:val="21"/>
              </w:rPr>
              <w:t>系统集成</w:t>
            </w:r>
          </w:p>
        </w:tc>
        <w:tc>
          <w:tcPr>
            <w:tcW w:w="6232" w:type="dxa"/>
            <w:tcBorders>
              <w:left w:val="single" w:color="auto" w:sz="4" w:space="0"/>
            </w:tcBorders>
          </w:tcPr>
          <w:p>
            <w:pPr>
              <w:spacing w:line="360" w:lineRule="auto"/>
              <w:rPr>
                <w:rFonts w:ascii="Arial" w:hAnsi="Arial" w:cs="Arial"/>
                <w:szCs w:val="21"/>
              </w:rPr>
            </w:pPr>
            <w:r>
              <w:rPr>
                <w:rFonts w:hint="eastAsia" w:ascii="Arial" w:hAnsi="Arial" w:cs="Arial"/>
                <w:szCs w:val="21"/>
              </w:rPr>
              <w:t>开发或预留以下接口：</w:t>
            </w:r>
          </w:p>
          <w:p>
            <w:pPr>
              <w:spacing w:line="360" w:lineRule="auto"/>
              <w:rPr>
                <w:rFonts w:ascii="Arial" w:hAnsi="Arial" w:cs="Arial"/>
                <w:szCs w:val="21"/>
              </w:rPr>
            </w:pPr>
            <w:r>
              <w:rPr>
                <w:rFonts w:hint="eastAsia" w:ascii="Arial" w:hAnsi="Arial" w:cs="Arial"/>
                <w:szCs w:val="21"/>
              </w:rPr>
              <w:t xml:space="preserve">设备状态：实时数据库至EAM </w:t>
            </w:r>
          </w:p>
          <w:p>
            <w:pPr>
              <w:spacing w:line="360" w:lineRule="auto"/>
              <w:rPr>
                <w:rFonts w:ascii="Arial" w:hAnsi="Arial" w:cs="Arial"/>
                <w:szCs w:val="21"/>
              </w:rPr>
            </w:pPr>
            <w:r>
              <w:rPr>
                <w:rFonts w:hint="eastAsia" w:ascii="Arial" w:hAnsi="Arial" w:cs="Arial"/>
                <w:szCs w:val="21"/>
              </w:rPr>
              <w:t xml:space="preserve">视频流媒体：CCTV至EAM </w:t>
            </w:r>
          </w:p>
          <w:p>
            <w:pPr>
              <w:spacing w:line="360" w:lineRule="auto"/>
              <w:rPr>
                <w:rFonts w:ascii="Arial" w:hAnsi="Arial" w:cs="Arial"/>
                <w:szCs w:val="21"/>
              </w:rPr>
            </w:pPr>
            <w:r>
              <w:rPr>
                <w:rFonts w:hint="eastAsia" w:ascii="Arial" w:hAnsi="Arial" w:cs="Arial"/>
                <w:szCs w:val="21"/>
              </w:rPr>
              <w:t>备品备件出入库：EAM与WMS双向接口</w:t>
            </w:r>
          </w:p>
          <w:p>
            <w:pPr>
              <w:spacing w:line="360" w:lineRule="auto"/>
              <w:rPr>
                <w:rFonts w:ascii="Arial" w:hAnsi="Arial" w:cs="Arial"/>
                <w:szCs w:val="21"/>
              </w:rPr>
            </w:pPr>
            <w:r>
              <w:rPr>
                <w:rFonts w:hint="eastAsia" w:ascii="Arial" w:hAnsi="Arial" w:cs="Arial"/>
                <w:szCs w:val="21"/>
              </w:rPr>
              <w:t>用户管理：SAP系统至EAM</w:t>
            </w:r>
          </w:p>
          <w:p>
            <w:pPr>
              <w:spacing w:line="360" w:lineRule="auto"/>
              <w:rPr>
                <w:rFonts w:ascii="Arial" w:hAnsi="Arial" w:cs="Arial"/>
                <w:szCs w:val="21"/>
              </w:rPr>
            </w:pPr>
            <w:r>
              <w:rPr>
                <w:rFonts w:hint="eastAsia" w:ascii="Arial" w:hAnsi="Arial" w:cs="Arial"/>
                <w:szCs w:val="21"/>
              </w:rPr>
              <w:t>服务供应商：SAP系统至EAM</w:t>
            </w:r>
          </w:p>
        </w:tc>
      </w:tr>
      <w:bookmarkEnd w:id="21"/>
    </w:tbl>
    <w:p>
      <w:pPr>
        <w:spacing w:after="312" w:afterLines="100" w:line="360" w:lineRule="auto"/>
        <w:ind w:left="142" w:firstLine="278"/>
        <w:rPr>
          <w:rFonts w:ascii="Arial" w:hAnsi="Arial" w:cs="Arial"/>
          <w:szCs w:val="21"/>
        </w:rPr>
      </w:pPr>
    </w:p>
    <w:p>
      <w:pPr>
        <w:pStyle w:val="3"/>
        <w:ind w:left="398" w:hanging="398" w:hangingChars="132"/>
        <w:rPr>
          <w:rFonts w:ascii="Arial" w:hAnsi="Arial" w:cs="Arial" w:eastAsiaTheme="minorEastAsia"/>
          <w:iCs/>
          <w:sz w:val="30"/>
          <w:szCs w:val="30"/>
        </w:rPr>
      </w:pPr>
      <w:bookmarkStart w:id="22" w:name="_Toc536270555"/>
      <w:r>
        <w:rPr>
          <w:rFonts w:hint="eastAsia" w:ascii="Arial" w:hAnsi="Arial" w:cs="Arial" w:eastAsiaTheme="minorEastAsia"/>
          <w:iCs/>
          <w:sz w:val="30"/>
          <w:szCs w:val="30"/>
        </w:rPr>
        <w:t>2.2 APIoT建议需求增加项</w:t>
      </w:r>
      <w:bookmarkEnd w:id="22"/>
    </w:p>
    <w:p>
      <w:pPr>
        <w:tabs>
          <w:tab w:val="left" w:pos="709"/>
        </w:tabs>
        <w:spacing w:line="360" w:lineRule="auto"/>
        <w:rPr>
          <w:rFonts w:ascii="Times New Roman" w:hAnsi="宋体"/>
          <w:b/>
          <w:bCs/>
          <w:szCs w:val="21"/>
        </w:rPr>
      </w:pPr>
      <w:r>
        <w:rPr>
          <w:rFonts w:hint="eastAsia"/>
        </w:rPr>
        <w:t>2.</w:t>
      </w:r>
      <w:r>
        <w:t>2</w:t>
      </w:r>
      <w:r>
        <w:rPr>
          <w:rFonts w:hint="eastAsia"/>
        </w:rPr>
        <w:t>.</w:t>
      </w:r>
      <w:r>
        <w:t>1</w:t>
      </w:r>
      <w:r>
        <w:rPr>
          <w:rFonts w:hint="eastAsia" w:ascii="Times New Roman" w:hAnsi="宋体"/>
          <w:b/>
          <w:bCs/>
          <w:szCs w:val="21"/>
        </w:rPr>
        <w:t>图形导航与可视操作</w:t>
      </w:r>
    </w:p>
    <w:p>
      <w:pPr>
        <w:numPr>
          <w:ilvl w:val="3"/>
          <w:numId w:val="5"/>
        </w:numPr>
        <w:tabs>
          <w:tab w:val="left" w:pos="709"/>
        </w:tabs>
        <w:spacing w:line="360" w:lineRule="auto"/>
        <w:ind w:left="709" w:hanging="709"/>
        <w:rPr>
          <w:rFonts w:ascii="Times New Roman" w:hAnsi="宋体"/>
          <w:bCs/>
          <w:szCs w:val="21"/>
        </w:rPr>
      </w:pPr>
      <w:r>
        <w:rPr>
          <w:rFonts w:hint="eastAsia" w:ascii="Times New Roman" w:hAnsi="宋体"/>
          <w:bCs/>
          <w:szCs w:val="21"/>
        </w:rPr>
        <w:t>通过图片的伸缩清晰的实现整个工厂的设备管理，可以层层展开查询到设备及相关的各项信息</w:t>
      </w:r>
    </w:p>
    <w:p>
      <w:pPr>
        <w:numPr>
          <w:ilvl w:val="3"/>
          <w:numId w:val="5"/>
        </w:numPr>
        <w:tabs>
          <w:tab w:val="left" w:pos="709"/>
        </w:tabs>
        <w:spacing w:line="360" w:lineRule="auto"/>
        <w:ind w:left="709" w:hanging="709"/>
        <w:rPr>
          <w:rFonts w:ascii="Times New Roman" w:hAnsi="宋体"/>
          <w:bCs/>
          <w:szCs w:val="21"/>
        </w:rPr>
      </w:pPr>
      <w:r>
        <w:rPr>
          <w:rFonts w:hint="eastAsia" w:ascii="Times New Roman" w:hAnsi="宋体"/>
          <w:bCs/>
          <w:szCs w:val="21"/>
        </w:rPr>
        <w:t>可以在工厂/车间的平面图上以不同颜色显示相应设备维修维护状态（如故障报修，报修处理，等待备件，技术完成等）</w:t>
      </w:r>
    </w:p>
    <w:p>
      <w:pPr>
        <w:numPr>
          <w:ilvl w:val="3"/>
          <w:numId w:val="5"/>
        </w:numPr>
        <w:tabs>
          <w:tab w:val="left" w:pos="709"/>
        </w:tabs>
        <w:spacing w:line="360" w:lineRule="auto"/>
        <w:ind w:left="709" w:hanging="709"/>
        <w:rPr>
          <w:rFonts w:ascii="Times New Roman" w:hAnsi="宋体"/>
          <w:bCs/>
          <w:szCs w:val="21"/>
        </w:rPr>
      </w:pPr>
      <w:r>
        <w:rPr>
          <w:rFonts w:hint="eastAsia" w:ascii="Times New Roman" w:hAnsi="宋体"/>
          <w:bCs/>
          <w:szCs w:val="21"/>
          <w:lang w:val="en-US" w:eastAsia="zh-CN"/>
        </w:rPr>
        <w:t>支持显示当前平面图所对应</w:t>
      </w:r>
      <w:r>
        <w:rPr>
          <w:rFonts w:hint="eastAsia" w:ascii="Times New Roman" w:hAnsi="宋体"/>
          <w:bCs/>
          <w:szCs w:val="21"/>
        </w:rPr>
        <w:t>工厂/车间</w:t>
      </w:r>
      <w:r>
        <w:rPr>
          <w:rFonts w:hint="eastAsia" w:ascii="Times New Roman" w:hAnsi="宋体"/>
          <w:bCs/>
          <w:szCs w:val="21"/>
          <w:lang w:val="en-US" w:eastAsia="zh-CN"/>
        </w:rPr>
        <w:t>各状态的工单数量，点击工单数量显示工单详情</w:t>
      </w:r>
    </w:p>
    <w:p/>
    <w:p>
      <w:pPr>
        <w:rPr>
          <w:rFonts w:hint="eastAsia"/>
        </w:rPr>
      </w:pPr>
    </w:p>
    <w:p>
      <w:pPr>
        <w:pStyle w:val="2"/>
        <w:spacing w:before="0" w:after="0" w:line="240" w:lineRule="auto"/>
        <w:rPr>
          <w:rFonts w:ascii="Arial" w:hAnsi="Arial" w:cs="Arial"/>
          <w:iCs/>
          <w:kern w:val="32"/>
          <w:sz w:val="32"/>
          <w:szCs w:val="20"/>
        </w:rPr>
      </w:pPr>
      <w:bookmarkStart w:id="23" w:name="_Toc536270556"/>
      <w:bookmarkStart w:id="24" w:name="_Toc528659800"/>
      <w:r>
        <w:rPr>
          <w:rFonts w:ascii="Arial" w:hAnsi="Arial" w:cs="Arial"/>
          <w:iCs/>
          <w:kern w:val="32"/>
          <w:sz w:val="32"/>
          <w:szCs w:val="20"/>
        </w:rPr>
        <w:t>3</w:t>
      </w:r>
      <w:r>
        <w:rPr>
          <w:rFonts w:hint="eastAsia" w:ascii="Arial" w:hAnsi="Arial" w:cs="Arial"/>
          <w:iCs/>
          <w:kern w:val="32"/>
          <w:sz w:val="32"/>
          <w:szCs w:val="20"/>
        </w:rPr>
        <w:t xml:space="preserve"> </w:t>
      </w:r>
      <w:r>
        <w:rPr>
          <w:rFonts w:ascii="Arial" w:hAnsi="Arial" w:cs="Arial"/>
          <w:iCs/>
          <w:kern w:val="32"/>
          <w:sz w:val="32"/>
          <w:szCs w:val="20"/>
        </w:rPr>
        <w:t>项目方案总览</w:t>
      </w:r>
      <w:bookmarkEnd w:id="23"/>
      <w:bookmarkEnd w:id="24"/>
    </w:p>
    <w:p>
      <w:pPr>
        <w:pStyle w:val="3"/>
        <w:spacing w:before="0" w:line="240" w:lineRule="auto"/>
        <w:ind w:left="398" w:hanging="398" w:hangingChars="132"/>
        <w:rPr>
          <w:rFonts w:ascii="Arial" w:hAnsi="Arial" w:cs="Arial" w:eastAsiaTheme="minorEastAsia"/>
          <w:iCs/>
          <w:sz w:val="30"/>
          <w:szCs w:val="30"/>
        </w:rPr>
      </w:pPr>
      <w:bookmarkStart w:id="25" w:name="_Toc536270557"/>
      <w:bookmarkStart w:id="26" w:name="_Toc528659801"/>
      <w:r>
        <w:rPr>
          <w:rFonts w:ascii="Arial" w:hAnsi="Arial" w:cs="Arial" w:eastAsiaTheme="minorEastAsia"/>
          <w:iCs/>
          <w:sz w:val="30"/>
          <w:szCs w:val="30"/>
        </w:rPr>
        <w:t>3.1</w:t>
      </w:r>
      <w:r>
        <w:rPr>
          <w:rFonts w:hint="eastAsia" w:ascii="Arial" w:hAnsi="Arial" w:cs="Arial" w:eastAsiaTheme="minorEastAsia"/>
          <w:iCs/>
          <w:sz w:val="30"/>
          <w:szCs w:val="30"/>
        </w:rPr>
        <w:t xml:space="preserve"> </w:t>
      </w:r>
      <w:r>
        <w:rPr>
          <w:rFonts w:ascii="Arial" w:hAnsi="Arial" w:cs="Arial" w:eastAsiaTheme="minorEastAsia"/>
          <w:iCs/>
          <w:sz w:val="30"/>
          <w:szCs w:val="30"/>
        </w:rPr>
        <w:t>项目目标</w:t>
      </w:r>
      <w:bookmarkEnd w:id="25"/>
      <w:bookmarkEnd w:id="26"/>
    </w:p>
    <w:p>
      <w:pPr>
        <w:spacing w:line="360" w:lineRule="auto"/>
        <w:ind w:left="142"/>
        <w:rPr>
          <w:rFonts w:ascii="Arial" w:hAnsi="Arial" w:cs="Arial"/>
          <w:b/>
          <w:sz w:val="24"/>
          <w:szCs w:val="24"/>
        </w:rPr>
      </w:pPr>
      <w:r>
        <w:rPr>
          <w:rFonts w:ascii="Arial" w:hAnsi="Arial" w:cs="Arial"/>
          <w:b/>
          <w:sz w:val="24"/>
          <w:szCs w:val="24"/>
        </w:rPr>
        <w:t xml:space="preserve">整体目标 </w:t>
      </w:r>
    </w:p>
    <w:p>
      <w:pPr>
        <w:spacing w:line="360" w:lineRule="auto"/>
        <w:ind w:left="142"/>
        <w:rPr>
          <w:rFonts w:ascii="Arial" w:hAnsi="Arial" w:cs="Arial"/>
          <w:b/>
          <w:kern w:val="0"/>
          <w:szCs w:val="21"/>
        </w:rPr>
      </w:pPr>
      <w:r>
        <w:rPr>
          <w:rFonts w:hint="eastAsia" w:ascii="Arial" w:hAnsi="Arial" w:cs="Arial"/>
          <w:kern w:val="0"/>
          <w:szCs w:val="21"/>
        </w:rPr>
        <w:t>现针对设备管理搭建系统性的</w:t>
      </w:r>
      <w:r>
        <w:rPr>
          <w:rFonts w:ascii="Arial" w:hAnsi="Arial" w:cs="Arial"/>
          <w:kern w:val="0"/>
          <w:szCs w:val="21"/>
        </w:rPr>
        <w:t>企业资产管理</w:t>
      </w:r>
      <w:r>
        <w:rPr>
          <w:rFonts w:hint="eastAsia" w:ascii="Arial" w:hAnsi="Arial" w:cs="Arial"/>
          <w:kern w:val="0"/>
          <w:szCs w:val="21"/>
        </w:rPr>
        <w:t>管理平台，向国际化设备管理模式学习，并通过信息技术，构建共享、集成的设备管理信息体系，规范并加强设备基础管理，提升公司设备管理水平和工作效率，提高设备可靠性和可利用率，降低维护成本，降低备件库存提高备件流转，统计并分析设备管理相关数据和信息，实现设备管理绩效评价，为设备管理的科学决策提供数据依据，</w:t>
      </w:r>
      <w:r>
        <w:rPr>
          <w:rFonts w:hint="eastAsia" w:ascii="Arial" w:hAnsi="Arial" w:cs="Arial"/>
          <w:b/>
          <w:kern w:val="0"/>
          <w:szCs w:val="21"/>
        </w:rPr>
        <w:t>开启</w:t>
      </w:r>
      <w:r>
        <w:rPr>
          <w:rFonts w:ascii="Arial" w:hAnsi="Arial" w:cs="Arial"/>
          <w:b/>
          <w:kern w:val="0"/>
          <w:szCs w:val="21"/>
        </w:rPr>
        <w:t>浙江恒逸石化</w:t>
      </w:r>
      <w:r>
        <w:rPr>
          <w:rFonts w:hint="eastAsia" w:ascii="Arial" w:hAnsi="Arial" w:cs="Arial"/>
          <w:b/>
          <w:kern w:val="0"/>
          <w:szCs w:val="21"/>
        </w:rPr>
        <w:t>智能化工厂建设的进程，也为</w:t>
      </w:r>
      <w:r>
        <w:rPr>
          <w:rFonts w:ascii="Arial" w:hAnsi="Arial" w:cs="Arial"/>
          <w:b/>
          <w:kern w:val="0"/>
          <w:szCs w:val="21"/>
        </w:rPr>
        <w:t>浙江恒逸石化</w:t>
      </w:r>
      <w:r>
        <w:rPr>
          <w:rFonts w:hint="eastAsia" w:ascii="Arial" w:hAnsi="Arial" w:cs="Arial"/>
          <w:b/>
          <w:kern w:val="0"/>
          <w:szCs w:val="21"/>
        </w:rPr>
        <w:t>建立工业4.0、工厂智能化管理建立标杆，为中国制造2025做出积极的贡献。</w:t>
      </w:r>
    </w:p>
    <w:p>
      <w:pPr>
        <w:spacing w:line="360" w:lineRule="auto"/>
        <w:ind w:left="142"/>
        <w:rPr>
          <w:rFonts w:ascii="Arial" w:hAnsi="Arial" w:cs="Arial"/>
          <w:kern w:val="0"/>
          <w:szCs w:val="21"/>
        </w:rPr>
      </w:pPr>
      <w:r>
        <w:rPr>
          <w:rFonts w:hint="eastAsia" w:ascii="Arial" w:hAnsi="Arial" w:cs="Arial"/>
          <w:kern w:val="0"/>
          <w:szCs w:val="21"/>
        </w:rPr>
        <w:t>以提高资产可利用率、降低企业运行维护成本为目标，以优化企业维修资源为核心，通过</w:t>
      </w:r>
    </w:p>
    <w:p>
      <w:pPr>
        <w:spacing w:line="360" w:lineRule="auto"/>
        <w:ind w:left="142"/>
        <w:rPr>
          <w:rFonts w:ascii="Arial" w:hAnsi="Arial" w:cs="Arial"/>
          <w:kern w:val="0"/>
          <w:szCs w:val="21"/>
        </w:rPr>
      </w:pPr>
      <w:r>
        <w:rPr>
          <w:rFonts w:hint="eastAsia" w:ascii="Arial" w:hAnsi="Arial" w:cs="Arial"/>
          <w:kern w:val="0"/>
          <w:szCs w:val="21"/>
        </w:rPr>
        <w:t>信息化手段，合理安排维修计划及相关资源与活动。企业资产管理除保持静态核算外，还要实现资产的动态管理，包括从项目前期规划、资产申购、领用、运行、维护到报废的整个生命周期管理。所有与资产相关的业务通过平台的运行，优化安排维修资源，提高资产可利用率，降低成本，结合 SAP 业务对接，实现资产核算与财务管控，提高企业经济效益。实现以项目为主线，在项目建设及运营管理期间，对企业资产的全生命周期进行动态管理，同时达到企业集团化的横向资产管理的目的。实现公司之间的部分信息共享、业务联动、科学决策，形成平台所需基础数据、业务规则信息以及相关的配置信息等。</w:t>
      </w:r>
    </w:p>
    <w:p>
      <w:pPr>
        <w:spacing w:line="360" w:lineRule="auto"/>
        <w:ind w:left="567" w:leftChars="270" w:firstLine="273"/>
        <w:rPr>
          <w:rFonts w:ascii="Arial" w:hAnsi="Arial" w:cs="Arial"/>
          <w:b/>
          <w:kern w:val="0"/>
          <w:szCs w:val="21"/>
        </w:rPr>
      </w:pPr>
    </w:p>
    <w:p>
      <w:pPr>
        <w:pStyle w:val="81"/>
        <w:ind w:left="375" w:firstLine="0" w:firstLineChars="0"/>
        <w:jc w:val="left"/>
        <w:rPr>
          <w:rFonts w:cs="Arial" w:asciiTheme="minorEastAsia" w:hAnsiTheme="minorEastAsia"/>
          <w:sz w:val="24"/>
        </w:rPr>
      </w:pPr>
      <w:r>
        <w:rPr>
          <w:rFonts w:hint="eastAsia" w:cs="Arial" w:asciiTheme="minorEastAsia" w:hAnsiTheme="minorEastAsia"/>
          <w:sz w:val="24"/>
        </w:rPr>
        <w:t xml:space="preserve">  </w:t>
      </w:r>
      <w:r>
        <w:drawing>
          <wp:inline distT="0" distB="0" distL="114300" distR="114300">
            <wp:extent cx="5513070" cy="3607435"/>
            <wp:effectExtent l="0" t="0" r="11430" b="12065"/>
            <wp:docPr id="4" name="图片 4" descr="0de6b595fc62d16f04922d897f4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0de6b595fc62d16f04922d897f44840"/>
                    <pic:cNvPicPr>
                      <a:picLocks noChangeAspect="1"/>
                    </pic:cNvPicPr>
                  </pic:nvPicPr>
                  <pic:blipFill>
                    <a:blip r:embed="rId7"/>
                    <a:stretch>
                      <a:fillRect/>
                    </a:stretch>
                  </pic:blipFill>
                  <pic:spPr>
                    <a:xfrm>
                      <a:off x="0" y="0"/>
                      <a:ext cx="5513070" cy="3607435"/>
                    </a:xfrm>
                    <a:prstGeom prst="rect">
                      <a:avLst/>
                    </a:prstGeom>
                  </pic:spPr>
                </pic:pic>
              </a:graphicData>
            </a:graphic>
          </wp:inline>
        </w:drawing>
      </w:r>
    </w:p>
    <w:p>
      <w:pPr>
        <w:pStyle w:val="81"/>
        <w:ind w:left="376" w:leftChars="179" w:firstLine="450" w:firstLineChars="250"/>
        <w:jc w:val="center"/>
        <w:rPr>
          <w:rFonts w:cs="Arial" w:asciiTheme="minorEastAsia" w:hAnsiTheme="minorEastAsia"/>
          <w:iCs/>
          <w:sz w:val="18"/>
          <w:szCs w:val="18"/>
        </w:rPr>
      </w:pPr>
      <w:r>
        <w:rPr>
          <w:rFonts w:hint="eastAsia" w:cs="Arial" w:asciiTheme="minorEastAsia" w:hAnsiTheme="minorEastAsia"/>
          <w:iCs/>
          <w:sz w:val="18"/>
          <w:szCs w:val="18"/>
        </w:rPr>
        <w:t>图1 以EAM系统为核心的设备资产管理信息化体系</w:t>
      </w:r>
    </w:p>
    <w:p>
      <w:pPr>
        <w:pStyle w:val="81"/>
        <w:spacing w:line="360" w:lineRule="auto"/>
        <w:ind w:left="375" w:firstLine="0" w:firstLineChars="0"/>
        <w:jc w:val="left"/>
        <w:rPr>
          <w:rFonts w:cs="Arial" w:asciiTheme="minorEastAsia" w:hAnsiTheme="minorEastAsia"/>
          <w:iCs/>
          <w:sz w:val="18"/>
          <w:szCs w:val="18"/>
        </w:rPr>
      </w:pPr>
      <w:r>
        <w:rPr>
          <w:rFonts w:hint="eastAsia" w:ascii="Arial" w:hAnsi="Arial" w:cs="Arial"/>
          <w:sz w:val="24"/>
        </w:rPr>
        <w:t xml:space="preserve">  </w:t>
      </w:r>
    </w:p>
    <w:p>
      <w:pPr>
        <w:rPr>
          <w:rFonts w:ascii="宋体" w:hAnsi="宋体" w:cs="宋体"/>
        </w:rPr>
      </w:pPr>
    </w:p>
    <w:p/>
    <w:p>
      <w:pPr>
        <w:ind w:firstLine="320" w:firstLineChars="100"/>
        <w:rPr>
          <w:rFonts w:ascii="宋体" w:hAnsi="宋体" w:cs="宋体"/>
          <w:b/>
          <w:bCs/>
          <w:sz w:val="32"/>
          <w:szCs w:val="40"/>
        </w:rPr>
      </w:pPr>
      <w:bookmarkStart w:id="27" w:name="_Toc21692"/>
      <w:r>
        <w:rPr>
          <w:rFonts w:hint="eastAsia" w:ascii="Arial" w:hAnsi="Arial" w:cs="Arial"/>
          <w:sz w:val="32"/>
          <w:szCs w:val="32"/>
        </w:rPr>
        <w:t>API</w:t>
      </w:r>
      <w:r>
        <w:rPr>
          <w:rFonts w:ascii="Arial" w:hAnsi="Arial" w:cs="Arial"/>
          <w:sz w:val="32"/>
          <w:szCs w:val="32"/>
        </w:rPr>
        <w:t>oT</w:t>
      </w:r>
      <w:r>
        <w:rPr>
          <w:rFonts w:hint="eastAsia" w:ascii="宋体" w:hAnsi="宋体" w:cs="宋体"/>
          <w:b/>
          <w:bCs/>
          <w:sz w:val="32"/>
          <w:szCs w:val="40"/>
        </w:rPr>
        <w:t>设备管理软件系统是基于TPM</w:t>
      </w:r>
      <w:r>
        <w:rPr>
          <w:rFonts w:ascii="宋体" w:hAnsi="宋体" w:cs="宋体"/>
          <w:b/>
          <w:bCs/>
          <w:sz w:val="32"/>
          <w:szCs w:val="40"/>
        </w:rPr>
        <w:t>/RCM</w:t>
      </w:r>
      <w:r>
        <w:rPr>
          <w:rFonts w:hint="eastAsia" w:ascii="宋体" w:hAnsi="宋体" w:cs="宋体"/>
          <w:b/>
          <w:bCs/>
          <w:sz w:val="32"/>
          <w:szCs w:val="40"/>
        </w:rPr>
        <w:t>的全生命周期管理软件系统</w:t>
      </w:r>
      <w:bookmarkEnd w:id="27"/>
    </w:p>
    <w:p>
      <w:pPr>
        <w:spacing w:after="312" w:afterLines="100" w:line="360" w:lineRule="auto"/>
        <w:ind w:left="142"/>
        <w:rPr>
          <w:rFonts w:ascii="宋体" w:hAnsi="宋体" w:cs="宋体"/>
          <w:szCs w:val="21"/>
        </w:rPr>
      </w:pPr>
      <w:r>
        <w:rPr>
          <w:rFonts w:hint="eastAsia" w:ascii="宋体" w:hAnsi="宋体" w:cs="宋体"/>
          <w:szCs w:val="21"/>
        </w:rPr>
        <w:t xml:space="preserve">    </w:t>
      </w:r>
      <w:r>
        <w:rPr>
          <w:rFonts w:hint="eastAsia" w:ascii="Arial" w:hAnsi="Arial" w:cs="Arial"/>
          <w:szCs w:val="21"/>
        </w:rPr>
        <w:t>API</w:t>
      </w:r>
      <w:r>
        <w:rPr>
          <w:rFonts w:ascii="Arial" w:hAnsi="Arial" w:cs="Arial"/>
          <w:szCs w:val="21"/>
        </w:rPr>
        <w:t>oT</w:t>
      </w:r>
      <w:r>
        <w:rPr>
          <w:rFonts w:hint="eastAsia" w:ascii="宋体" w:hAnsi="宋体" w:cs="宋体"/>
          <w:szCs w:val="21"/>
        </w:rPr>
        <w:t>设备管理软件系统可以为</w:t>
      </w:r>
      <w:r>
        <w:rPr>
          <w:rFonts w:ascii="宋体" w:hAnsi="宋体" w:cs="宋体"/>
          <w:szCs w:val="21"/>
        </w:rPr>
        <w:t>浙江恒逸石化</w:t>
      </w:r>
      <w:r>
        <w:rPr>
          <w:rFonts w:hint="eastAsia" w:ascii="宋体" w:hAnsi="宋体" w:cs="宋体"/>
          <w:szCs w:val="21"/>
        </w:rPr>
        <w:t>建立全面、统一、可视化、一键化操作的设备台账信息，对设备设计、采购、安装、运行、调试、运营、维护、技改、退役的全生命周期进行管理，实现对设备按部门、专业、系统、位置的多层次管理。提升</w:t>
      </w:r>
      <w:r>
        <w:rPr>
          <w:rFonts w:ascii="宋体" w:hAnsi="宋体" w:cs="宋体"/>
          <w:szCs w:val="21"/>
        </w:rPr>
        <w:t>浙江恒逸石化</w:t>
      </w:r>
      <w:r>
        <w:rPr>
          <w:rFonts w:hint="eastAsia" w:ascii="宋体" w:hAnsi="宋体" w:cs="宋体"/>
          <w:szCs w:val="21"/>
        </w:rPr>
        <w:t>TPM／RCM管理模式的管理水平。</w:t>
      </w:r>
    </w:p>
    <w:p>
      <w:pPr>
        <w:spacing w:after="312" w:afterLines="100" w:line="360" w:lineRule="auto"/>
        <w:ind w:left="142" w:firstLine="420" w:firstLineChars="200"/>
        <w:rPr>
          <w:rFonts w:ascii="宋体" w:hAnsi="宋体" w:cs="宋体"/>
          <w:szCs w:val="21"/>
        </w:rPr>
      </w:pPr>
      <w:r>
        <w:rPr>
          <w:rFonts w:ascii="Arial" w:hAnsi="Arial" w:cs="Arial"/>
          <w:szCs w:val="21"/>
        </w:rPr>
        <w:t>APIoT</w:t>
      </w:r>
      <w:r>
        <w:rPr>
          <w:rFonts w:hint="eastAsia" w:ascii="宋体" w:hAnsi="宋体" w:cs="宋体"/>
          <w:szCs w:val="21"/>
        </w:rPr>
        <w:t>系统可通过图形和结构树等方式查询设备的各项信息，设备的备件、外包商、采购、维修工单、维护历史、技术文档、维保规则、操作手册等信息都可以一键化的在系统中查询。系统自带的标准分析报表可以为</w:t>
      </w:r>
      <w:r>
        <w:rPr>
          <w:rFonts w:ascii="宋体" w:hAnsi="宋体" w:cs="宋体"/>
          <w:szCs w:val="21"/>
        </w:rPr>
        <w:t>浙江恒逸石化</w:t>
      </w:r>
      <w:r>
        <w:rPr>
          <w:rFonts w:hint="eastAsia" w:ascii="宋体" w:hAnsi="宋体" w:cs="宋体"/>
          <w:szCs w:val="21"/>
        </w:rPr>
        <w:t>各个层面的管理者提供决策支持，系统可以设定或则导入保养规则，生成维保工作日历表，每次保养工作都可以自动通过系统消息、邮件、短信、等方式自动发送到相关人员那里，使维护更加智能化，管理更加精细化，维护更有预见性、工作更加轻松高效。</w:t>
      </w:r>
    </w:p>
    <w:p>
      <w:pPr>
        <w:spacing w:after="312" w:afterLines="100" w:line="360" w:lineRule="auto"/>
        <w:ind w:left="142" w:firstLine="420" w:firstLineChars="200"/>
        <w:rPr>
          <w:rFonts w:ascii="宋体" w:hAnsi="宋体" w:cs="宋体"/>
          <w:szCs w:val="21"/>
        </w:rPr>
      </w:pPr>
      <w:r>
        <w:rPr>
          <w:rFonts w:hint="eastAsia" w:ascii="宋体" w:hAnsi="宋体"/>
        </w:rPr>
        <w:drawing>
          <wp:anchor distT="0" distB="0" distL="114300" distR="114300" simplePos="0" relativeHeight="251692032" behindDoc="0" locked="0" layoutInCell="1" allowOverlap="1">
            <wp:simplePos x="0" y="0"/>
            <wp:positionH relativeFrom="column">
              <wp:posOffset>3521075</wp:posOffset>
            </wp:positionH>
            <wp:positionV relativeFrom="paragraph">
              <wp:posOffset>290195</wp:posOffset>
            </wp:positionV>
            <wp:extent cx="2401570" cy="1661795"/>
            <wp:effectExtent l="0" t="0" r="11430" b="0"/>
            <wp:wrapSquare wrapText="bothSides"/>
            <wp:docPr id="86" name="图片 847" descr="说明: 说明: C:\Users\a\Desktop\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47" descr="说明: 说明: C:\Users\a\Desktop\11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401570" cy="1661795"/>
                    </a:xfrm>
                    <a:prstGeom prst="rect">
                      <a:avLst/>
                    </a:prstGeom>
                    <a:noFill/>
                    <a:ln>
                      <a:noFill/>
                    </a:ln>
                  </pic:spPr>
                </pic:pic>
              </a:graphicData>
            </a:graphic>
          </wp:anchor>
        </w:drawing>
      </w:r>
      <w:r>
        <w:rPr>
          <w:rFonts w:hint="eastAsia" w:ascii="宋体" w:hAnsi="宋体"/>
        </w:rPr>
        <w:drawing>
          <wp:inline distT="0" distB="0" distL="0" distR="0">
            <wp:extent cx="2792095" cy="1837055"/>
            <wp:effectExtent l="0" t="0" r="1905" b="0"/>
            <wp:docPr id="1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92095" cy="1837055"/>
                    </a:xfrm>
                    <a:prstGeom prst="rect">
                      <a:avLst/>
                    </a:prstGeom>
                    <a:noFill/>
                    <a:ln>
                      <a:noFill/>
                    </a:ln>
                  </pic:spPr>
                </pic:pic>
              </a:graphicData>
            </a:graphic>
          </wp:inline>
        </w:drawing>
      </w:r>
    </w:p>
    <w:p>
      <w:pPr>
        <w:pStyle w:val="87"/>
        <w:spacing w:line="360" w:lineRule="auto"/>
        <w:ind w:left="375" w:firstLine="0" w:firstLineChars="0"/>
        <w:rPr>
          <w:rFonts w:ascii="宋体" w:hAnsi="宋体"/>
        </w:rPr>
      </w:pPr>
    </w:p>
    <w:p>
      <w:pPr>
        <w:pStyle w:val="87"/>
        <w:spacing w:line="360" w:lineRule="auto"/>
        <w:ind w:firstLine="360"/>
        <w:rPr>
          <w:rFonts w:ascii="宋体" w:hAnsi="宋体"/>
          <w:i/>
          <w:iCs/>
          <w:sz w:val="18"/>
          <w:szCs w:val="18"/>
          <w:lang w:eastAsia="zh-CN"/>
        </w:rPr>
      </w:pPr>
      <w:r>
        <w:rPr>
          <w:rFonts w:hint="eastAsia" w:ascii="宋体" w:hAnsi="宋体"/>
          <w:i/>
          <w:iCs/>
          <w:sz w:val="18"/>
          <w:szCs w:val="18"/>
          <w:lang w:eastAsia="zh-CN"/>
        </w:rPr>
        <w:t>图1 基于RCM/TPM管理模式的平台体系                    图2 基于全生命周期的设备全过程管理</w:t>
      </w:r>
    </w:p>
    <w:p>
      <w:pPr>
        <w:spacing w:after="312" w:afterLines="100" w:line="360" w:lineRule="auto"/>
        <w:ind w:left="142"/>
        <w:rPr>
          <w:rFonts w:ascii="宋体" w:hAnsi="宋体" w:cs="宋体"/>
          <w:szCs w:val="21"/>
        </w:rPr>
      </w:pPr>
    </w:p>
    <w:p>
      <w:pPr>
        <w:spacing w:after="312" w:afterLines="100" w:line="360" w:lineRule="auto"/>
        <w:ind w:left="142"/>
        <w:rPr>
          <w:rFonts w:ascii="宋体" w:hAnsi="宋体" w:cs="宋体"/>
          <w:szCs w:val="21"/>
        </w:rPr>
      </w:pPr>
      <w:r>
        <w:rPr>
          <w:rFonts w:hint="eastAsia" w:ascii="宋体" w:hAnsi="宋体" w:cs="宋体"/>
          <w:szCs w:val="21"/>
        </w:rPr>
        <w:t>设备全生命周期管理（Life Cycle Equipment Management，简称LCEM），是从设备的选型、采购、运行维护到技改报废的全生命周期，进行设备不同阶段的全过程管理；对设备全生命周期内的整体费用、运行管理、安全能效等方面进行全面控制，以企业总体效益为出发点运用先进地管理方法与技术手段，来实现设备全面、系统和科学的管理。</w:t>
      </w:r>
    </w:p>
    <w:p>
      <w:pPr>
        <w:spacing w:after="312" w:afterLines="100" w:line="360" w:lineRule="auto"/>
        <w:ind w:left="142"/>
        <w:rPr>
          <w:rFonts w:ascii="宋体" w:hAnsi="宋体" w:cs="宋体"/>
          <w:szCs w:val="21"/>
        </w:rPr>
      </w:pPr>
      <w:r>
        <w:rPr>
          <w:rFonts w:hint="eastAsia" w:ascii="Arial" w:hAnsi="Arial" w:cs="Arial"/>
          <w:szCs w:val="21"/>
        </w:rPr>
        <w:t>API</w:t>
      </w:r>
      <w:r>
        <w:rPr>
          <w:rFonts w:ascii="Arial" w:hAnsi="Arial" w:cs="Arial"/>
          <w:szCs w:val="21"/>
        </w:rPr>
        <w:t>oT</w:t>
      </w:r>
      <w:r>
        <w:rPr>
          <w:rFonts w:hint="eastAsia" w:ascii="宋体" w:hAnsi="宋体" w:cs="宋体"/>
          <w:szCs w:val="21"/>
        </w:rPr>
        <w:t>系统帮助企业实现较好的综合效益;维修策略优化，设备设施可靠性稳步提高，维护成本降低，设备使用寿命提高。</w:t>
      </w:r>
    </w:p>
    <w:p>
      <w:pPr>
        <w:spacing w:line="360" w:lineRule="auto"/>
        <w:ind w:left="142" w:firstLine="233"/>
        <w:rPr>
          <w:rFonts w:ascii="Arial" w:hAnsi="Arial" w:cs="Arial"/>
          <w:b/>
          <w:sz w:val="24"/>
          <w:szCs w:val="24"/>
        </w:rPr>
      </w:pPr>
      <w:r>
        <w:rPr>
          <w:rFonts w:ascii="Arial" w:hAnsi="Arial" w:cs="Arial"/>
          <w:b/>
          <w:sz w:val="24"/>
          <w:szCs w:val="24"/>
        </w:rPr>
        <w:t>具体目标</w:t>
      </w:r>
    </w:p>
    <w:p>
      <w:pPr>
        <w:numPr>
          <w:ilvl w:val="0"/>
          <w:numId w:val="6"/>
        </w:numPr>
        <w:spacing w:line="360" w:lineRule="auto"/>
        <w:ind w:left="777" w:leftChars="370"/>
        <w:rPr>
          <w:rFonts w:ascii="宋体" w:hAnsi="宋体" w:cs="宋体"/>
          <w:szCs w:val="21"/>
        </w:rPr>
      </w:pPr>
      <w:r>
        <w:rPr>
          <w:rFonts w:hint="eastAsia" w:ascii="宋体" w:hAnsi="宋体" w:cs="宋体"/>
          <w:szCs w:val="21"/>
        </w:rPr>
        <w:t>实现设备状态的可视化、集中化管理；</w:t>
      </w:r>
    </w:p>
    <w:p>
      <w:pPr>
        <w:numPr>
          <w:ilvl w:val="0"/>
          <w:numId w:val="6"/>
        </w:numPr>
        <w:spacing w:line="360" w:lineRule="auto"/>
        <w:ind w:left="777" w:leftChars="370"/>
        <w:rPr>
          <w:rFonts w:ascii="宋体" w:hAnsi="宋体" w:cs="宋体"/>
          <w:szCs w:val="21"/>
        </w:rPr>
      </w:pPr>
      <w:r>
        <w:rPr>
          <w:rFonts w:hint="eastAsia" w:ascii="宋体" w:hAnsi="宋体" w:cs="宋体"/>
          <w:szCs w:val="21"/>
        </w:rPr>
        <w:t>实现资产</w:t>
      </w:r>
      <w:r>
        <w:rPr>
          <w:rFonts w:ascii="宋体" w:hAnsi="宋体" w:cs="宋体"/>
          <w:szCs w:val="21"/>
        </w:rPr>
        <w:t>设备</w:t>
      </w:r>
      <w:r>
        <w:rPr>
          <w:rFonts w:hint="eastAsia" w:ascii="宋体" w:hAnsi="宋体" w:cs="宋体"/>
          <w:szCs w:val="21"/>
        </w:rPr>
        <w:t>基础</w:t>
      </w:r>
      <w:r>
        <w:rPr>
          <w:rFonts w:ascii="宋体" w:hAnsi="宋体" w:cs="宋体"/>
          <w:szCs w:val="21"/>
        </w:rPr>
        <w:t>数据管理规范化</w:t>
      </w:r>
      <w:r>
        <w:rPr>
          <w:rFonts w:hint="eastAsia" w:ascii="宋体" w:hAnsi="宋体" w:cs="宋体"/>
          <w:szCs w:val="21"/>
        </w:rPr>
        <w:t>，标准化，共享化。设备及设备相关数据可进入设备台帐中心，系统支持设备与备件、文档建立有效关联，提高数据可用性性，提高信息查找效率。</w:t>
      </w:r>
    </w:p>
    <w:p>
      <w:pPr>
        <w:numPr>
          <w:ilvl w:val="0"/>
          <w:numId w:val="6"/>
        </w:numPr>
        <w:spacing w:line="360" w:lineRule="auto"/>
        <w:ind w:left="777"/>
        <w:rPr>
          <w:rFonts w:ascii="宋体" w:hAnsi="宋体" w:cs="宋体"/>
          <w:szCs w:val="21"/>
        </w:rPr>
      </w:pPr>
      <w:r>
        <w:rPr>
          <w:rFonts w:hint="eastAsia" w:ascii="宋体" w:hAnsi="宋体" w:cs="宋体"/>
          <w:szCs w:val="21"/>
        </w:rPr>
        <w:t>实现设备管理流程标准化和规范化。</w:t>
      </w:r>
    </w:p>
    <w:p>
      <w:pPr>
        <w:numPr>
          <w:ilvl w:val="0"/>
          <w:numId w:val="6"/>
        </w:numPr>
        <w:spacing w:line="360" w:lineRule="auto"/>
        <w:ind w:left="777" w:leftChars="370"/>
        <w:rPr>
          <w:rFonts w:ascii="宋体" w:hAnsi="宋体" w:cs="宋体"/>
          <w:szCs w:val="21"/>
        </w:rPr>
      </w:pPr>
      <w:r>
        <w:rPr>
          <w:rFonts w:hint="eastAsia" w:ascii="宋体" w:hAnsi="宋体" w:cs="宋体" w:eastAsiaTheme="minorEastAsia"/>
          <w:szCs w:val="21"/>
        </w:rPr>
        <w:t>实现主动维修</w:t>
      </w:r>
      <w:r>
        <w:rPr>
          <w:rFonts w:hint="eastAsia" w:ascii="宋体" w:hAnsi="宋体" w:cs="宋体"/>
          <w:szCs w:val="21"/>
          <w:lang w:eastAsia="zh-CN"/>
        </w:rPr>
        <w:t>。</w:t>
      </w:r>
      <w:r>
        <w:rPr>
          <w:rFonts w:hint="eastAsia" w:ascii="宋体" w:hAnsi="宋体" w:cs="宋体" w:eastAsiaTheme="minorEastAsia"/>
          <w:szCs w:val="21"/>
        </w:rPr>
        <w:t>通过系统数据积累，逐步将维修管理模式从事后应急性维修向计划性、预防性、预测性维护方式转变</w:t>
      </w:r>
      <w:r>
        <w:rPr>
          <w:rFonts w:hint="eastAsia" w:ascii="宋体" w:hAnsi="宋体" w:cs="宋体"/>
          <w:szCs w:val="21"/>
          <w:lang w:eastAsia="zh-CN"/>
        </w:rPr>
        <w:t>。</w:t>
      </w:r>
    </w:p>
    <w:p>
      <w:pPr>
        <w:numPr>
          <w:ilvl w:val="0"/>
          <w:numId w:val="6"/>
        </w:numPr>
        <w:spacing w:line="360" w:lineRule="auto"/>
        <w:ind w:left="777" w:leftChars="370"/>
        <w:rPr>
          <w:rFonts w:hint="eastAsia" w:ascii="宋体" w:hAnsi="宋体" w:cs="宋体"/>
          <w:szCs w:val="21"/>
        </w:rPr>
      </w:pPr>
      <w:r>
        <w:rPr>
          <w:rFonts w:hint="eastAsia" w:ascii="宋体" w:hAnsi="宋体" w:cs="宋体" w:eastAsiaTheme="minorEastAsia"/>
          <w:szCs w:val="21"/>
        </w:rPr>
        <w:t>实现统计分析科学化。通过对设备管理过程中的各种关键数据有效积累，可以为不同用户提供系统标准的报表分析，并最终为管理层的决策提供数据支持。</w:t>
      </w:r>
    </w:p>
    <w:p>
      <w:pPr>
        <w:numPr>
          <w:ilvl w:val="0"/>
          <w:numId w:val="6"/>
        </w:numPr>
        <w:spacing w:line="360" w:lineRule="auto"/>
        <w:ind w:left="777" w:leftChars="370"/>
        <w:rPr>
          <w:rFonts w:hint="eastAsia" w:ascii="宋体" w:hAnsi="宋体" w:cs="宋体"/>
          <w:szCs w:val="21"/>
        </w:rPr>
      </w:pPr>
      <w:r>
        <w:rPr>
          <w:rFonts w:hint="eastAsia" w:ascii="宋体" w:hAnsi="宋体" w:cs="宋体" w:eastAsiaTheme="minorEastAsia"/>
          <w:szCs w:val="21"/>
        </w:rPr>
        <w:t>建立设备维修知识库管理。通过科学规范的工作反馈流程，把设备维修维护过程中遇到的问题以及有效解决方式记录下来：如设备故障现象，故障原因，故障措施等，并逐步标准化，最终把分散在各个人脑力的知识与经验转化成统一的可以共享的知识库。</w:t>
      </w:r>
    </w:p>
    <w:p>
      <w:pPr>
        <w:pStyle w:val="3"/>
        <w:ind w:left="398" w:hanging="398" w:hangingChars="132"/>
        <w:rPr>
          <w:rFonts w:ascii="Arial" w:hAnsi="Arial" w:cs="Arial" w:eastAsiaTheme="minorEastAsia"/>
          <w:iCs/>
          <w:sz w:val="30"/>
          <w:szCs w:val="30"/>
        </w:rPr>
      </w:pPr>
      <w:bookmarkStart w:id="28" w:name="_Toc528659802"/>
      <w:bookmarkStart w:id="29" w:name="_Toc536270558"/>
      <w:r>
        <w:rPr>
          <w:rFonts w:ascii="Arial" w:hAnsi="Arial" w:cs="Arial" w:eastAsiaTheme="minorEastAsia"/>
          <w:iCs/>
          <w:sz w:val="30"/>
          <w:szCs w:val="30"/>
        </w:rPr>
        <w:t>3.2</w:t>
      </w:r>
      <w:r>
        <w:rPr>
          <w:rFonts w:hint="eastAsia" w:ascii="Arial" w:hAnsi="Arial" w:cs="Arial" w:eastAsiaTheme="minorEastAsia"/>
          <w:iCs/>
          <w:sz w:val="30"/>
          <w:szCs w:val="30"/>
        </w:rPr>
        <w:t xml:space="preserve"> </w:t>
      </w:r>
      <w:r>
        <w:rPr>
          <w:rFonts w:ascii="Arial" w:hAnsi="Arial" w:cs="Arial" w:eastAsiaTheme="minorEastAsia"/>
          <w:iCs/>
          <w:sz w:val="30"/>
          <w:szCs w:val="30"/>
        </w:rPr>
        <w:t>项目范围</w:t>
      </w:r>
      <w:bookmarkEnd w:id="28"/>
      <w:bookmarkEnd w:id="29"/>
    </w:p>
    <w:p>
      <w:pPr>
        <w:spacing w:after="312" w:afterLines="100" w:line="360" w:lineRule="auto"/>
        <w:ind w:left="142" w:firstLine="256"/>
        <w:rPr>
          <w:rFonts w:ascii="Arial" w:hAnsi="Arial" w:cs="Arial"/>
          <w:b/>
          <w:sz w:val="24"/>
          <w:szCs w:val="24"/>
        </w:rPr>
      </w:pPr>
      <w:r>
        <w:rPr>
          <w:rFonts w:hint="eastAsia" w:ascii="Arial" w:hAnsi="Arial" w:cs="Arial"/>
          <w:b/>
          <w:sz w:val="24"/>
          <w:szCs w:val="24"/>
        </w:rPr>
        <w:t>系统使用单位：</w:t>
      </w:r>
      <w:r>
        <w:rPr>
          <w:rFonts w:ascii="Arial" w:hAnsi="Arial" w:cs="Arial"/>
          <w:sz w:val="24"/>
          <w:szCs w:val="24"/>
        </w:rPr>
        <w:t>浙江恒逸石化</w:t>
      </w:r>
      <w:r>
        <w:rPr>
          <w:rFonts w:hint="eastAsia" w:ascii="Arial" w:hAnsi="Arial" w:cs="Arial"/>
          <w:sz w:val="24"/>
          <w:szCs w:val="24"/>
        </w:rPr>
        <w:t>有限公司</w:t>
      </w:r>
    </w:p>
    <w:p>
      <w:pPr>
        <w:spacing w:after="312" w:afterLines="100" w:line="360" w:lineRule="auto"/>
        <w:ind w:left="142" w:firstLine="256"/>
        <w:rPr>
          <w:rFonts w:ascii="Arial" w:hAnsi="Arial" w:cs="Arial"/>
          <w:b/>
          <w:sz w:val="24"/>
          <w:szCs w:val="24"/>
        </w:rPr>
      </w:pPr>
      <w:r>
        <w:rPr>
          <w:rFonts w:ascii="Arial" w:hAnsi="Arial" w:cs="Arial"/>
          <w:b/>
          <w:sz w:val="24"/>
          <w:szCs w:val="24"/>
        </w:rPr>
        <w:t xml:space="preserve">APIoT </w:t>
      </w:r>
      <w:r>
        <w:rPr>
          <w:rFonts w:hint="eastAsia" w:ascii="Arial" w:hAnsi="Arial" w:cs="Arial"/>
          <w:b/>
          <w:sz w:val="24"/>
          <w:szCs w:val="24"/>
        </w:rPr>
        <w:t>模块结构</w:t>
      </w:r>
      <w:r>
        <w:rPr>
          <w:rFonts w:ascii="Arial" w:hAnsi="Arial" w:cs="Arial"/>
          <w:b/>
          <w:sz w:val="24"/>
          <w:szCs w:val="24"/>
        </w:rPr>
        <w:t>及实施范围：</w:t>
      </w:r>
    </w:p>
    <w:p>
      <w:pPr>
        <w:spacing w:line="360" w:lineRule="auto"/>
        <w:ind w:left="142" w:firstLine="256"/>
        <w:rPr>
          <w:rFonts w:ascii="Arial" w:hAnsi="Arial" w:cs="Arial"/>
          <w:szCs w:val="21"/>
        </w:rPr>
      </w:pPr>
      <w:r>
        <w:rPr>
          <w:rFonts w:hint="eastAsia" w:ascii="Arial" w:hAnsi="Arial" w:cs="Arial"/>
          <w:szCs w:val="21"/>
        </w:rPr>
        <w:t>下图列出了API</w:t>
      </w:r>
      <w:r>
        <w:rPr>
          <w:rFonts w:ascii="Arial" w:hAnsi="Arial" w:cs="Arial"/>
          <w:szCs w:val="21"/>
        </w:rPr>
        <w:t>oT</w:t>
      </w:r>
      <w:r>
        <w:rPr>
          <w:rFonts w:hint="eastAsia" w:ascii="Arial" w:hAnsi="Arial" w:cs="Arial"/>
          <w:szCs w:val="21"/>
        </w:rPr>
        <w:t>的模块化结构，API</w:t>
      </w:r>
      <w:r>
        <w:rPr>
          <w:rFonts w:ascii="Arial" w:hAnsi="Arial" w:cs="Arial"/>
          <w:szCs w:val="21"/>
        </w:rPr>
        <w:t>oT</w:t>
      </w:r>
      <w:r>
        <w:rPr>
          <w:rFonts w:hint="eastAsia" w:ascii="Arial" w:hAnsi="Arial" w:cs="Arial"/>
          <w:szCs w:val="21"/>
        </w:rPr>
        <w:t>系统可以根据客户需求进行整体规划，分期实施。根据之前双方初步交流确认，下图红色模块为</w:t>
      </w:r>
      <w:r>
        <w:rPr>
          <w:rFonts w:ascii="Arial" w:hAnsi="Arial" w:cs="Arial"/>
          <w:szCs w:val="21"/>
        </w:rPr>
        <w:t>浙江恒逸石化</w:t>
      </w:r>
      <w:r>
        <w:rPr>
          <w:rFonts w:hint="eastAsia" w:ascii="Arial" w:hAnsi="Arial" w:cs="Arial"/>
          <w:szCs w:val="21"/>
        </w:rPr>
        <w:t>有限公司一期实施内容。蓝颜色功能模块是API</w:t>
      </w:r>
      <w:r>
        <w:rPr>
          <w:rFonts w:ascii="Arial" w:hAnsi="Arial" w:cs="Arial"/>
          <w:szCs w:val="21"/>
        </w:rPr>
        <w:t>oT</w:t>
      </w:r>
      <w:r>
        <w:rPr>
          <w:rFonts w:hint="eastAsia" w:ascii="Arial" w:hAnsi="Arial" w:cs="Arial"/>
          <w:szCs w:val="21"/>
        </w:rPr>
        <w:t xml:space="preserve"> 认为</w:t>
      </w:r>
      <w:r>
        <w:rPr>
          <w:rFonts w:ascii="Arial" w:hAnsi="Arial" w:cs="Arial"/>
          <w:szCs w:val="21"/>
        </w:rPr>
        <w:t>浙江恒逸石化</w:t>
      </w:r>
      <w:r>
        <w:rPr>
          <w:rFonts w:hint="eastAsia" w:ascii="Arial" w:hAnsi="Arial" w:cs="Arial"/>
          <w:szCs w:val="21"/>
        </w:rPr>
        <w:t>有限公司当前不需要并且不需要购买的内容，但当将来</w:t>
      </w:r>
      <w:r>
        <w:rPr>
          <w:rFonts w:ascii="Arial" w:hAnsi="Arial" w:cs="Arial"/>
          <w:szCs w:val="21"/>
        </w:rPr>
        <w:t>浙江恒逸石化</w:t>
      </w:r>
      <w:r>
        <w:rPr>
          <w:rFonts w:hint="eastAsia" w:ascii="Arial" w:hAnsi="Arial" w:cs="Arial"/>
          <w:szCs w:val="21"/>
        </w:rPr>
        <w:t>有限公司需要这些模块时，可在原有API</w:t>
      </w:r>
      <w:r>
        <w:rPr>
          <w:rFonts w:ascii="Arial" w:hAnsi="Arial" w:cs="Arial"/>
          <w:szCs w:val="21"/>
        </w:rPr>
        <w:t>oT</w:t>
      </w:r>
      <w:r>
        <w:rPr>
          <w:rFonts w:hint="eastAsia" w:ascii="Arial" w:hAnsi="Arial" w:cs="Arial"/>
          <w:szCs w:val="21"/>
        </w:rPr>
        <w:t>系统基础之上方便拓展。</w:t>
      </w:r>
    </w:p>
    <w:p>
      <w:pPr>
        <w:spacing w:line="360" w:lineRule="auto"/>
        <w:ind w:left="142"/>
        <w:rPr>
          <w:rFonts w:ascii="Arial" w:hAnsi="Arial" w:cs="Arial"/>
          <w:szCs w:val="21"/>
        </w:rPr>
      </w:pPr>
    </w:p>
    <w:p>
      <w:pPr>
        <w:spacing w:line="360" w:lineRule="auto"/>
        <w:ind w:left="142"/>
        <w:jc w:val="center"/>
        <w:rPr>
          <w:rFonts w:ascii="Arial" w:hAnsi="Arial" w:cs="Arial"/>
          <w:sz w:val="24"/>
          <w:szCs w:val="24"/>
        </w:rPr>
      </w:pPr>
      <w:r>
        <w:drawing>
          <wp:inline distT="0" distB="0" distL="114300" distR="114300">
            <wp:extent cx="5518150" cy="3156585"/>
            <wp:effectExtent l="0" t="0" r="6350" b="571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0"/>
                    <a:stretch>
                      <a:fillRect/>
                    </a:stretch>
                  </pic:blipFill>
                  <pic:spPr>
                    <a:xfrm>
                      <a:off x="0" y="0"/>
                      <a:ext cx="5518150" cy="3156585"/>
                    </a:xfrm>
                    <a:prstGeom prst="rect">
                      <a:avLst/>
                    </a:prstGeom>
                    <a:noFill/>
                    <a:ln w="9525">
                      <a:noFill/>
                    </a:ln>
                  </pic:spPr>
                </pic:pic>
              </a:graphicData>
            </a:graphic>
          </wp:inline>
        </w:drawing>
      </w:r>
    </w:p>
    <w:p>
      <w:pPr>
        <w:spacing w:line="360" w:lineRule="auto"/>
        <w:ind w:left="142"/>
        <w:jc w:val="center"/>
        <w:rPr>
          <w:rFonts w:ascii="Arial" w:hAnsi="Arial" w:cs="Arial"/>
          <w:b/>
          <w:iCs/>
          <w:sz w:val="24"/>
          <w:szCs w:val="24"/>
        </w:rPr>
      </w:pPr>
      <w:r>
        <w:rPr>
          <w:rFonts w:hint="eastAsia" w:ascii="Arial" w:hAnsi="Arial" w:cs="Arial"/>
          <w:b/>
          <w:iCs/>
          <w:color w:val="000000"/>
          <w:sz w:val="18"/>
          <w:szCs w:val="18"/>
        </w:rPr>
        <w:t>灵活配置的模块化结构</w:t>
      </w:r>
    </w:p>
    <w:p>
      <w:pPr>
        <w:widowControl/>
        <w:jc w:val="left"/>
        <w:rPr>
          <w:rFonts w:ascii="Arial" w:hAnsi="Arial" w:cs="Arial"/>
          <w:sz w:val="24"/>
          <w:szCs w:val="24"/>
        </w:rPr>
      </w:pPr>
    </w:p>
    <w:p>
      <w:pPr>
        <w:spacing w:after="312" w:afterLines="100" w:line="360" w:lineRule="auto"/>
        <w:ind w:left="142" w:firstLine="278"/>
        <w:rPr>
          <w:rFonts w:ascii="Arial" w:hAnsi="Arial" w:cs="Arial"/>
          <w:b/>
          <w:sz w:val="24"/>
          <w:szCs w:val="24"/>
        </w:rPr>
      </w:pPr>
      <w:r>
        <w:rPr>
          <w:rFonts w:ascii="Arial" w:hAnsi="Arial" w:cs="Arial"/>
          <w:b/>
          <w:sz w:val="24"/>
          <w:szCs w:val="24"/>
        </w:rPr>
        <w:t>APIoT模块间的内部整体流程关系图</w:t>
      </w:r>
    </w:p>
    <w:p>
      <w:pPr>
        <w:spacing w:after="312" w:afterLines="100" w:line="360" w:lineRule="auto"/>
        <w:jc w:val="center"/>
        <w:rPr>
          <w:rFonts w:ascii="Arial" w:hAnsi="Arial" w:cs="Arial"/>
          <w:sz w:val="24"/>
          <w:szCs w:val="24"/>
        </w:rPr>
      </w:pPr>
      <w:r>
        <w:rPr>
          <w:rFonts w:ascii="Arial" w:hAnsi="Arial" w:cs="Arial"/>
          <w:sz w:val="24"/>
          <w:szCs w:val="24"/>
        </w:rPr>
        <w:drawing>
          <wp:inline distT="0" distB="0" distL="0" distR="0">
            <wp:extent cx="5295900" cy="444373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769" cy="4454911"/>
                    </a:xfrm>
                    <a:prstGeom prst="rect">
                      <a:avLst/>
                    </a:prstGeom>
                    <a:noFill/>
                    <a:ln>
                      <a:noFill/>
                    </a:ln>
                  </pic:spPr>
                </pic:pic>
              </a:graphicData>
            </a:graphic>
          </wp:inline>
        </w:drawing>
      </w:r>
    </w:p>
    <w:p>
      <w:pPr>
        <w:spacing w:after="60"/>
        <w:jc w:val="left"/>
        <w:rPr>
          <w:rFonts w:ascii="Arial" w:hAnsi="Arial" w:cs="Arial"/>
          <w:szCs w:val="21"/>
        </w:rPr>
      </w:pPr>
      <w:r>
        <w:rPr>
          <w:rFonts w:ascii="Arial" w:hAnsi="Arial" w:cs="Arial"/>
          <w:b/>
          <w:sz w:val="24"/>
          <w:szCs w:val="24"/>
        </w:rPr>
        <w:t>说明：</w:t>
      </w:r>
      <w:r>
        <w:rPr>
          <w:rFonts w:ascii="Arial" w:hAnsi="Arial" w:cs="Arial"/>
          <w:szCs w:val="21"/>
        </w:rPr>
        <w:t>以上流程为APIoT内部功能模块间的整体流程图，只是对APIoT不同功能模块之间关系进行的一个概括性的呈现。具体项目业务流程，APIoT将在项目调研过程中，结合浙江恒逸石化</w:t>
      </w:r>
      <w:r>
        <w:rPr>
          <w:rFonts w:hint="eastAsia" w:ascii="Arial" w:hAnsi="Arial" w:cs="Arial"/>
          <w:szCs w:val="21"/>
        </w:rPr>
        <w:t>有限公司</w:t>
      </w:r>
      <w:r>
        <w:rPr>
          <w:rFonts w:ascii="Arial" w:hAnsi="Arial" w:cs="Arial"/>
          <w:szCs w:val="21"/>
        </w:rPr>
        <w:t>的实际业务流程进行定义和配置，这些流程主要包括：</w:t>
      </w:r>
    </w:p>
    <w:p>
      <w:pPr>
        <w:spacing w:after="60"/>
        <w:jc w:val="left"/>
        <w:rPr>
          <w:rFonts w:ascii="宋体" w:hAnsi="宋体" w:cs="宋体"/>
          <w:b/>
          <w:bCs/>
          <w:kern w:val="21"/>
          <w:szCs w:val="21"/>
        </w:rPr>
      </w:pPr>
      <w:r>
        <w:rPr>
          <w:rFonts w:hint="eastAsia" w:ascii="宋体" w:hAnsi="宋体" w:cs="宋体"/>
          <w:b/>
          <w:bCs/>
          <w:kern w:val="21"/>
          <w:szCs w:val="21"/>
        </w:rPr>
        <w:t xml:space="preserve">√ 固定资产管理流程 </w:t>
      </w:r>
    </w:p>
    <w:p>
      <w:pPr>
        <w:spacing w:after="60"/>
        <w:jc w:val="left"/>
        <w:rPr>
          <w:rFonts w:ascii="宋体" w:hAnsi="宋体" w:cs="宋体"/>
          <w:b/>
          <w:bCs/>
          <w:kern w:val="21"/>
          <w:szCs w:val="21"/>
        </w:rPr>
      </w:pPr>
      <w:r>
        <w:rPr>
          <w:rFonts w:hint="eastAsia" w:ascii="宋体" w:hAnsi="宋体" w:cs="宋体"/>
          <w:b/>
          <w:bCs/>
          <w:kern w:val="21"/>
          <w:szCs w:val="21"/>
        </w:rPr>
        <w:t xml:space="preserve">√ 故障报修处理流程         </w:t>
      </w:r>
    </w:p>
    <w:p>
      <w:pPr>
        <w:spacing w:after="60"/>
        <w:jc w:val="left"/>
        <w:rPr>
          <w:rFonts w:ascii="宋体" w:hAnsi="宋体" w:cs="宋体"/>
          <w:b/>
          <w:bCs/>
          <w:kern w:val="21"/>
          <w:szCs w:val="21"/>
        </w:rPr>
      </w:pPr>
      <w:r>
        <w:rPr>
          <w:rFonts w:hint="eastAsia" w:ascii="宋体" w:hAnsi="宋体" w:cs="宋体"/>
          <w:b/>
          <w:bCs/>
          <w:kern w:val="21"/>
          <w:szCs w:val="21"/>
        </w:rPr>
        <w:t xml:space="preserve">√ 仓库收发货流程 </w:t>
      </w:r>
    </w:p>
    <w:p>
      <w:pPr>
        <w:spacing w:after="60"/>
        <w:jc w:val="left"/>
        <w:rPr>
          <w:rFonts w:ascii="宋体" w:hAnsi="宋体" w:cs="宋体"/>
          <w:b/>
          <w:bCs/>
          <w:kern w:val="21"/>
          <w:szCs w:val="21"/>
        </w:rPr>
      </w:pPr>
      <w:r>
        <w:rPr>
          <w:rFonts w:hint="eastAsia" w:ascii="宋体" w:hAnsi="宋体" w:cs="宋体"/>
          <w:b/>
          <w:bCs/>
          <w:kern w:val="21"/>
          <w:szCs w:val="21"/>
        </w:rPr>
        <w:t xml:space="preserve">√ 图纸文档管理流程         </w:t>
      </w:r>
    </w:p>
    <w:p>
      <w:pPr>
        <w:spacing w:after="60"/>
        <w:jc w:val="left"/>
        <w:rPr>
          <w:rFonts w:ascii="宋体" w:hAnsi="宋体" w:cs="宋体"/>
          <w:b/>
          <w:bCs/>
          <w:kern w:val="21"/>
          <w:szCs w:val="21"/>
        </w:rPr>
      </w:pPr>
      <w:r>
        <w:rPr>
          <w:rFonts w:hint="eastAsia" w:ascii="宋体" w:hAnsi="宋体" w:cs="宋体"/>
          <w:b/>
          <w:bCs/>
          <w:kern w:val="21"/>
          <w:szCs w:val="21"/>
        </w:rPr>
        <w:t xml:space="preserve">√ 计划性维护流程           </w:t>
      </w:r>
    </w:p>
    <w:p>
      <w:pPr>
        <w:spacing w:after="60"/>
        <w:jc w:val="left"/>
        <w:rPr>
          <w:rFonts w:ascii="宋体" w:hAnsi="宋体" w:cs="宋体"/>
          <w:b/>
          <w:bCs/>
          <w:kern w:val="21"/>
          <w:szCs w:val="21"/>
        </w:rPr>
      </w:pPr>
      <w:r>
        <w:rPr>
          <w:rFonts w:hint="eastAsia" w:ascii="宋体" w:hAnsi="宋体" w:cs="宋体"/>
          <w:b/>
          <w:bCs/>
          <w:kern w:val="21"/>
          <w:szCs w:val="21"/>
        </w:rPr>
        <w:t xml:space="preserve">√ 备件安全库存管理流程  </w:t>
      </w:r>
    </w:p>
    <w:p>
      <w:pPr>
        <w:spacing w:after="60"/>
        <w:jc w:val="left"/>
        <w:rPr>
          <w:rFonts w:ascii="宋体" w:hAnsi="宋体" w:cs="宋体"/>
          <w:b/>
          <w:bCs/>
          <w:kern w:val="21"/>
          <w:szCs w:val="21"/>
        </w:rPr>
      </w:pPr>
      <w:r>
        <w:rPr>
          <w:rFonts w:hint="eastAsia" w:ascii="宋体" w:hAnsi="宋体" w:cs="宋体"/>
          <w:b/>
          <w:bCs/>
          <w:kern w:val="21"/>
          <w:szCs w:val="21"/>
        </w:rPr>
        <w:t xml:space="preserve">√ 预防性维护流程           </w:t>
      </w:r>
    </w:p>
    <w:p>
      <w:pPr>
        <w:spacing w:after="60"/>
        <w:jc w:val="left"/>
        <w:rPr>
          <w:rFonts w:ascii="宋体" w:hAnsi="宋体" w:cs="宋体"/>
          <w:b/>
          <w:bCs/>
          <w:kern w:val="21"/>
          <w:szCs w:val="21"/>
        </w:rPr>
      </w:pPr>
      <w:r>
        <w:rPr>
          <w:rFonts w:hint="eastAsia" w:ascii="宋体" w:hAnsi="宋体" w:cs="宋体"/>
          <w:b/>
          <w:bCs/>
          <w:kern w:val="21"/>
          <w:szCs w:val="21"/>
        </w:rPr>
        <w:t xml:space="preserve">√ 库存盘点流程 </w:t>
      </w:r>
    </w:p>
    <w:p>
      <w:pPr>
        <w:spacing w:after="60"/>
        <w:jc w:val="left"/>
        <w:rPr>
          <w:rFonts w:ascii="宋体" w:hAnsi="宋体" w:cs="宋体"/>
          <w:b/>
          <w:bCs/>
          <w:kern w:val="21"/>
          <w:szCs w:val="21"/>
        </w:rPr>
      </w:pPr>
      <w:r>
        <w:rPr>
          <w:rFonts w:hint="eastAsia" w:ascii="宋体" w:hAnsi="宋体" w:cs="宋体"/>
          <w:b/>
          <w:bCs/>
          <w:kern w:val="21"/>
          <w:szCs w:val="21"/>
        </w:rPr>
        <w:t xml:space="preserve">√ 点巡检润滑流程  </w:t>
      </w:r>
    </w:p>
    <w:p>
      <w:pPr>
        <w:spacing w:line="360" w:lineRule="auto"/>
        <w:rPr>
          <w:rFonts w:ascii="Arial" w:hAnsi="Arial" w:cs="Arial"/>
          <w:b/>
          <w:szCs w:val="21"/>
        </w:rPr>
      </w:pPr>
      <w:r>
        <w:rPr>
          <w:rFonts w:hint="eastAsia" w:cs="Arial" w:asciiTheme="minorEastAsia" w:hAnsiTheme="minorEastAsia"/>
          <w:b/>
          <w:szCs w:val="21"/>
        </w:rPr>
        <w:t xml:space="preserve">√ </w:t>
      </w:r>
      <w:r>
        <w:rPr>
          <w:rFonts w:hint="eastAsia" w:ascii="Arial" w:hAnsi="Arial" w:cs="Arial"/>
          <w:b/>
          <w:szCs w:val="21"/>
        </w:rPr>
        <w:t>人员信息管理流程</w:t>
      </w:r>
      <w:r>
        <w:rPr>
          <w:rFonts w:hint="eastAsia" w:ascii="宋体" w:hAnsi="宋体" w:cs="宋体"/>
          <w:b/>
          <w:bCs/>
          <w:kern w:val="21"/>
          <w:szCs w:val="21"/>
        </w:rPr>
        <w:t xml:space="preserve">             </w:t>
      </w:r>
    </w:p>
    <w:p>
      <w:pPr>
        <w:spacing w:after="60"/>
        <w:jc w:val="left"/>
        <w:rPr>
          <w:rFonts w:ascii="宋体" w:hAnsi="宋体" w:cs="宋体"/>
          <w:b/>
          <w:bCs/>
          <w:kern w:val="21"/>
          <w:szCs w:val="21"/>
        </w:rPr>
      </w:pPr>
      <w:r>
        <w:rPr>
          <w:rFonts w:hint="eastAsia" w:ascii="宋体" w:hAnsi="宋体" w:cs="宋体"/>
          <w:b/>
          <w:bCs/>
          <w:kern w:val="21"/>
          <w:szCs w:val="21"/>
        </w:rPr>
        <w:t>√ 采购申请流程</w:t>
      </w:r>
    </w:p>
    <w:p>
      <w:pPr>
        <w:spacing w:after="60"/>
        <w:jc w:val="left"/>
        <w:rPr>
          <w:rFonts w:ascii="宋体" w:hAnsi="宋体" w:cs="宋体"/>
          <w:b/>
          <w:bCs/>
          <w:kern w:val="21"/>
          <w:szCs w:val="21"/>
        </w:rPr>
      </w:pPr>
      <w:r>
        <w:rPr>
          <w:rFonts w:hint="eastAsia" w:ascii="宋体" w:hAnsi="宋体" w:cs="宋体"/>
          <w:b/>
          <w:bCs/>
          <w:kern w:val="21"/>
          <w:szCs w:val="21"/>
        </w:rPr>
        <w:t>√ KPI分析</w:t>
      </w:r>
    </w:p>
    <w:p>
      <w:pPr>
        <w:spacing w:after="60"/>
        <w:jc w:val="left"/>
        <w:rPr>
          <w:rFonts w:ascii="宋体" w:hAnsi="宋体" w:cs="宋体"/>
          <w:b/>
          <w:bCs/>
          <w:kern w:val="21"/>
          <w:szCs w:val="21"/>
        </w:rPr>
      </w:pPr>
      <w:r>
        <w:rPr>
          <w:rFonts w:hint="eastAsia" w:ascii="宋体" w:hAnsi="宋体" w:cs="宋体"/>
          <w:b/>
          <w:bCs/>
          <w:kern w:val="21"/>
          <w:szCs w:val="21"/>
        </w:rPr>
        <w:t>√ 故障知识库建立优化</w:t>
      </w:r>
    </w:p>
    <w:p>
      <w:pPr>
        <w:spacing w:after="60"/>
        <w:jc w:val="left"/>
        <w:rPr>
          <w:rFonts w:ascii="宋体" w:hAnsi="宋体" w:cs="宋体"/>
          <w:b/>
          <w:bCs/>
          <w:kern w:val="21"/>
          <w:szCs w:val="21"/>
        </w:rPr>
      </w:pPr>
      <w:r>
        <w:rPr>
          <w:rFonts w:hint="eastAsia" w:cs="Arial" w:asciiTheme="minorEastAsia" w:hAnsiTheme="minorEastAsia"/>
          <w:b/>
          <w:szCs w:val="21"/>
        </w:rPr>
        <w:t xml:space="preserve">√ </w:t>
      </w:r>
      <w:r>
        <w:rPr>
          <w:rFonts w:ascii="Arial" w:hAnsi="Arial" w:cs="Arial"/>
          <w:b/>
          <w:szCs w:val="21"/>
        </w:rPr>
        <w:t>其它流程……</w:t>
      </w:r>
    </w:p>
    <w:p>
      <w:pPr>
        <w:widowControl/>
        <w:ind w:left="420" w:firstLine="420"/>
        <w:jc w:val="left"/>
        <w:rPr>
          <w:rFonts w:ascii="Arial" w:hAnsi="Arial" w:cs="Arial"/>
          <w:sz w:val="24"/>
          <w:szCs w:val="24"/>
        </w:rPr>
      </w:pPr>
    </w:p>
    <w:p>
      <w:pPr>
        <w:pStyle w:val="2"/>
        <w:tabs>
          <w:tab w:val="left" w:pos="6969"/>
        </w:tabs>
        <w:ind w:left="283" w:hanging="283" w:hangingChars="88"/>
        <w:rPr>
          <w:rFonts w:ascii="Arial" w:hAnsi="Arial" w:cs="Arial"/>
          <w:iCs/>
          <w:kern w:val="32"/>
          <w:sz w:val="32"/>
          <w:szCs w:val="20"/>
        </w:rPr>
      </w:pPr>
      <w:bookmarkStart w:id="30" w:name="_Toc528659803"/>
      <w:bookmarkStart w:id="31" w:name="_Toc536270559"/>
      <w:r>
        <w:rPr>
          <w:rFonts w:ascii="Arial" w:hAnsi="Arial" w:cs="Arial"/>
          <w:iCs/>
          <w:kern w:val="32"/>
          <w:sz w:val="32"/>
          <w:szCs w:val="20"/>
        </w:rPr>
        <w:t>4</w:t>
      </w:r>
      <w:r>
        <w:rPr>
          <w:rFonts w:hint="eastAsia" w:ascii="Arial" w:hAnsi="Arial" w:cs="Arial"/>
          <w:iCs/>
          <w:kern w:val="32"/>
          <w:sz w:val="32"/>
          <w:szCs w:val="20"/>
        </w:rPr>
        <w:t xml:space="preserve"> </w:t>
      </w:r>
      <w:r>
        <w:rPr>
          <w:rFonts w:ascii="Arial" w:hAnsi="Arial" w:cs="Arial"/>
          <w:iCs/>
          <w:kern w:val="32"/>
          <w:sz w:val="32"/>
          <w:szCs w:val="20"/>
        </w:rPr>
        <w:t>一期项目</w:t>
      </w:r>
      <w:r>
        <w:rPr>
          <w:rFonts w:hint="eastAsia" w:ascii="Arial" w:hAnsi="Arial" w:cs="Arial"/>
          <w:iCs/>
          <w:kern w:val="32"/>
          <w:sz w:val="32"/>
          <w:szCs w:val="20"/>
        </w:rPr>
        <w:t>解决方案</w:t>
      </w:r>
      <w:r>
        <w:rPr>
          <w:rFonts w:ascii="Arial" w:hAnsi="Arial" w:cs="Arial"/>
          <w:iCs/>
          <w:kern w:val="32"/>
          <w:sz w:val="32"/>
          <w:szCs w:val="20"/>
        </w:rPr>
        <w:t>功能内容</w:t>
      </w:r>
      <w:bookmarkEnd w:id="30"/>
      <w:r>
        <w:rPr>
          <w:rFonts w:ascii="Arial" w:hAnsi="Arial" w:cs="Arial"/>
          <w:iCs/>
          <w:kern w:val="32"/>
          <w:sz w:val="32"/>
          <w:szCs w:val="20"/>
        </w:rPr>
        <w:t>与</w:t>
      </w:r>
      <w:r>
        <w:rPr>
          <w:rFonts w:hint="eastAsia" w:ascii="Arial" w:hAnsi="Arial" w:cs="Arial"/>
          <w:iCs/>
          <w:kern w:val="32"/>
          <w:sz w:val="32"/>
          <w:szCs w:val="20"/>
        </w:rPr>
        <w:t>分步实施建议</w:t>
      </w:r>
      <w:bookmarkEnd w:id="31"/>
      <w:r>
        <w:rPr>
          <w:rFonts w:ascii="Arial" w:hAnsi="Arial" w:cs="Arial"/>
          <w:iCs/>
          <w:kern w:val="32"/>
          <w:sz w:val="32"/>
          <w:szCs w:val="20"/>
        </w:rPr>
        <w:tab/>
      </w:r>
    </w:p>
    <w:p>
      <w:pPr>
        <w:spacing w:after="312" w:afterLines="100" w:line="360" w:lineRule="auto"/>
        <w:ind w:left="142" w:firstLine="278"/>
        <w:rPr>
          <w:rFonts w:ascii="Arial" w:hAnsi="Arial" w:cs="Arial"/>
          <w:b/>
          <w:szCs w:val="21"/>
        </w:rPr>
      </w:pPr>
      <w:r>
        <w:rPr>
          <w:rFonts w:ascii="Arial" w:hAnsi="Arial" w:cs="Arial"/>
          <w:szCs w:val="21"/>
        </w:rPr>
        <w:t>系统主要实现</w:t>
      </w:r>
      <w:r>
        <w:rPr>
          <w:rFonts w:hint="eastAsia" w:ascii="Arial" w:hAnsi="Arial" w:cs="Arial"/>
          <w:szCs w:val="21"/>
        </w:rPr>
        <w:t>五</w:t>
      </w:r>
      <w:r>
        <w:rPr>
          <w:rFonts w:ascii="Arial" w:hAnsi="Arial" w:cs="Arial"/>
          <w:szCs w:val="21"/>
        </w:rPr>
        <w:t>大管理，</w:t>
      </w:r>
      <w:r>
        <w:rPr>
          <w:rFonts w:hint="eastAsia" w:ascii="Arial" w:hAnsi="Arial" w:cs="Arial"/>
          <w:szCs w:val="21"/>
        </w:rPr>
        <w:t>如</w:t>
      </w:r>
      <w:r>
        <w:rPr>
          <w:rFonts w:ascii="Arial" w:hAnsi="Arial" w:cs="Arial"/>
          <w:szCs w:val="21"/>
        </w:rPr>
        <w:t>设备的设备资产</w:t>
      </w:r>
      <w:r>
        <w:rPr>
          <w:rFonts w:hint="eastAsia" w:ascii="Arial" w:hAnsi="Arial" w:cs="Arial"/>
          <w:szCs w:val="21"/>
        </w:rPr>
        <w:t>基础</w:t>
      </w:r>
      <w:r>
        <w:rPr>
          <w:rFonts w:ascii="Arial" w:hAnsi="Arial" w:cs="Arial"/>
          <w:szCs w:val="21"/>
        </w:rPr>
        <w:t>数据管理、维修维护流程管理、</w:t>
      </w:r>
      <w:r>
        <w:rPr>
          <w:rFonts w:hint="eastAsia" w:ascii="Arial" w:hAnsi="Arial" w:cs="Arial"/>
          <w:szCs w:val="21"/>
        </w:rPr>
        <w:t>备件管理、设备人员管理、与维护</w:t>
      </w:r>
      <w:r>
        <w:rPr>
          <w:rFonts w:ascii="Arial" w:hAnsi="Arial" w:cs="Arial"/>
          <w:szCs w:val="21"/>
        </w:rPr>
        <w:t>相关的报表统计分析管理</w:t>
      </w:r>
      <w:r>
        <w:rPr>
          <w:rFonts w:hint="eastAsia" w:ascii="Arial" w:hAnsi="Arial" w:cs="Arial"/>
          <w:szCs w:val="21"/>
        </w:rPr>
        <w:t>（限五张国际主流标准报表）</w:t>
      </w:r>
      <w:r>
        <w:rPr>
          <w:rFonts w:ascii="Arial" w:hAnsi="Arial" w:cs="Arial"/>
          <w:szCs w:val="21"/>
        </w:rPr>
        <w:t>，提升企业设备管理水平，</w:t>
      </w:r>
      <w:r>
        <w:rPr>
          <w:rFonts w:hint="eastAsia" w:ascii="Arial" w:hAnsi="Arial" w:cs="Arial"/>
          <w:szCs w:val="21"/>
        </w:rPr>
        <w:t>增强设备的可靠性、</w:t>
      </w:r>
      <w:r>
        <w:rPr>
          <w:rFonts w:ascii="Arial" w:hAnsi="Arial" w:cs="Arial"/>
          <w:szCs w:val="21"/>
        </w:rPr>
        <w:t>提高设备管理人员综合能力，实现降本增效。</w:t>
      </w:r>
      <w:r>
        <w:rPr>
          <w:rFonts w:hint="eastAsia" w:ascii="Arial" w:hAnsi="Arial" w:cs="Arial"/>
          <w:szCs w:val="21"/>
        </w:rPr>
        <w:t>其中项目管理、数采工作建议二期来实施。</w:t>
      </w:r>
    </w:p>
    <w:p>
      <w:pPr>
        <w:pStyle w:val="3"/>
        <w:spacing w:before="0" w:line="415" w:lineRule="auto"/>
        <w:ind w:left="398" w:hanging="398" w:hangingChars="132"/>
        <w:rPr>
          <w:rFonts w:ascii="Arial" w:hAnsi="Arial" w:cs="Arial" w:eastAsiaTheme="minorEastAsia"/>
          <w:iCs/>
          <w:sz w:val="30"/>
          <w:szCs w:val="30"/>
        </w:rPr>
      </w:pPr>
      <w:bookmarkStart w:id="32" w:name="_Toc536270560"/>
      <w:bookmarkStart w:id="33" w:name="_Toc528659804"/>
      <w:bookmarkStart w:id="34" w:name="_Hlk521662552"/>
      <w:r>
        <w:rPr>
          <w:rFonts w:ascii="Arial" w:hAnsi="Arial" w:cs="Arial" w:eastAsiaTheme="minorEastAsia"/>
          <w:iCs/>
          <w:sz w:val="30"/>
          <w:szCs w:val="30"/>
        </w:rPr>
        <w:t>4.1</w:t>
      </w:r>
      <w:r>
        <w:rPr>
          <w:rFonts w:hint="eastAsia" w:ascii="Arial" w:hAnsi="Arial" w:cs="Arial" w:eastAsiaTheme="minorEastAsia"/>
          <w:iCs/>
          <w:sz w:val="30"/>
          <w:szCs w:val="30"/>
        </w:rPr>
        <w:t>基础档案</w:t>
      </w:r>
      <w:bookmarkEnd w:id="32"/>
      <w:bookmarkEnd w:id="33"/>
    </w:p>
    <w:p>
      <w:pPr>
        <w:ind w:firstLine="398"/>
        <w:rPr>
          <w:lang w:bidi="ar"/>
        </w:rPr>
      </w:pPr>
      <w:r>
        <w:rPr>
          <w:rFonts w:hint="eastAsia"/>
          <w:lang w:bidi="ar"/>
        </w:rPr>
        <w:t>基础档案包括流程、班组、计划、项目、状态、缺陷日志、组织、制造商、类型、成本中心、客户、供应商、设备型号、计量单位、作业条件、优先级定义、故障、仪器仪表、巡检路线、基础资料、作业人员等。</w:t>
      </w:r>
    </w:p>
    <w:p>
      <w:pPr>
        <w:ind w:firstLine="398"/>
        <w:rPr>
          <w:lang w:bidi="ar"/>
        </w:rPr>
      </w:pPr>
      <w:r>
        <w:rPr>
          <w:rFonts w:hint="eastAsia"/>
          <w:lang w:bidi="ar"/>
        </w:rPr>
        <w:t>作业人员包括设备操作工、使用单位班组长、使用单位管理人员、维修工、维修组组长、公司管理人员的姓名、电话号码等信息，保养、抢修、项修、点检、润滑等实现信息共享。以上信息由装备工程部、设备使用单位、各个</w:t>
      </w:r>
      <w:r>
        <w:rPr>
          <w:lang w:bidi="ar"/>
        </w:rPr>
        <w:t>分公司</w:t>
      </w:r>
      <w:r>
        <w:rPr>
          <w:rFonts w:hint="eastAsia"/>
          <w:lang w:bidi="ar"/>
        </w:rPr>
        <w:t>录入。</w:t>
      </w:r>
    </w:p>
    <w:p>
      <w:pPr>
        <w:ind w:firstLine="398"/>
        <w:rPr>
          <w:lang w:bidi="ar"/>
        </w:rPr>
      </w:pPr>
      <w:r>
        <w:drawing>
          <wp:inline distT="0" distB="0" distL="0" distR="0">
            <wp:extent cx="5278120" cy="31927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
                    <a:stretch>
                      <a:fillRect/>
                    </a:stretch>
                  </pic:blipFill>
                  <pic:spPr>
                    <a:xfrm>
                      <a:off x="0" y="0"/>
                      <a:ext cx="5278120" cy="3192780"/>
                    </a:xfrm>
                    <a:prstGeom prst="rect">
                      <a:avLst/>
                    </a:prstGeom>
                  </pic:spPr>
                </pic:pic>
              </a:graphicData>
            </a:graphic>
          </wp:inline>
        </w:drawing>
      </w:r>
    </w:p>
    <w:p>
      <w:pPr>
        <w:ind w:firstLine="398"/>
      </w:pPr>
    </w:p>
    <w:bookmarkEnd w:id="34"/>
    <w:p>
      <w:pPr>
        <w:rPr>
          <w:rFonts w:cs="宋体" w:asciiTheme="minorEastAsia" w:hAnsiTheme="minorEastAsia"/>
          <w:szCs w:val="21"/>
          <w:lang w:bidi="ar"/>
        </w:rPr>
      </w:pPr>
    </w:p>
    <w:p>
      <w:pPr>
        <w:pStyle w:val="3"/>
        <w:spacing w:before="0" w:line="415" w:lineRule="auto"/>
        <w:ind w:left="398" w:hanging="398" w:hangingChars="132"/>
        <w:rPr>
          <w:rFonts w:ascii="Arial" w:hAnsi="Arial" w:cs="Arial" w:eastAsiaTheme="minorEastAsia"/>
          <w:iCs/>
          <w:sz w:val="30"/>
          <w:szCs w:val="30"/>
        </w:rPr>
      </w:pPr>
      <w:bookmarkStart w:id="35" w:name="_Toc528659805"/>
      <w:bookmarkStart w:id="36" w:name="_Toc536270561"/>
      <w:bookmarkStart w:id="37" w:name="_Hlk521662623"/>
      <w:r>
        <w:rPr>
          <w:rFonts w:hint="eastAsia" w:ascii="Arial" w:hAnsi="Arial" w:cs="Arial" w:eastAsiaTheme="minorEastAsia"/>
          <w:iCs/>
          <w:sz w:val="30"/>
          <w:szCs w:val="30"/>
        </w:rPr>
        <w:t>4</w:t>
      </w:r>
      <w:r>
        <w:rPr>
          <w:rFonts w:ascii="Arial" w:hAnsi="Arial" w:cs="Arial" w:eastAsiaTheme="minorEastAsia"/>
          <w:iCs/>
          <w:sz w:val="30"/>
          <w:szCs w:val="30"/>
        </w:rPr>
        <w:t>.2</w:t>
      </w:r>
      <w:r>
        <w:rPr>
          <w:rFonts w:hint="eastAsia" w:ascii="Arial" w:hAnsi="Arial" w:cs="Arial" w:eastAsiaTheme="minorEastAsia"/>
          <w:iCs/>
          <w:sz w:val="30"/>
          <w:szCs w:val="30"/>
        </w:rPr>
        <w:t>设备监控和状态信息</w:t>
      </w:r>
      <w:bookmarkEnd w:id="35"/>
      <w:bookmarkEnd w:id="36"/>
    </w:p>
    <w:p>
      <w:pPr>
        <w:pStyle w:val="4"/>
        <w:rPr>
          <w:rFonts w:ascii="Arial" w:hAnsi="Arial" w:cs="Arial"/>
          <w:sz w:val="28"/>
          <w:szCs w:val="28"/>
        </w:rPr>
      </w:pPr>
      <w:bookmarkStart w:id="38" w:name="_Toc528659806"/>
      <w:r>
        <w:rPr>
          <w:rFonts w:ascii="Arial" w:hAnsi="Arial" w:cs="Arial"/>
          <w:sz w:val="28"/>
          <w:szCs w:val="28"/>
        </w:rPr>
        <w:t xml:space="preserve">4.2.1 </w:t>
      </w:r>
      <w:r>
        <w:rPr>
          <w:rFonts w:hint="eastAsia" w:ascii="Arial" w:hAnsi="Arial" w:cs="Arial"/>
          <w:sz w:val="28"/>
          <w:szCs w:val="28"/>
        </w:rPr>
        <w:t>设备状态全局显示</w:t>
      </w:r>
      <w:bookmarkEnd w:id="38"/>
    </w:p>
    <w:p>
      <w:pPr>
        <w:rPr>
          <w:rFonts w:ascii="宋体" w:hAnsi="宋体" w:cs="宋体"/>
          <w:kern w:val="0"/>
          <w:sz w:val="24"/>
        </w:rPr>
      </w:pPr>
      <w:r>
        <w:tab/>
      </w:r>
      <w:r>
        <w:rPr>
          <w:rFonts w:hint="eastAsia" w:ascii="宋体" w:hAnsi="宋体" w:cs="宋体"/>
          <w:kern w:val="0"/>
          <w:sz w:val="24"/>
        </w:rPr>
        <w:t>通过平面图实时监控并显示设备的维修状态，包括：故障、维修中、确认中、完成等状态。</w:t>
      </w:r>
    </w:p>
    <w:p>
      <w:pPr>
        <w:jc w:val="center"/>
      </w:pPr>
      <w:r>
        <w:drawing>
          <wp:inline distT="0" distB="0" distL="0" distR="0">
            <wp:extent cx="5274310" cy="2610485"/>
            <wp:effectExtent l="0" t="0" r="2540" b="0"/>
            <wp:docPr id="11" name="图片 1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
                    <a:srcRect/>
                    <a:stretch>
                      <a:fillRect/>
                    </a:stretch>
                  </pic:blipFill>
                  <pic:spPr>
                    <a:xfrm>
                      <a:off x="0" y="0"/>
                      <a:ext cx="5274310" cy="2610485"/>
                    </a:xfrm>
                    <a:prstGeom prst="rect">
                      <a:avLst/>
                    </a:prstGeom>
                    <a:noFill/>
                    <a:ln w="9525">
                      <a:noFill/>
                      <a:miter lim="800000"/>
                      <a:headEnd/>
                      <a:tailEnd/>
                    </a:ln>
                  </pic:spPr>
                </pic:pic>
              </a:graphicData>
            </a:graphic>
          </wp:inline>
        </w:drawing>
      </w:r>
    </w:p>
    <w:p>
      <w:pPr>
        <w:jc w:val="center"/>
      </w:pPr>
      <w:r>
        <w:drawing>
          <wp:inline distT="0" distB="0" distL="0" distR="0">
            <wp:extent cx="6187440" cy="2583180"/>
            <wp:effectExtent l="0" t="0" r="3810" b="762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noChangeArrowheads="1"/>
                    </pic:cNvPicPr>
                  </pic:nvPicPr>
                  <pic:blipFill>
                    <a:blip r:embed="rId14">
                      <a:extLst>
                        <a:ext uri="{28A0092B-C50C-407E-A947-70E740481C1C}">
                          <a14:useLocalDpi xmlns:a14="http://schemas.microsoft.com/office/drawing/2010/main" val="0"/>
                        </a:ext>
                      </a:extLst>
                    </a:blip>
                    <a:srcRect t="20365" b="9559"/>
                    <a:stretch>
                      <a:fillRect/>
                    </a:stretch>
                  </pic:blipFill>
                  <pic:spPr>
                    <a:xfrm>
                      <a:off x="0" y="0"/>
                      <a:ext cx="6188710" cy="2583710"/>
                    </a:xfrm>
                    <a:prstGeom prst="rect">
                      <a:avLst/>
                    </a:prstGeom>
                    <a:noFill/>
                    <a:ln>
                      <a:noFill/>
                    </a:ln>
                  </pic:spPr>
                </pic:pic>
              </a:graphicData>
            </a:graphic>
          </wp:inline>
        </w:drawing>
      </w:r>
    </w:p>
    <w:p>
      <w:pPr>
        <w:rPr>
          <w:rFonts w:ascii="宋体" w:hAnsi="宋体" w:cs="宋体"/>
          <w:kern w:val="0"/>
          <w:sz w:val="24"/>
        </w:rPr>
      </w:pPr>
      <w:r>
        <w:rPr>
          <w:rFonts w:ascii="宋体" w:hAnsi="宋体" w:cs="宋体"/>
          <w:kern w:val="0"/>
          <w:sz w:val="24"/>
        </w:rPr>
        <w:tab/>
      </w:r>
      <w:r>
        <w:rPr>
          <w:rFonts w:hint="eastAsia" w:ascii="宋体" w:hAnsi="宋体" w:cs="宋体"/>
          <w:kern w:val="0"/>
          <w:sz w:val="24"/>
        </w:rPr>
        <w:t>可以实时监控设备的维修状态，还可以通过移动端扫一扫功能获取到设备的详情。。</w:t>
      </w:r>
      <w:bookmarkEnd w:id="37"/>
    </w:p>
    <w:p>
      <w:pPr>
        <w:numPr>
          <w:ilvl w:val="0"/>
          <w:numId w:val="7"/>
        </w:numPr>
        <w:autoSpaceDE w:val="0"/>
        <w:autoSpaceDN w:val="0"/>
        <w:adjustRightInd w:val="0"/>
        <w:spacing w:before="55" w:line="360" w:lineRule="auto"/>
        <w:ind w:right="151" w:rightChars="72"/>
        <w:jc w:val="left"/>
        <w:rPr>
          <w:rFonts w:ascii="宋体" w:hAnsi="宋体" w:cs="宋体"/>
          <w:kern w:val="0"/>
          <w:sz w:val="24"/>
        </w:rPr>
      </w:pPr>
    </w:p>
    <w:p>
      <w:pPr>
        <w:autoSpaceDE w:val="0"/>
        <w:autoSpaceDN w:val="0"/>
        <w:adjustRightInd w:val="0"/>
        <w:spacing w:before="55" w:line="360" w:lineRule="auto"/>
        <w:ind w:right="151" w:rightChars="72"/>
        <w:jc w:val="center"/>
        <w:rPr>
          <w:rFonts w:ascii="宋体" w:hAnsi="宋体" w:cs="宋体"/>
          <w:kern w:val="0"/>
          <w:sz w:val="24"/>
        </w:rPr>
      </w:pPr>
      <w:r>
        <w:drawing>
          <wp:inline distT="0" distB="0" distL="0" distR="0">
            <wp:extent cx="5274310" cy="2604770"/>
            <wp:effectExtent l="0" t="0" r="2540" b="5080"/>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5"/>
                    <a:srcRect/>
                    <a:stretch>
                      <a:fillRect/>
                    </a:stretch>
                  </pic:blipFill>
                  <pic:spPr>
                    <a:xfrm>
                      <a:off x="0" y="0"/>
                      <a:ext cx="5274310" cy="2604770"/>
                    </a:xfrm>
                    <a:prstGeom prst="rect">
                      <a:avLst/>
                    </a:prstGeom>
                    <a:noFill/>
                    <a:ln w="9525">
                      <a:noFill/>
                      <a:miter lim="800000"/>
                      <a:headEnd/>
                      <a:tailEnd/>
                    </a:ln>
                  </pic:spPr>
                </pic:pic>
              </a:graphicData>
            </a:graphic>
          </wp:inline>
        </w:drawing>
      </w:r>
    </w:p>
    <w:p>
      <w:pPr>
        <w:autoSpaceDE w:val="0"/>
        <w:autoSpaceDN w:val="0"/>
        <w:adjustRightInd w:val="0"/>
        <w:spacing w:before="55" w:line="360" w:lineRule="auto"/>
        <w:ind w:right="151" w:rightChars="72"/>
        <w:jc w:val="center"/>
        <w:rPr>
          <w:rFonts w:ascii="宋体" w:hAnsi="宋体" w:cs="宋体"/>
          <w:kern w:val="0"/>
          <w:sz w:val="24"/>
        </w:rPr>
      </w:pPr>
      <w:r>
        <w:drawing>
          <wp:inline distT="0" distB="0" distL="0" distR="0">
            <wp:extent cx="5274310" cy="1877060"/>
            <wp:effectExtent l="0" t="0" r="2540" b="8890"/>
            <wp:docPr id="99" name="图片 8"/>
            <wp:cNvGraphicFramePr/>
            <a:graphic xmlns:a="http://schemas.openxmlformats.org/drawingml/2006/main">
              <a:graphicData uri="http://schemas.openxmlformats.org/drawingml/2006/picture">
                <pic:pic xmlns:pic="http://schemas.openxmlformats.org/drawingml/2006/picture">
                  <pic:nvPicPr>
                    <pic:cNvPr id="99" name="图片 8"/>
                    <pic:cNvPicPr/>
                  </pic:nvPicPr>
                  <pic:blipFill>
                    <a:blip r:embed="rId16"/>
                    <a:srcRect/>
                    <a:stretch>
                      <a:fillRect/>
                    </a:stretch>
                  </pic:blipFill>
                  <pic:spPr>
                    <a:xfrm>
                      <a:off x="0" y="0"/>
                      <a:ext cx="5274310" cy="1877060"/>
                    </a:xfrm>
                    <a:prstGeom prst="rect">
                      <a:avLst/>
                    </a:prstGeom>
                    <a:noFill/>
                    <a:ln w="9525">
                      <a:noFill/>
                      <a:miter lim="800000"/>
                      <a:headEnd/>
                      <a:tailEnd/>
                    </a:ln>
                  </pic:spPr>
                </pic:pic>
              </a:graphicData>
            </a:graphic>
          </wp:inline>
        </w:drawing>
      </w:r>
    </w:p>
    <w:p>
      <w:pPr>
        <w:autoSpaceDE w:val="0"/>
        <w:autoSpaceDN w:val="0"/>
        <w:adjustRightInd w:val="0"/>
        <w:spacing w:before="55" w:line="360" w:lineRule="auto"/>
        <w:ind w:right="151" w:rightChars="72"/>
        <w:jc w:val="center"/>
        <w:rPr>
          <w:rFonts w:ascii="宋体" w:hAnsi="宋体" w:cs="宋体"/>
          <w:kern w:val="0"/>
          <w:sz w:val="24"/>
        </w:rPr>
      </w:pPr>
    </w:p>
    <w:p>
      <w:pPr>
        <w:pStyle w:val="4"/>
        <w:rPr>
          <w:rFonts w:ascii="Arial" w:hAnsi="Arial" w:cs="Arial"/>
          <w:sz w:val="28"/>
          <w:szCs w:val="28"/>
        </w:rPr>
      </w:pPr>
      <w:bookmarkStart w:id="39" w:name="_Toc528659807"/>
      <w:r>
        <w:rPr>
          <w:rFonts w:ascii="Arial" w:hAnsi="Arial" w:cs="Arial"/>
          <w:sz w:val="28"/>
          <w:szCs w:val="28"/>
        </w:rPr>
        <w:t xml:space="preserve">4.2.3 </w:t>
      </w:r>
      <w:r>
        <w:rPr>
          <w:rFonts w:hint="eastAsia" w:ascii="Arial" w:hAnsi="Arial" w:cs="Arial"/>
          <w:sz w:val="28"/>
          <w:szCs w:val="28"/>
        </w:rPr>
        <w:t>设备状态信息统计报表</w:t>
      </w:r>
      <w:bookmarkEnd w:id="39"/>
    </w:p>
    <w:p>
      <w:pPr>
        <w:rPr>
          <w:sz w:val="24"/>
        </w:rPr>
      </w:pPr>
      <w:r>
        <w:rPr>
          <w:sz w:val="24"/>
        </w:rPr>
        <w:tab/>
      </w:r>
      <w:r>
        <w:rPr>
          <w:rFonts w:hint="eastAsia"/>
          <w:sz w:val="24"/>
        </w:rPr>
        <w:t>可以统计设备开机率、有效利用率等效能数据。</w:t>
      </w:r>
    </w:p>
    <w:p>
      <w:pPr>
        <w:autoSpaceDE w:val="0"/>
        <w:autoSpaceDN w:val="0"/>
        <w:adjustRightInd w:val="0"/>
        <w:spacing w:before="55" w:line="360" w:lineRule="auto"/>
        <w:ind w:right="151" w:rightChars="72" w:firstLine="420"/>
        <w:jc w:val="left"/>
        <w:rPr>
          <w:rFonts w:ascii="宋体" w:hAnsi="宋体" w:cs="宋体"/>
          <w:kern w:val="0"/>
          <w:sz w:val="24"/>
        </w:rPr>
      </w:pPr>
      <w:r>
        <w:rPr>
          <w:rFonts w:ascii="宋体" w:hAnsi="宋体" w:cs="宋体"/>
          <w:kern w:val="0"/>
          <w:sz w:val="24"/>
          <w:lang w:bidi="ar"/>
        </w:rPr>
        <w:t>1</w:t>
      </w:r>
      <w:r>
        <w:rPr>
          <w:rFonts w:hint="eastAsia" w:ascii="宋体" w:hAnsi="宋体" w:cs="宋体"/>
          <w:kern w:val="0"/>
          <w:sz w:val="24"/>
          <w:lang w:bidi="ar"/>
        </w:rPr>
        <w:t>．</w:t>
      </w:r>
      <w:bookmarkStart w:id="40" w:name="_Hlk521662951"/>
      <w:r>
        <w:rPr>
          <w:rFonts w:hint="eastAsia" w:ascii="宋体" w:hAnsi="宋体" w:cs="宋体"/>
          <w:kern w:val="0"/>
          <w:sz w:val="24"/>
          <w:lang w:bidi="ar"/>
        </w:rPr>
        <w:t>设备开机率、有效利用率等效能数据</w:t>
      </w:r>
      <w:bookmarkEnd w:id="40"/>
      <w:r>
        <w:rPr>
          <w:rFonts w:hint="eastAsia" w:ascii="宋体" w:hAnsi="宋体" w:cs="宋体"/>
          <w:kern w:val="0"/>
          <w:sz w:val="24"/>
          <w:lang w:bidi="ar"/>
        </w:rPr>
        <w:t>。</w:t>
      </w:r>
    </w:p>
    <w:p>
      <w:pPr>
        <w:numPr>
          <w:ilvl w:val="0"/>
          <w:numId w:val="7"/>
        </w:numPr>
        <w:autoSpaceDE w:val="0"/>
        <w:autoSpaceDN w:val="0"/>
        <w:adjustRightInd w:val="0"/>
        <w:spacing w:before="55" w:line="360" w:lineRule="auto"/>
        <w:ind w:right="151" w:rightChars="72"/>
        <w:jc w:val="left"/>
        <w:rPr>
          <w:rFonts w:ascii="宋体" w:hAnsi="宋体" w:cs="宋体"/>
          <w:kern w:val="0"/>
          <w:sz w:val="24"/>
        </w:rPr>
      </w:pPr>
      <w:r>
        <w:rPr>
          <w:rFonts w:hint="eastAsia" w:ascii="宋体" w:hAnsi="宋体" w:cs="宋体"/>
          <w:kern w:val="0"/>
          <w:sz w:val="24"/>
          <w:lang w:bidi="ar"/>
        </w:rPr>
        <w:t>开机率：是指通电时长与统计周期时长之比，即：通电时长/统计时长。</w:t>
      </w:r>
    </w:p>
    <w:p>
      <w:pPr>
        <w:numPr>
          <w:ilvl w:val="0"/>
          <w:numId w:val="7"/>
        </w:numPr>
        <w:autoSpaceDE w:val="0"/>
        <w:autoSpaceDN w:val="0"/>
        <w:adjustRightInd w:val="0"/>
        <w:spacing w:before="55" w:line="360" w:lineRule="auto"/>
        <w:ind w:right="151" w:rightChars="72"/>
        <w:jc w:val="left"/>
        <w:rPr>
          <w:rFonts w:ascii="宋体" w:hAnsi="宋体" w:cs="宋体"/>
          <w:kern w:val="0"/>
          <w:sz w:val="24"/>
        </w:rPr>
      </w:pPr>
      <w:r>
        <w:rPr>
          <w:rFonts w:hint="eastAsia" w:ascii="宋体" w:hAnsi="宋体" w:cs="宋体"/>
          <w:kern w:val="0"/>
          <w:sz w:val="24"/>
          <w:lang w:bidi="ar"/>
        </w:rPr>
        <w:t>有效利用率（UtilizeRate）：是指统计周期内有效加工时长与通电时长之比。</w:t>
      </w:r>
    </w:p>
    <w:p>
      <w:pPr>
        <w:autoSpaceDE w:val="0"/>
        <w:autoSpaceDN w:val="0"/>
        <w:adjustRightInd w:val="0"/>
        <w:spacing w:before="55" w:line="360" w:lineRule="auto"/>
        <w:ind w:right="151" w:rightChars="72"/>
        <w:jc w:val="left"/>
        <w:rPr>
          <w:rFonts w:ascii="宋体" w:hAnsi="宋体" w:cs="宋体"/>
          <w:kern w:val="0"/>
          <w:sz w:val="24"/>
        </w:rPr>
      </w:pPr>
      <w:r>
        <w:drawing>
          <wp:inline distT="0" distB="0" distL="0" distR="0">
            <wp:extent cx="6179820" cy="2776220"/>
            <wp:effectExtent l="0" t="0" r="0" b="5080"/>
            <wp:docPr id="40" name="图片 1"/>
            <wp:cNvGraphicFramePr/>
            <a:graphic xmlns:a="http://schemas.openxmlformats.org/drawingml/2006/main">
              <a:graphicData uri="http://schemas.openxmlformats.org/drawingml/2006/picture">
                <pic:pic xmlns:pic="http://schemas.openxmlformats.org/drawingml/2006/picture">
                  <pic:nvPicPr>
                    <pic:cNvPr id="40" name="图片 1"/>
                    <pic:cNvPicPr/>
                  </pic:nvPicPr>
                  <pic:blipFill>
                    <a:blip r:embed="rId17"/>
                    <a:stretch>
                      <a:fillRect/>
                    </a:stretch>
                  </pic:blipFill>
                  <pic:spPr>
                    <a:xfrm>
                      <a:off x="0" y="0"/>
                      <a:ext cx="6179820" cy="2776220"/>
                    </a:xfrm>
                    <a:prstGeom prst="rect">
                      <a:avLst/>
                    </a:prstGeom>
                    <a:noFill/>
                    <a:ln w="9525">
                      <a:noFill/>
                    </a:ln>
                  </pic:spPr>
                </pic:pic>
              </a:graphicData>
            </a:graphic>
          </wp:inline>
        </w:drawing>
      </w:r>
    </w:p>
    <w:p>
      <w:pPr>
        <w:jc w:val="center"/>
      </w:pPr>
      <w:r>
        <w:drawing>
          <wp:inline distT="0" distB="0" distL="0" distR="0">
            <wp:extent cx="5270500" cy="21717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0500" cy="2171700"/>
                    </a:xfrm>
                    <a:prstGeom prst="rect">
                      <a:avLst/>
                    </a:prstGeom>
                    <a:noFill/>
                    <a:ln>
                      <a:noFill/>
                    </a:ln>
                  </pic:spPr>
                </pic:pic>
              </a:graphicData>
            </a:graphic>
          </wp:inline>
        </w:drawing>
      </w:r>
    </w:p>
    <w:p>
      <w:pPr>
        <w:jc w:val="center"/>
      </w:pPr>
      <w:r>
        <w:rPr>
          <w:rFonts w:hint="eastAsia"/>
        </w:rPr>
        <w:t>报表不同展示方式示意图</w:t>
      </w:r>
    </w:p>
    <w:p>
      <w:pPr>
        <w:jc w:val="center"/>
      </w:pPr>
      <w:r>
        <w:drawing>
          <wp:inline distT="0" distB="0" distL="0" distR="0">
            <wp:extent cx="2660650" cy="1238250"/>
            <wp:effectExtent l="0" t="0" r="6350" b="0"/>
            <wp:docPr id="100" name="图片 100"/>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9"/>
                    <a:srcRect/>
                    <a:stretch>
                      <a:fillRect/>
                    </a:stretch>
                  </pic:blipFill>
                  <pic:spPr>
                    <a:xfrm>
                      <a:off x="0" y="0"/>
                      <a:ext cx="2660650" cy="1238250"/>
                    </a:xfrm>
                    <a:prstGeom prst="rect">
                      <a:avLst/>
                    </a:prstGeom>
                    <a:noFill/>
                    <a:ln w="9525">
                      <a:noFill/>
                      <a:miter lim="800000"/>
                      <a:headEnd/>
                      <a:tailEnd/>
                    </a:ln>
                  </pic:spPr>
                </pic:pic>
              </a:graphicData>
            </a:graphic>
          </wp:inline>
        </w:drawing>
      </w:r>
      <w:r>
        <w:drawing>
          <wp:inline distT="0" distB="0" distL="0" distR="0">
            <wp:extent cx="2825750" cy="1219200"/>
            <wp:effectExtent l="0" t="0" r="0" b="0"/>
            <wp:docPr id="101" name="图片 14"/>
            <wp:cNvGraphicFramePr/>
            <a:graphic xmlns:a="http://schemas.openxmlformats.org/drawingml/2006/main">
              <a:graphicData uri="http://schemas.openxmlformats.org/drawingml/2006/picture">
                <pic:pic xmlns:pic="http://schemas.openxmlformats.org/drawingml/2006/picture">
                  <pic:nvPicPr>
                    <pic:cNvPr id="101" name="图片 14"/>
                    <pic:cNvPicPr/>
                  </pic:nvPicPr>
                  <pic:blipFill>
                    <a:blip r:embed="rId20"/>
                    <a:srcRect/>
                    <a:stretch>
                      <a:fillRect/>
                    </a:stretch>
                  </pic:blipFill>
                  <pic:spPr>
                    <a:xfrm>
                      <a:off x="0" y="0"/>
                      <a:ext cx="2825750" cy="1219200"/>
                    </a:xfrm>
                    <a:prstGeom prst="rect">
                      <a:avLst/>
                    </a:prstGeom>
                    <a:noFill/>
                    <a:ln w="9525">
                      <a:noFill/>
                      <a:miter lim="800000"/>
                      <a:headEnd/>
                      <a:tailEnd/>
                    </a:ln>
                  </pic:spPr>
                </pic:pic>
              </a:graphicData>
            </a:graphic>
          </wp:inline>
        </w:drawing>
      </w:r>
    </w:p>
    <w:p>
      <w:pPr>
        <w:jc w:val="center"/>
      </w:pPr>
      <w:r>
        <w:rPr>
          <w:rFonts w:hint="eastAsia"/>
        </w:rPr>
        <w:t>设备效能数据报表示意图</w:t>
      </w:r>
    </w:p>
    <w:p/>
    <w:p/>
    <w:p>
      <w:pPr>
        <w:pStyle w:val="3"/>
        <w:spacing w:before="0" w:line="415" w:lineRule="auto"/>
        <w:ind w:left="398" w:hanging="398" w:hangingChars="132"/>
        <w:rPr>
          <w:rFonts w:ascii="Arial" w:hAnsi="Arial" w:cs="Arial" w:eastAsiaTheme="minorEastAsia"/>
          <w:iCs/>
          <w:sz w:val="30"/>
          <w:szCs w:val="30"/>
        </w:rPr>
      </w:pPr>
      <w:bookmarkStart w:id="41" w:name="_Toc528659808"/>
      <w:bookmarkStart w:id="42" w:name="_Toc536270562"/>
      <w:r>
        <w:rPr>
          <w:rFonts w:ascii="Arial" w:hAnsi="Arial" w:cs="Arial" w:eastAsiaTheme="minorEastAsia"/>
          <w:iCs/>
          <w:sz w:val="30"/>
          <w:szCs w:val="30"/>
        </w:rPr>
        <w:t>4.3</w:t>
      </w:r>
      <w:r>
        <w:rPr>
          <w:rFonts w:hint="eastAsia" w:ascii="Arial" w:hAnsi="Arial" w:cs="Arial" w:eastAsiaTheme="minorEastAsia"/>
          <w:iCs/>
          <w:sz w:val="30"/>
          <w:szCs w:val="30"/>
        </w:rPr>
        <w:t xml:space="preserve"> </w:t>
      </w:r>
      <w:r>
        <w:rPr>
          <w:rFonts w:ascii="Arial" w:hAnsi="Arial" w:cs="Arial" w:eastAsiaTheme="minorEastAsia"/>
          <w:iCs/>
          <w:sz w:val="30"/>
          <w:szCs w:val="30"/>
        </w:rPr>
        <w:t>设备</w:t>
      </w:r>
      <w:r>
        <w:rPr>
          <w:rFonts w:hint="eastAsia" w:ascii="Arial" w:hAnsi="Arial" w:cs="Arial" w:eastAsiaTheme="minorEastAsia"/>
          <w:iCs/>
          <w:sz w:val="30"/>
          <w:szCs w:val="30"/>
        </w:rPr>
        <w:t>管理</w:t>
      </w:r>
      <w:bookmarkEnd w:id="41"/>
      <w:bookmarkEnd w:id="42"/>
    </w:p>
    <w:p>
      <w:pPr>
        <w:pStyle w:val="4"/>
        <w:rPr>
          <w:rFonts w:ascii="宋体" w:hAnsi="宋体" w:cs="宋体"/>
          <w:szCs w:val="21"/>
        </w:rPr>
      </w:pPr>
      <w:bookmarkStart w:id="43" w:name="_Toc528659809"/>
      <w:r>
        <w:rPr>
          <w:rFonts w:ascii="Arial" w:hAnsi="Arial" w:cs="Arial"/>
          <w:sz w:val="28"/>
          <w:szCs w:val="28"/>
        </w:rPr>
        <w:t>4.3.1</w:t>
      </w:r>
      <w:r>
        <w:rPr>
          <w:rFonts w:hint="eastAsia" w:ascii="Arial" w:hAnsi="Arial" w:cs="Arial"/>
          <w:sz w:val="28"/>
          <w:szCs w:val="28"/>
        </w:rPr>
        <w:t xml:space="preserve"> </w:t>
      </w:r>
      <w:r>
        <w:rPr>
          <w:rFonts w:hint="eastAsia" w:ascii="宋体" w:hAnsi="宋体" w:cs="宋体"/>
          <w:color w:val="000000"/>
          <w:kern w:val="0"/>
          <w:szCs w:val="21"/>
          <w:lang w:bidi="th-TH"/>
        </w:rPr>
        <w:t>设备台账信息、档案、履历表、条码识别</w:t>
      </w:r>
      <w:bookmarkEnd w:id="43"/>
    </w:p>
    <w:p>
      <w:pPr>
        <w:spacing w:line="360" w:lineRule="auto"/>
        <w:ind w:left="708" w:leftChars="337"/>
        <w:rPr>
          <w:rFonts w:ascii="Arial" w:hAnsi="Arial" w:cs="Arial"/>
          <w:b/>
          <w:sz w:val="24"/>
          <w:szCs w:val="24"/>
        </w:rPr>
      </w:pPr>
      <w:r>
        <w:rPr>
          <w:rFonts w:ascii="Arial" w:hAnsi="Arial" w:cs="Arial"/>
          <w:b/>
          <w:sz w:val="20"/>
          <w:szCs w:val="20"/>
        </w:rPr>
        <w:t xml:space="preserve">4.3.1.1  </w:t>
      </w:r>
      <w:r>
        <w:rPr>
          <w:rFonts w:ascii="Arial" w:hAnsi="Arial" w:cs="Arial"/>
          <w:b/>
          <w:sz w:val="24"/>
          <w:szCs w:val="24"/>
        </w:rPr>
        <w:t>设备清单和编号</w:t>
      </w:r>
    </w:p>
    <w:p>
      <w:pPr>
        <w:spacing w:line="360" w:lineRule="auto"/>
        <w:ind w:left="708" w:leftChars="337"/>
        <w:rPr>
          <w:rFonts w:ascii="Arial" w:hAnsi="Arial" w:cs="Arial"/>
          <w:b/>
          <w:sz w:val="24"/>
          <w:szCs w:val="24"/>
        </w:rPr>
      </w:pPr>
      <w:r>
        <w:rPr>
          <w:rFonts w:ascii="Arial" w:hAnsi="Arial" w:cs="Arial"/>
          <w:b/>
          <w:sz w:val="20"/>
          <w:szCs w:val="20"/>
        </w:rPr>
        <w:t xml:space="preserve">4.3.1.2  </w:t>
      </w:r>
      <w:r>
        <w:rPr>
          <w:rFonts w:ascii="Arial" w:hAnsi="Arial" w:cs="Arial"/>
          <w:b/>
          <w:sz w:val="24"/>
          <w:szCs w:val="24"/>
        </w:rPr>
        <w:t>设备规格参数信息</w:t>
      </w:r>
    </w:p>
    <w:p>
      <w:pPr>
        <w:spacing w:line="360" w:lineRule="auto"/>
        <w:ind w:left="708" w:leftChars="337"/>
        <w:rPr>
          <w:rFonts w:ascii="Arial" w:hAnsi="Arial" w:cs="Arial"/>
          <w:b/>
          <w:sz w:val="24"/>
          <w:szCs w:val="24"/>
        </w:rPr>
      </w:pPr>
      <w:r>
        <w:rPr>
          <w:rFonts w:ascii="Arial" w:hAnsi="Arial" w:cs="Arial"/>
          <w:b/>
          <w:sz w:val="20"/>
          <w:szCs w:val="20"/>
        </w:rPr>
        <w:t xml:space="preserve">4.3.1.3  </w:t>
      </w:r>
      <w:r>
        <w:rPr>
          <w:rFonts w:ascii="Arial" w:hAnsi="Arial" w:cs="Arial"/>
          <w:b/>
          <w:sz w:val="24"/>
          <w:szCs w:val="24"/>
        </w:rPr>
        <w:t>设备资料</w:t>
      </w:r>
    </w:p>
    <w:p>
      <w:pPr>
        <w:spacing w:line="360" w:lineRule="auto"/>
        <w:ind w:left="708" w:leftChars="337"/>
        <w:rPr>
          <w:rFonts w:ascii="Arial" w:hAnsi="Arial" w:cs="Arial"/>
          <w:b/>
          <w:sz w:val="24"/>
          <w:szCs w:val="24"/>
        </w:rPr>
      </w:pPr>
      <w:r>
        <w:rPr>
          <w:rFonts w:ascii="Arial" w:hAnsi="Arial" w:cs="Arial"/>
          <w:b/>
          <w:sz w:val="20"/>
          <w:szCs w:val="20"/>
        </w:rPr>
        <w:t xml:space="preserve">4.3.1.4  </w:t>
      </w:r>
      <w:r>
        <w:rPr>
          <w:rFonts w:ascii="Arial" w:hAnsi="Arial" w:cs="Arial"/>
          <w:b/>
          <w:sz w:val="24"/>
          <w:szCs w:val="24"/>
        </w:rPr>
        <w:t>设备供应商信息</w:t>
      </w:r>
    </w:p>
    <w:p>
      <w:pPr>
        <w:spacing w:line="360" w:lineRule="auto"/>
        <w:ind w:left="708" w:leftChars="337"/>
        <w:rPr>
          <w:rFonts w:ascii="Arial" w:hAnsi="Arial" w:cs="Arial"/>
          <w:b/>
          <w:sz w:val="24"/>
          <w:szCs w:val="24"/>
        </w:rPr>
      </w:pPr>
      <w:r>
        <w:rPr>
          <w:rFonts w:ascii="Arial" w:hAnsi="Arial" w:cs="Arial"/>
          <w:b/>
          <w:sz w:val="20"/>
          <w:szCs w:val="20"/>
        </w:rPr>
        <w:t xml:space="preserve">4.3.1.5  </w:t>
      </w:r>
      <w:r>
        <w:rPr>
          <w:rFonts w:ascii="Arial" w:hAnsi="Arial" w:cs="Arial"/>
          <w:b/>
          <w:sz w:val="24"/>
          <w:szCs w:val="24"/>
        </w:rPr>
        <w:t>设备主要零部件信息</w:t>
      </w:r>
    </w:p>
    <w:p>
      <w:pPr>
        <w:spacing w:line="360" w:lineRule="auto"/>
        <w:ind w:left="708" w:leftChars="337"/>
        <w:rPr>
          <w:rFonts w:ascii="Arial" w:hAnsi="Arial" w:cs="Arial"/>
          <w:b/>
          <w:sz w:val="24"/>
          <w:szCs w:val="24"/>
        </w:rPr>
      </w:pPr>
      <w:r>
        <w:rPr>
          <w:rFonts w:ascii="Arial" w:hAnsi="Arial" w:cs="Arial"/>
          <w:b/>
          <w:sz w:val="20"/>
          <w:szCs w:val="20"/>
        </w:rPr>
        <w:t xml:space="preserve">4.3.1.6  </w:t>
      </w:r>
      <w:r>
        <w:rPr>
          <w:rFonts w:ascii="Arial" w:hAnsi="Arial" w:cs="Arial"/>
          <w:b/>
          <w:sz w:val="24"/>
          <w:szCs w:val="24"/>
        </w:rPr>
        <w:t>设备主要维护数据</w:t>
      </w:r>
    </w:p>
    <w:p>
      <w:pPr>
        <w:spacing w:line="360" w:lineRule="auto"/>
        <w:ind w:left="708" w:leftChars="337"/>
        <w:rPr>
          <w:rFonts w:ascii="Arial" w:hAnsi="Arial" w:cs="Arial"/>
          <w:b/>
          <w:sz w:val="24"/>
          <w:szCs w:val="24"/>
        </w:rPr>
      </w:pPr>
      <w:r>
        <w:rPr>
          <w:rFonts w:ascii="Arial" w:hAnsi="Arial" w:cs="Arial"/>
          <w:b/>
          <w:sz w:val="20"/>
          <w:szCs w:val="20"/>
        </w:rPr>
        <w:t xml:space="preserve">4.3.1.7  </w:t>
      </w:r>
      <w:r>
        <w:rPr>
          <w:rFonts w:ascii="Arial" w:hAnsi="Arial" w:cs="Arial"/>
          <w:b/>
          <w:sz w:val="24"/>
          <w:szCs w:val="24"/>
        </w:rPr>
        <w:t>设备状态管理</w:t>
      </w:r>
    </w:p>
    <w:p>
      <w:pPr>
        <w:spacing w:line="360" w:lineRule="auto"/>
        <w:ind w:left="708" w:leftChars="337"/>
        <w:rPr>
          <w:rFonts w:ascii="Arial" w:hAnsi="Arial" w:cs="Arial"/>
          <w:b/>
          <w:sz w:val="24"/>
          <w:szCs w:val="24"/>
        </w:rPr>
      </w:pPr>
      <w:r>
        <w:rPr>
          <w:rFonts w:ascii="Arial" w:hAnsi="Arial" w:cs="Arial"/>
          <w:b/>
          <w:sz w:val="20"/>
          <w:szCs w:val="20"/>
        </w:rPr>
        <w:t xml:space="preserve">4.3.1.8  </w:t>
      </w:r>
      <w:r>
        <w:rPr>
          <w:rFonts w:ascii="Arial" w:hAnsi="Arial" w:cs="Arial"/>
          <w:b/>
          <w:sz w:val="24"/>
          <w:szCs w:val="24"/>
        </w:rPr>
        <w:t>设备盘点</w:t>
      </w:r>
    </w:p>
    <w:p>
      <w:pPr>
        <w:spacing w:line="360" w:lineRule="auto"/>
        <w:ind w:left="708" w:leftChars="337"/>
        <w:rPr>
          <w:rFonts w:ascii="Arial" w:hAnsi="Arial" w:cs="Arial"/>
          <w:b/>
          <w:sz w:val="24"/>
          <w:szCs w:val="24"/>
        </w:rPr>
      </w:pPr>
      <w:r>
        <w:rPr>
          <w:rFonts w:ascii="Arial" w:hAnsi="Arial" w:cs="Arial"/>
          <w:b/>
          <w:sz w:val="20"/>
          <w:szCs w:val="20"/>
        </w:rPr>
        <w:t xml:space="preserve">4.3.1.9  </w:t>
      </w:r>
      <w:r>
        <w:rPr>
          <w:rFonts w:ascii="Arial" w:hAnsi="Arial" w:cs="Arial"/>
          <w:b/>
          <w:sz w:val="24"/>
          <w:szCs w:val="24"/>
        </w:rPr>
        <w:t>设备关键性</w:t>
      </w:r>
    </w:p>
    <w:p>
      <w:pPr>
        <w:spacing w:line="360" w:lineRule="auto"/>
        <w:ind w:left="708" w:leftChars="337"/>
        <w:rPr>
          <w:rFonts w:ascii="Arial" w:hAnsi="Arial" w:cs="Arial"/>
          <w:b/>
          <w:sz w:val="24"/>
          <w:szCs w:val="24"/>
        </w:rPr>
      </w:pPr>
      <w:r>
        <w:rPr>
          <w:rFonts w:ascii="Arial" w:hAnsi="Arial" w:cs="Arial"/>
          <w:b/>
          <w:sz w:val="20"/>
          <w:szCs w:val="20"/>
        </w:rPr>
        <w:t xml:space="preserve">4.3.1.10 </w:t>
      </w:r>
      <w:r>
        <w:rPr>
          <w:rFonts w:ascii="Arial" w:hAnsi="Arial" w:cs="Arial"/>
          <w:b/>
          <w:sz w:val="24"/>
          <w:szCs w:val="24"/>
        </w:rPr>
        <w:t>设备大事记</w:t>
      </w:r>
    </w:p>
    <w:p>
      <w:pPr>
        <w:spacing w:line="360" w:lineRule="auto"/>
        <w:ind w:left="708" w:leftChars="337"/>
        <w:rPr>
          <w:rFonts w:ascii="Arial" w:hAnsi="Arial" w:cs="Arial"/>
        </w:rPr>
      </w:pPr>
      <w:r>
        <w:rPr>
          <w:rFonts w:ascii="Arial" w:hAnsi="Arial" w:cs="Arial"/>
          <w:b/>
          <w:sz w:val="20"/>
          <w:szCs w:val="20"/>
        </w:rPr>
        <w:t>4.3.1.11</w:t>
      </w:r>
      <w:r>
        <w:rPr>
          <w:rFonts w:hint="eastAsia" w:ascii="Arial" w:hAnsi="Arial" w:cs="Arial"/>
          <w:b/>
          <w:sz w:val="20"/>
          <w:szCs w:val="20"/>
        </w:rPr>
        <w:t xml:space="preserve"> </w:t>
      </w:r>
      <w:r>
        <w:rPr>
          <w:rFonts w:hint="eastAsia" w:ascii="Arial" w:hAnsi="Arial" w:cs="Arial"/>
          <w:b/>
          <w:sz w:val="24"/>
          <w:szCs w:val="24"/>
        </w:rPr>
        <w:t>条码识别</w:t>
      </w:r>
    </w:p>
    <w:p>
      <w:pPr>
        <w:rPr>
          <w:rFonts w:ascii="Arial" w:hAnsi="Arial" w:cs="Arial"/>
        </w:rPr>
      </w:pPr>
    </w:p>
    <w:p>
      <w:pPr>
        <w:pStyle w:val="5"/>
        <w:rPr>
          <w:rFonts w:ascii="Arial" w:hAnsi="Arial" w:cs="Arial" w:eastAsiaTheme="minorEastAsia"/>
          <w:sz w:val="24"/>
          <w:szCs w:val="24"/>
        </w:rPr>
      </w:pPr>
      <w:r>
        <w:rPr>
          <w:rFonts w:ascii="Arial" w:hAnsi="Arial" w:cs="Arial" w:eastAsiaTheme="minorEastAsia"/>
          <w:sz w:val="24"/>
          <w:szCs w:val="24"/>
        </w:rPr>
        <w:t>4.3.1.1</w:t>
      </w:r>
      <w:r>
        <w:rPr>
          <w:rFonts w:ascii="Arial" w:hAnsi="Arial" w:cs="Arial" w:eastAsiaTheme="minorEastAsia"/>
          <w:sz w:val="24"/>
          <w:szCs w:val="24"/>
        </w:rPr>
        <w:tab/>
      </w:r>
      <w:r>
        <w:rPr>
          <w:rFonts w:ascii="Arial" w:hAnsi="Arial" w:cs="Arial" w:eastAsiaTheme="minorEastAsia"/>
          <w:sz w:val="24"/>
          <w:szCs w:val="24"/>
        </w:rPr>
        <w:t>设备清单和编号</w:t>
      </w:r>
    </w:p>
    <w:p>
      <w:pPr>
        <w:widowControl/>
        <w:numPr>
          <w:ilvl w:val="0"/>
          <w:numId w:val="8"/>
        </w:numPr>
        <w:spacing w:line="360" w:lineRule="auto"/>
        <w:ind w:left="790" w:leftChars="175" w:hanging="422" w:hangingChars="201"/>
        <w:rPr>
          <w:rFonts w:ascii="Arial" w:hAnsi="Arial" w:cs="Arial"/>
          <w:szCs w:val="21"/>
        </w:rPr>
      </w:pPr>
      <w:r>
        <w:rPr>
          <w:rFonts w:ascii="Arial" w:hAnsi="Arial" w:cs="Arial"/>
          <w:szCs w:val="21"/>
        </w:rPr>
        <w:t>设备编号</w:t>
      </w:r>
    </w:p>
    <w:p>
      <w:pPr>
        <w:widowControl/>
        <w:numPr>
          <w:ilvl w:val="0"/>
          <w:numId w:val="8"/>
        </w:numPr>
        <w:spacing w:line="360" w:lineRule="auto"/>
        <w:ind w:left="790" w:leftChars="176" w:hangingChars="200"/>
        <w:rPr>
          <w:rFonts w:ascii="Arial" w:hAnsi="Arial" w:cs="Arial"/>
          <w:szCs w:val="21"/>
        </w:rPr>
      </w:pPr>
      <w:r>
        <w:rPr>
          <w:rFonts w:ascii="Arial" w:hAnsi="Arial" w:cs="Arial"/>
          <w:szCs w:val="21"/>
        </w:rPr>
        <w:t>设备名称</w:t>
      </w:r>
    </w:p>
    <w:p>
      <w:pPr>
        <w:widowControl/>
        <w:numPr>
          <w:ilvl w:val="1"/>
          <w:numId w:val="8"/>
        </w:numPr>
        <w:tabs>
          <w:tab w:val="left" w:pos="993"/>
        </w:tabs>
        <w:spacing w:line="360" w:lineRule="auto"/>
        <w:ind w:left="866" w:leftChars="295" w:hanging="247" w:hangingChars="118"/>
        <w:rPr>
          <w:rFonts w:ascii="Arial" w:hAnsi="Arial" w:cs="Arial"/>
          <w:szCs w:val="21"/>
        </w:rPr>
      </w:pPr>
      <w:r>
        <w:rPr>
          <w:rFonts w:ascii="Arial" w:hAnsi="Arial" w:cs="Arial"/>
          <w:szCs w:val="21"/>
        </w:rPr>
        <w:t>设备逻辑关系：按工艺流程显示设备的逻辑关系</w:t>
      </w:r>
    </w:p>
    <w:p>
      <w:pPr>
        <w:widowControl/>
        <w:numPr>
          <w:ilvl w:val="1"/>
          <w:numId w:val="8"/>
        </w:numPr>
        <w:tabs>
          <w:tab w:val="left" w:pos="993"/>
        </w:tabs>
        <w:spacing w:line="360" w:lineRule="auto"/>
        <w:ind w:left="866" w:leftChars="295" w:hanging="247" w:hangingChars="118"/>
        <w:rPr>
          <w:rFonts w:ascii="Arial" w:hAnsi="Arial" w:cs="Arial"/>
          <w:szCs w:val="21"/>
        </w:rPr>
      </w:pPr>
      <w:r>
        <w:rPr>
          <w:rFonts w:ascii="Arial" w:hAnsi="Arial" w:cs="Arial"/>
          <w:szCs w:val="21"/>
        </w:rPr>
        <w:t>设备筛选：可以按不同条件进行筛选</w:t>
      </w:r>
    </w:p>
    <w:p>
      <w:pPr>
        <w:widowControl/>
        <w:numPr>
          <w:ilvl w:val="0"/>
          <w:numId w:val="8"/>
        </w:numPr>
        <w:spacing w:line="360" w:lineRule="auto"/>
        <w:ind w:left="790" w:leftChars="176" w:hangingChars="200"/>
        <w:rPr>
          <w:rFonts w:ascii="Arial" w:hAnsi="Arial" w:cs="Arial"/>
          <w:szCs w:val="21"/>
        </w:rPr>
      </w:pPr>
      <w:r>
        <w:rPr>
          <w:rFonts w:ascii="Arial" w:hAnsi="Arial" w:cs="Arial"/>
          <w:szCs w:val="21"/>
        </w:rPr>
        <w:t>资产编号：设备固定资产的编号</w:t>
      </w:r>
    </w:p>
    <w:p>
      <w:pPr>
        <w:pStyle w:val="5"/>
        <w:tabs>
          <w:tab w:val="left" w:pos="0"/>
        </w:tabs>
        <w:rPr>
          <w:rFonts w:ascii="Arial" w:hAnsi="Arial" w:cs="Arial" w:eastAsiaTheme="minorEastAsia"/>
          <w:sz w:val="24"/>
          <w:szCs w:val="24"/>
        </w:rPr>
      </w:pPr>
      <w:r>
        <w:rPr>
          <w:rFonts w:ascii="Arial" w:hAnsi="Arial" w:cs="Arial" w:eastAsiaTheme="minorEastAsia"/>
          <w:sz w:val="24"/>
          <w:szCs w:val="24"/>
        </w:rPr>
        <w:t>4.3.1.2设备规格参数信息</w:t>
      </w:r>
    </w:p>
    <w:p>
      <w:pPr>
        <w:widowControl/>
        <w:numPr>
          <w:ilvl w:val="3"/>
          <w:numId w:val="9"/>
        </w:numPr>
        <w:tabs>
          <w:tab w:val="left" w:pos="851"/>
          <w:tab w:val="clear" w:pos="2105"/>
        </w:tabs>
        <w:spacing w:line="360" w:lineRule="auto"/>
        <w:ind w:left="992" w:hanging="567"/>
        <w:rPr>
          <w:rFonts w:ascii="Arial" w:hAnsi="Arial" w:cs="Arial"/>
          <w:szCs w:val="21"/>
        </w:rPr>
      </w:pPr>
      <w:r>
        <w:rPr>
          <w:rFonts w:ascii="Arial" w:hAnsi="Arial" w:cs="Arial"/>
          <w:szCs w:val="21"/>
        </w:rPr>
        <w:t xml:space="preserve">装机功率：设备的装机功率 </w:t>
      </w:r>
    </w:p>
    <w:p>
      <w:pPr>
        <w:widowControl/>
        <w:numPr>
          <w:ilvl w:val="3"/>
          <w:numId w:val="9"/>
        </w:numPr>
        <w:tabs>
          <w:tab w:val="left" w:pos="851"/>
          <w:tab w:val="clear" w:pos="2105"/>
        </w:tabs>
        <w:spacing w:line="360" w:lineRule="auto"/>
        <w:ind w:left="992" w:hanging="567"/>
        <w:rPr>
          <w:rFonts w:ascii="Arial" w:hAnsi="Arial" w:cs="Arial"/>
          <w:szCs w:val="21"/>
        </w:rPr>
      </w:pPr>
      <w:r>
        <w:rPr>
          <w:rFonts w:ascii="Arial" w:hAnsi="Arial" w:cs="Arial"/>
          <w:szCs w:val="21"/>
        </w:rPr>
        <w:t>产能：设备的设计产能</w:t>
      </w:r>
    </w:p>
    <w:p>
      <w:pPr>
        <w:widowControl/>
        <w:numPr>
          <w:ilvl w:val="3"/>
          <w:numId w:val="9"/>
        </w:numPr>
        <w:tabs>
          <w:tab w:val="left" w:pos="851"/>
          <w:tab w:val="clear" w:pos="2105"/>
        </w:tabs>
        <w:spacing w:line="360" w:lineRule="auto"/>
        <w:ind w:left="992" w:hanging="567"/>
        <w:rPr>
          <w:rFonts w:ascii="Arial" w:hAnsi="Arial" w:cs="Arial"/>
          <w:szCs w:val="21"/>
        </w:rPr>
      </w:pPr>
      <w:r>
        <w:rPr>
          <w:rFonts w:ascii="Arial" w:hAnsi="Arial" w:cs="Arial"/>
          <w:szCs w:val="21"/>
        </w:rPr>
        <w:t>速度：设备的设计最快速度</w:t>
      </w:r>
    </w:p>
    <w:p>
      <w:pPr>
        <w:widowControl/>
        <w:numPr>
          <w:ilvl w:val="3"/>
          <w:numId w:val="9"/>
        </w:numPr>
        <w:tabs>
          <w:tab w:val="left" w:pos="851"/>
          <w:tab w:val="clear" w:pos="2105"/>
        </w:tabs>
        <w:spacing w:line="360" w:lineRule="auto"/>
        <w:ind w:left="992" w:hanging="567"/>
        <w:rPr>
          <w:rFonts w:ascii="Arial" w:hAnsi="Arial" w:cs="Arial"/>
          <w:szCs w:val="21"/>
        </w:rPr>
      </w:pPr>
      <w:r>
        <w:rPr>
          <w:rFonts w:ascii="Arial" w:hAnsi="Arial" w:cs="Arial"/>
          <w:szCs w:val="21"/>
        </w:rPr>
        <w:t>来料规格：来料的厚度和宽度</w:t>
      </w:r>
    </w:p>
    <w:p>
      <w:pPr>
        <w:widowControl/>
        <w:numPr>
          <w:ilvl w:val="3"/>
          <w:numId w:val="9"/>
        </w:numPr>
        <w:tabs>
          <w:tab w:val="left" w:pos="851"/>
          <w:tab w:val="clear" w:pos="2105"/>
        </w:tabs>
        <w:spacing w:line="360" w:lineRule="auto"/>
        <w:ind w:left="992" w:hanging="567"/>
        <w:rPr>
          <w:rFonts w:ascii="Arial" w:hAnsi="Arial" w:cs="Arial"/>
          <w:szCs w:val="21"/>
        </w:rPr>
      </w:pPr>
      <w:r>
        <w:rPr>
          <w:rFonts w:ascii="Arial" w:hAnsi="Arial" w:cs="Arial"/>
          <w:szCs w:val="21"/>
        </w:rPr>
        <w:t>产品规格：设备的成品规格</w:t>
      </w:r>
    </w:p>
    <w:p>
      <w:pPr>
        <w:widowControl/>
        <w:numPr>
          <w:ilvl w:val="3"/>
          <w:numId w:val="9"/>
        </w:numPr>
        <w:tabs>
          <w:tab w:val="left" w:pos="851"/>
          <w:tab w:val="clear" w:pos="2105"/>
        </w:tabs>
        <w:spacing w:line="360" w:lineRule="auto"/>
        <w:ind w:left="992" w:hanging="567"/>
        <w:rPr>
          <w:rFonts w:ascii="Arial" w:hAnsi="Arial" w:cs="Arial"/>
          <w:szCs w:val="21"/>
        </w:rPr>
      </w:pPr>
      <w:r>
        <w:rPr>
          <w:rFonts w:ascii="Arial" w:hAnsi="Arial" w:cs="Arial"/>
          <w:szCs w:val="21"/>
        </w:rPr>
        <w:t>控制系统：设备主要控制系统名称</w:t>
      </w:r>
    </w:p>
    <w:p>
      <w:pPr>
        <w:widowControl/>
        <w:numPr>
          <w:ilvl w:val="3"/>
          <w:numId w:val="9"/>
        </w:numPr>
        <w:tabs>
          <w:tab w:val="left" w:pos="851"/>
          <w:tab w:val="clear" w:pos="2105"/>
        </w:tabs>
        <w:spacing w:line="360" w:lineRule="auto"/>
        <w:ind w:left="992" w:hanging="567"/>
        <w:rPr>
          <w:rFonts w:ascii="Arial" w:hAnsi="Arial" w:cs="Arial"/>
          <w:szCs w:val="21"/>
        </w:rPr>
      </w:pPr>
      <w:r>
        <w:rPr>
          <w:rFonts w:ascii="Arial" w:hAnsi="Arial" w:cs="Arial"/>
          <w:szCs w:val="21"/>
        </w:rPr>
        <w:t>供应商：设备的供应商名称</w:t>
      </w:r>
    </w:p>
    <w:p>
      <w:pPr>
        <w:widowControl/>
        <w:numPr>
          <w:ilvl w:val="3"/>
          <w:numId w:val="9"/>
        </w:numPr>
        <w:tabs>
          <w:tab w:val="left" w:pos="851"/>
          <w:tab w:val="clear" w:pos="2105"/>
        </w:tabs>
        <w:spacing w:line="360" w:lineRule="auto"/>
        <w:ind w:left="992" w:hanging="567"/>
        <w:rPr>
          <w:rFonts w:ascii="Arial" w:hAnsi="Arial" w:cs="Arial"/>
          <w:szCs w:val="21"/>
        </w:rPr>
      </w:pPr>
      <w:r>
        <w:rPr>
          <w:rFonts w:ascii="Arial" w:hAnsi="Arial" w:cs="Arial"/>
          <w:szCs w:val="21"/>
        </w:rPr>
        <w:t>安装日期：设备的安装日期</w:t>
      </w:r>
    </w:p>
    <w:p>
      <w:pPr>
        <w:widowControl/>
        <w:numPr>
          <w:ilvl w:val="3"/>
          <w:numId w:val="9"/>
        </w:numPr>
        <w:tabs>
          <w:tab w:val="left" w:pos="-1134"/>
          <w:tab w:val="left" w:pos="851"/>
          <w:tab w:val="clear" w:pos="2105"/>
        </w:tabs>
        <w:spacing w:line="360" w:lineRule="auto"/>
        <w:ind w:left="851" w:hanging="425"/>
        <w:rPr>
          <w:rFonts w:ascii="Arial" w:hAnsi="Arial" w:cs="Arial"/>
          <w:szCs w:val="21"/>
        </w:rPr>
      </w:pPr>
      <w:r>
        <w:rPr>
          <w:rFonts w:ascii="Arial" w:hAnsi="Arial" w:cs="Arial"/>
          <w:szCs w:val="21"/>
        </w:rPr>
        <w:t>更新：以上信息的更新要便于完成</w:t>
      </w:r>
    </w:p>
    <w:p>
      <w:pPr>
        <w:widowControl/>
        <w:numPr>
          <w:ilvl w:val="3"/>
          <w:numId w:val="9"/>
        </w:numPr>
        <w:tabs>
          <w:tab w:val="left" w:pos="-1134"/>
          <w:tab w:val="left" w:pos="851"/>
          <w:tab w:val="clear" w:pos="2105"/>
        </w:tabs>
        <w:spacing w:line="360" w:lineRule="auto"/>
        <w:ind w:left="851" w:hanging="425"/>
        <w:rPr>
          <w:rFonts w:ascii="Arial" w:hAnsi="Arial" w:cs="Arial"/>
          <w:szCs w:val="21"/>
        </w:rPr>
      </w:pPr>
      <w:r>
        <w:rPr>
          <w:rFonts w:hint="eastAsia" w:ascii="Arial" w:hAnsi="Arial" w:cs="Arial"/>
          <w:szCs w:val="21"/>
        </w:rPr>
        <w:t>设备类型</w:t>
      </w:r>
    </w:p>
    <w:p>
      <w:pPr>
        <w:widowControl/>
        <w:numPr>
          <w:ilvl w:val="3"/>
          <w:numId w:val="9"/>
        </w:numPr>
        <w:tabs>
          <w:tab w:val="left" w:pos="-1134"/>
          <w:tab w:val="left" w:pos="851"/>
          <w:tab w:val="clear" w:pos="2105"/>
        </w:tabs>
        <w:spacing w:line="360" w:lineRule="auto"/>
        <w:ind w:left="851" w:hanging="425"/>
        <w:rPr>
          <w:rFonts w:ascii="Arial" w:hAnsi="Arial" w:cs="Arial"/>
          <w:szCs w:val="21"/>
        </w:rPr>
      </w:pPr>
      <w:r>
        <w:rPr>
          <w:rFonts w:hint="eastAsia" w:ascii="Arial" w:hAnsi="Arial" w:cs="Arial"/>
          <w:szCs w:val="21"/>
        </w:rPr>
        <w:t>重要程度</w:t>
      </w:r>
    </w:p>
    <w:p>
      <w:pPr>
        <w:pStyle w:val="5"/>
        <w:tabs>
          <w:tab w:val="left" w:pos="0"/>
        </w:tabs>
        <w:rPr>
          <w:rFonts w:ascii="Arial" w:hAnsi="Arial" w:cs="Arial" w:eastAsiaTheme="minorEastAsia"/>
          <w:sz w:val="24"/>
          <w:szCs w:val="24"/>
        </w:rPr>
      </w:pPr>
      <w:r>
        <w:rPr>
          <w:rFonts w:ascii="Arial" w:hAnsi="Arial" w:cs="Arial" w:eastAsiaTheme="minorEastAsia"/>
          <w:sz w:val="24"/>
          <w:szCs w:val="24"/>
        </w:rPr>
        <w:t>4.3.1.3设备资料</w:t>
      </w:r>
    </w:p>
    <w:p>
      <w:pPr>
        <w:widowControl/>
        <w:numPr>
          <w:ilvl w:val="3"/>
          <w:numId w:val="10"/>
        </w:numPr>
        <w:tabs>
          <w:tab w:val="clear" w:pos="988"/>
        </w:tabs>
        <w:spacing w:line="360" w:lineRule="auto"/>
        <w:ind w:left="0" w:firstLine="371" w:firstLineChars="177"/>
        <w:rPr>
          <w:rFonts w:ascii="Arial" w:hAnsi="Arial" w:cs="Arial"/>
          <w:szCs w:val="21"/>
        </w:rPr>
      </w:pPr>
      <w:r>
        <w:rPr>
          <w:rFonts w:ascii="Arial" w:hAnsi="Arial" w:cs="Arial"/>
          <w:szCs w:val="21"/>
        </w:rPr>
        <w:t>合格证：设备零部件的出厂合格证</w:t>
      </w:r>
    </w:p>
    <w:p>
      <w:pPr>
        <w:widowControl/>
        <w:numPr>
          <w:ilvl w:val="3"/>
          <w:numId w:val="10"/>
        </w:numPr>
        <w:tabs>
          <w:tab w:val="clear" w:pos="988"/>
        </w:tabs>
        <w:spacing w:line="360" w:lineRule="auto"/>
        <w:ind w:left="0" w:firstLine="371" w:firstLineChars="177"/>
        <w:rPr>
          <w:rFonts w:ascii="Arial" w:hAnsi="Arial" w:cs="Arial"/>
          <w:szCs w:val="21"/>
        </w:rPr>
      </w:pPr>
      <w:r>
        <w:rPr>
          <w:rFonts w:ascii="Arial" w:hAnsi="Arial" w:cs="Arial"/>
          <w:szCs w:val="21"/>
        </w:rPr>
        <w:t>验收资料：设备的验收标准及数据</w:t>
      </w:r>
    </w:p>
    <w:p>
      <w:pPr>
        <w:widowControl/>
        <w:numPr>
          <w:ilvl w:val="3"/>
          <w:numId w:val="10"/>
        </w:numPr>
        <w:tabs>
          <w:tab w:val="clear" w:pos="988"/>
        </w:tabs>
        <w:spacing w:line="360" w:lineRule="auto"/>
        <w:ind w:left="0" w:firstLine="371" w:firstLineChars="177"/>
        <w:rPr>
          <w:rFonts w:ascii="Arial" w:hAnsi="Arial" w:cs="Arial"/>
          <w:szCs w:val="21"/>
        </w:rPr>
      </w:pPr>
      <w:r>
        <w:rPr>
          <w:rFonts w:hint="eastAsia" w:ascii="Arial" w:hAnsi="Arial" w:cs="Arial"/>
          <w:szCs w:val="21"/>
        </w:rPr>
        <w:t>软件信息：</w:t>
      </w:r>
      <w:r>
        <w:rPr>
          <w:rFonts w:hint="eastAsia"/>
          <w:lang w:bidi="ar"/>
        </w:rPr>
        <w:t>操作系统版本、IP地址</w:t>
      </w:r>
    </w:p>
    <w:p>
      <w:pPr>
        <w:widowControl/>
        <w:numPr>
          <w:ilvl w:val="3"/>
          <w:numId w:val="10"/>
        </w:numPr>
        <w:tabs>
          <w:tab w:val="clear" w:pos="988"/>
        </w:tabs>
        <w:spacing w:line="360" w:lineRule="auto"/>
        <w:ind w:left="0" w:firstLine="371" w:firstLineChars="177"/>
        <w:rPr>
          <w:rFonts w:ascii="Arial" w:hAnsi="Arial" w:cs="Arial"/>
          <w:szCs w:val="21"/>
        </w:rPr>
      </w:pPr>
      <w:r>
        <w:rPr>
          <w:rFonts w:hint="eastAsia" w:ascii="Arial" w:hAnsi="Arial" w:cs="Arial"/>
          <w:szCs w:val="21"/>
        </w:rPr>
        <w:t>特性</w:t>
      </w:r>
    </w:p>
    <w:p>
      <w:pPr>
        <w:widowControl/>
        <w:numPr>
          <w:ilvl w:val="3"/>
          <w:numId w:val="10"/>
        </w:numPr>
        <w:tabs>
          <w:tab w:val="clear" w:pos="988"/>
        </w:tabs>
        <w:spacing w:line="360" w:lineRule="auto"/>
        <w:ind w:left="0" w:firstLine="371" w:firstLineChars="177"/>
        <w:rPr>
          <w:rFonts w:ascii="Arial" w:hAnsi="Arial" w:cs="Arial"/>
          <w:szCs w:val="21"/>
        </w:rPr>
      </w:pPr>
      <w:r>
        <w:rPr>
          <w:rFonts w:ascii="Arial" w:hAnsi="Arial" w:cs="Arial"/>
          <w:szCs w:val="21"/>
        </w:rPr>
        <w:t>技术资料：设备的详细技术资料</w:t>
      </w:r>
    </w:p>
    <w:p>
      <w:pPr>
        <w:widowControl/>
        <w:numPr>
          <w:ilvl w:val="4"/>
          <w:numId w:val="11"/>
        </w:numPr>
        <w:tabs>
          <w:tab w:val="left" w:pos="1276"/>
          <w:tab w:val="clear" w:pos="1685"/>
        </w:tabs>
        <w:spacing w:line="360" w:lineRule="auto"/>
        <w:ind w:left="1114" w:leftChars="355" w:hanging="369" w:hangingChars="176"/>
        <w:rPr>
          <w:rFonts w:ascii="Arial" w:hAnsi="Arial" w:cs="Arial"/>
          <w:szCs w:val="21"/>
        </w:rPr>
      </w:pPr>
      <w:r>
        <w:rPr>
          <w:rFonts w:ascii="Arial" w:hAnsi="Arial" w:cs="Arial"/>
          <w:szCs w:val="21"/>
        </w:rPr>
        <w:t>编号：按一定方式给资料编号</w:t>
      </w:r>
    </w:p>
    <w:p>
      <w:pPr>
        <w:widowControl/>
        <w:numPr>
          <w:ilvl w:val="4"/>
          <w:numId w:val="11"/>
        </w:numPr>
        <w:tabs>
          <w:tab w:val="left" w:pos="1276"/>
          <w:tab w:val="clear" w:pos="1685"/>
        </w:tabs>
        <w:spacing w:line="360" w:lineRule="auto"/>
        <w:ind w:left="1114" w:leftChars="355" w:hanging="369" w:hangingChars="176"/>
        <w:rPr>
          <w:rFonts w:ascii="Arial" w:hAnsi="Arial" w:cs="Arial"/>
          <w:szCs w:val="21"/>
        </w:rPr>
      </w:pPr>
      <w:r>
        <w:rPr>
          <w:rFonts w:ascii="Arial" w:hAnsi="Arial" w:cs="Arial"/>
          <w:szCs w:val="21"/>
        </w:rPr>
        <w:t>名称：资料的名称</w:t>
      </w:r>
    </w:p>
    <w:p>
      <w:pPr>
        <w:widowControl/>
        <w:numPr>
          <w:ilvl w:val="4"/>
          <w:numId w:val="11"/>
        </w:numPr>
        <w:tabs>
          <w:tab w:val="left" w:pos="1276"/>
          <w:tab w:val="clear" w:pos="1685"/>
        </w:tabs>
        <w:spacing w:line="360" w:lineRule="auto"/>
        <w:ind w:left="1114" w:leftChars="355" w:hanging="369" w:hangingChars="176"/>
        <w:rPr>
          <w:rFonts w:ascii="Arial" w:hAnsi="Arial" w:cs="Arial"/>
          <w:szCs w:val="21"/>
        </w:rPr>
      </w:pPr>
      <w:r>
        <w:rPr>
          <w:rFonts w:ascii="Arial" w:hAnsi="Arial" w:cs="Arial"/>
          <w:szCs w:val="21"/>
        </w:rPr>
        <w:t>筛选：可以按不同条件进行筛选</w:t>
      </w:r>
    </w:p>
    <w:p>
      <w:pPr>
        <w:widowControl/>
        <w:numPr>
          <w:ilvl w:val="4"/>
          <w:numId w:val="11"/>
        </w:numPr>
        <w:tabs>
          <w:tab w:val="left" w:pos="1276"/>
          <w:tab w:val="clear" w:pos="1685"/>
        </w:tabs>
        <w:spacing w:line="360" w:lineRule="auto"/>
        <w:ind w:left="1114" w:leftChars="355" w:hanging="369" w:hangingChars="176"/>
        <w:rPr>
          <w:rFonts w:ascii="Arial" w:hAnsi="Arial" w:cs="Arial"/>
          <w:szCs w:val="21"/>
        </w:rPr>
      </w:pPr>
      <w:r>
        <w:rPr>
          <w:rFonts w:ascii="Arial" w:hAnsi="Arial" w:cs="Arial"/>
          <w:szCs w:val="21"/>
        </w:rPr>
        <w:t>备份：设备的软件备份</w:t>
      </w:r>
    </w:p>
    <w:p>
      <w:pPr>
        <w:widowControl/>
        <w:numPr>
          <w:ilvl w:val="4"/>
          <w:numId w:val="11"/>
        </w:numPr>
        <w:tabs>
          <w:tab w:val="left" w:pos="1276"/>
          <w:tab w:val="clear" w:pos="1685"/>
        </w:tabs>
        <w:spacing w:line="360" w:lineRule="auto"/>
        <w:ind w:left="1114" w:leftChars="355" w:hanging="369" w:hangingChars="176"/>
        <w:rPr>
          <w:rFonts w:ascii="Arial" w:hAnsi="Arial" w:cs="Arial"/>
          <w:szCs w:val="21"/>
        </w:rPr>
      </w:pPr>
      <w:r>
        <w:rPr>
          <w:rFonts w:ascii="Arial" w:hAnsi="Arial" w:cs="Arial"/>
          <w:szCs w:val="21"/>
        </w:rPr>
        <w:t>内容：操作手册，维修指南，关键件一览表</w:t>
      </w:r>
    </w:p>
    <w:p>
      <w:pPr>
        <w:pStyle w:val="5"/>
        <w:tabs>
          <w:tab w:val="left" w:pos="0"/>
        </w:tabs>
        <w:rPr>
          <w:rFonts w:ascii="Arial" w:hAnsi="Arial" w:cs="Arial" w:eastAsiaTheme="minorEastAsia"/>
          <w:sz w:val="24"/>
          <w:szCs w:val="24"/>
        </w:rPr>
      </w:pPr>
      <w:r>
        <w:rPr>
          <w:rFonts w:ascii="Arial" w:hAnsi="Arial" w:cs="Arial" w:eastAsiaTheme="minorEastAsia"/>
          <w:sz w:val="24"/>
          <w:szCs w:val="24"/>
        </w:rPr>
        <w:t>4.3.1.4</w:t>
      </w:r>
      <w:r>
        <w:rPr>
          <w:rFonts w:hint="eastAsia" w:ascii="Arial" w:hAnsi="Arial" w:cs="Arial" w:eastAsiaTheme="minorEastAsia"/>
          <w:sz w:val="24"/>
          <w:szCs w:val="24"/>
        </w:rPr>
        <w:t xml:space="preserve"> </w:t>
      </w:r>
      <w:r>
        <w:rPr>
          <w:rFonts w:ascii="Arial" w:hAnsi="Arial" w:cs="Arial" w:eastAsiaTheme="minorEastAsia"/>
          <w:sz w:val="24"/>
          <w:szCs w:val="24"/>
        </w:rPr>
        <w:t>设备</w:t>
      </w:r>
      <w:r>
        <w:rPr>
          <w:rFonts w:hint="eastAsia" w:ascii="Arial" w:hAnsi="Arial" w:cs="Arial" w:eastAsiaTheme="minorEastAsia"/>
          <w:sz w:val="24"/>
          <w:szCs w:val="24"/>
        </w:rPr>
        <w:t>购置</w:t>
      </w:r>
      <w:r>
        <w:rPr>
          <w:rFonts w:ascii="Arial" w:hAnsi="Arial" w:cs="Arial" w:eastAsiaTheme="minorEastAsia"/>
          <w:sz w:val="24"/>
          <w:szCs w:val="24"/>
        </w:rPr>
        <w:t>供应商信息</w:t>
      </w:r>
    </w:p>
    <w:p>
      <w:pPr>
        <w:widowControl/>
        <w:numPr>
          <w:ilvl w:val="0"/>
          <w:numId w:val="12"/>
        </w:numPr>
        <w:spacing w:line="360" w:lineRule="auto"/>
        <w:ind w:left="851" w:hanging="426"/>
        <w:rPr>
          <w:rFonts w:ascii="Arial" w:hAnsi="Arial" w:cs="Arial"/>
          <w:bCs/>
          <w:szCs w:val="21"/>
        </w:rPr>
      </w:pPr>
      <w:r>
        <w:rPr>
          <w:rFonts w:ascii="Arial" w:hAnsi="Arial" w:cs="Arial"/>
          <w:szCs w:val="21"/>
        </w:rPr>
        <w:t>名称：设备供应商的全称</w:t>
      </w:r>
    </w:p>
    <w:p>
      <w:pPr>
        <w:widowControl/>
        <w:numPr>
          <w:ilvl w:val="0"/>
          <w:numId w:val="12"/>
        </w:numPr>
        <w:spacing w:line="360" w:lineRule="auto"/>
        <w:ind w:left="851" w:hanging="426"/>
        <w:rPr>
          <w:rFonts w:ascii="Arial" w:hAnsi="Arial" w:cs="Arial"/>
          <w:szCs w:val="21"/>
        </w:rPr>
      </w:pPr>
      <w:r>
        <w:rPr>
          <w:rFonts w:ascii="Arial" w:hAnsi="Arial" w:cs="Arial"/>
          <w:szCs w:val="21"/>
        </w:rPr>
        <w:t>简介：设备供应商的基本信息</w:t>
      </w:r>
    </w:p>
    <w:p>
      <w:pPr>
        <w:widowControl/>
        <w:numPr>
          <w:ilvl w:val="0"/>
          <w:numId w:val="12"/>
        </w:numPr>
        <w:spacing w:line="360" w:lineRule="auto"/>
        <w:ind w:left="851" w:hanging="426"/>
        <w:rPr>
          <w:rFonts w:ascii="Arial" w:hAnsi="Arial" w:cs="Arial"/>
          <w:bCs/>
          <w:szCs w:val="21"/>
        </w:rPr>
      </w:pPr>
      <w:r>
        <w:rPr>
          <w:rFonts w:ascii="Arial" w:hAnsi="Arial" w:cs="Arial"/>
          <w:szCs w:val="21"/>
        </w:rPr>
        <w:t>地址：设备供应商的联系地址</w:t>
      </w:r>
    </w:p>
    <w:p>
      <w:pPr>
        <w:widowControl/>
        <w:numPr>
          <w:ilvl w:val="0"/>
          <w:numId w:val="12"/>
        </w:numPr>
        <w:spacing w:line="360" w:lineRule="auto"/>
        <w:ind w:left="851" w:hanging="426"/>
        <w:rPr>
          <w:rFonts w:ascii="Arial" w:hAnsi="Arial" w:cs="Arial"/>
          <w:bCs/>
          <w:szCs w:val="21"/>
        </w:rPr>
      </w:pPr>
      <w:r>
        <w:rPr>
          <w:rFonts w:ascii="Arial" w:hAnsi="Arial" w:cs="Arial"/>
          <w:bCs/>
          <w:szCs w:val="21"/>
        </w:rPr>
        <w:t>联系方式</w:t>
      </w:r>
    </w:p>
    <w:p>
      <w:pPr>
        <w:widowControl/>
        <w:numPr>
          <w:ilvl w:val="0"/>
          <w:numId w:val="13"/>
        </w:numPr>
        <w:tabs>
          <w:tab w:val="left" w:pos="1276"/>
          <w:tab w:val="clear" w:pos="845"/>
        </w:tabs>
        <w:spacing w:line="360" w:lineRule="auto"/>
        <w:ind w:firstLine="6"/>
        <w:rPr>
          <w:rFonts w:ascii="Arial" w:hAnsi="Arial" w:cs="Arial"/>
          <w:szCs w:val="21"/>
        </w:rPr>
      </w:pPr>
      <w:r>
        <w:rPr>
          <w:rFonts w:ascii="Arial" w:hAnsi="Arial" w:cs="Arial"/>
          <w:szCs w:val="21"/>
        </w:rPr>
        <w:t>设备供应商的联系地址邮编</w:t>
      </w:r>
    </w:p>
    <w:p>
      <w:pPr>
        <w:widowControl/>
        <w:numPr>
          <w:ilvl w:val="0"/>
          <w:numId w:val="13"/>
        </w:numPr>
        <w:tabs>
          <w:tab w:val="left" w:pos="1276"/>
          <w:tab w:val="clear" w:pos="845"/>
        </w:tabs>
        <w:spacing w:line="360" w:lineRule="auto"/>
        <w:ind w:firstLine="6"/>
        <w:rPr>
          <w:rFonts w:ascii="Arial" w:hAnsi="Arial" w:cs="Arial"/>
          <w:szCs w:val="21"/>
        </w:rPr>
      </w:pPr>
      <w:r>
        <w:rPr>
          <w:rFonts w:ascii="Arial" w:hAnsi="Arial" w:cs="Arial"/>
          <w:szCs w:val="21"/>
        </w:rPr>
        <w:t>联系人：设备供应商的联络人姓名</w:t>
      </w:r>
    </w:p>
    <w:p>
      <w:pPr>
        <w:widowControl/>
        <w:numPr>
          <w:ilvl w:val="0"/>
          <w:numId w:val="13"/>
        </w:numPr>
        <w:tabs>
          <w:tab w:val="left" w:pos="1276"/>
          <w:tab w:val="clear" w:pos="845"/>
        </w:tabs>
        <w:spacing w:line="360" w:lineRule="auto"/>
        <w:ind w:firstLine="6"/>
        <w:rPr>
          <w:rFonts w:ascii="Arial" w:hAnsi="Arial" w:cs="Arial"/>
          <w:szCs w:val="21"/>
        </w:rPr>
      </w:pPr>
      <w:r>
        <w:rPr>
          <w:rFonts w:ascii="Arial" w:hAnsi="Arial" w:cs="Arial"/>
          <w:szCs w:val="21"/>
        </w:rPr>
        <w:t>法人: 企业法人</w:t>
      </w:r>
    </w:p>
    <w:p>
      <w:pPr>
        <w:widowControl/>
        <w:numPr>
          <w:ilvl w:val="0"/>
          <w:numId w:val="13"/>
        </w:numPr>
        <w:tabs>
          <w:tab w:val="left" w:pos="1276"/>
          <w:tab w:val="clear" w:pos="845"/>
        </w:tabs>
        <w:spacing w:line="360" w:lineRule="auto"/>
        <w:ind w:firstLine="6"/>
        <w:rPr>
          <w:rFonts w:ascii="Arial" w:hAnsi="Arial" w:cs="Arial"/>
          <w:szCs w:val="21"/>
        </w:rPr>
      </w:pPr>
      <w:r>
        <w:rPr>
          <w:rFonts w:ascii="Arial" w:hAnsi="Arial" w:cs="Arial"/>
          <w:szCs w:val="21"/>
        </w:rPr>
        <w:t>电话：设备供应商的联络电话号码</w:t>
      </w:r>
    </w:p>
    <w:p>
      <w:pPr>
        <w:widowControl/>
        <w:numPr>
          <w:ilvl w:val="0"/>
          <w:numId w:val="13"/>
        </w:numPr>
        <w:tabs>
          <w:tab w:val="left" w:pos="1276"/>
          <w:tab w:val="clear" w:pos="845"/>
        </w:tabs>
        <w:spacing w:line="360" w:lineRule="auto"/>
        <w:ind w:firstLine="6"/>
        <w:rPr>
          <w:rFonts w:ascii="Arial" w:hAnsi="Arial" w:cs="Arial"/>
          <w:szCs w:val="21"/>
        </w:rPr>
      </w:pPr>
      <w:r>
        <w:rPr>
          <w:rFonts w:ascii="Arial" w:hAnsi="Arial" w:cs="Arial"/>
          <w:szCs w:val="21"/>
        </w:rPr>
        <w:t>传真：设备供应商的联络传真号码</w:t>
      </w:r>
    </w:p>
    <w:p>
      <w:pPr>
        <w:widowControl/>
        <w:numPr>
          <w:ilvl w:val="0"/>
          <w:numId w:val="13"/>
        </w:numPr>
        <w:tabs>
          <w:tab w:val="left" w:pos="1276"/>
          <w:tab w:val="clear" w:pos="845"/>
        </w:tabs>
        <w:spacing w:line="360" w:lineRule="auto"/>
        <w:ind w:firstLine="6"/>
        <w:rPr>
          <w:rFonts w:ascii="Arial" w:hAnsi="Arial" w:cs="Arial"/>
          <w:szCs w:val="21"/>
        </w:rPr>
      </w:pPr>
      <w:r>
        <w:rPr>
          <w:rFonts w:ascii="Arial" w:hAnsi="Arial" w:cs="Arial"/>
          <w:szCs w:val="21"/>
        </w:rPr>
        <w:t>网址：设备供应商的网站信息</w:t>
      </w:r>
    </w:p>
    <w:p>
      <w:pPr>
        <w:pStyle w:val="5"/>
        <w:tabs>
          <w:tab w:val="left" w:pos="0"/>
        </w:tabs>
        <w:rPr>
          <w:rFonts w:ascii="Arial" w:hAnsi="Arial" w:cs="Arial" w:eastAsiaTheme="minorEastAsia"/>
          <w:sz w:val="24"/>
          <w:szCs w:val="24"/>
        </w:rPr>
      </w:pPr>
      <w:r>
        <w:rPr>
          <w:rFonts w:ascii="Arial" w:hAnsi="Arial" w:cs="Arial" w:eastAsiaTheme="minorEastAsia"/>
          <w:sz w:val="24"/>
          <w:szCs w:val="24"/>
        </w:rPr>
        <w:t>4.3.1.5</w:t>
      </w:r>
      <w:r>
        <w:rPr>
          <w:rFonts w:hint="eastAsia" w:ascii="Arial" w:hAnsi="Arial" w:cs="Arial" w:eastAsiaTheme="minorEastAsia"/>
          <w:sz w:val="24"/>
          <w:szCs w:val="24"/>
        </w:rPr>
        <w:t xml:space="preserve"> </w:t>
      </w:r>
      <w:r>
        <w:rPr>
          <w:rFonts w:ascii="Arial" w:hAnsi="Arial" w:cs="Arial" w:eastAsiaTheme="minorEastAsia"/>
          <w:sz w:val="24"/>
          <w:szCs w:val="24"/>
        </w:rPr>
        <w:t>设备主要零部件信息</w:t>
      </w:r>
    </w:p>
    <w:p>
      <w:pPr>
        <w:widowControl/>
        <w:numPr>
          <w:ilvl w:val="1"/>
          <w:numId w:val="14"/>
        </w:numPr>
        <w:tabs>
          <w:tab w:val="clear" w:pos="1265"/>
        </w:tabs>
        <w:spacing w:line="360" w:lineRule="auto"/>
        <w:ind w:left="426" w:firstLine="0"/>
        <w:rPr>
          <w:rFonts w:ascii="Arial" w:hAnsi="Arial" w:cs="Arial"/>
          <w:szCs w:val="21"/>
        </w:rPr>
      </w:pPr>
      <w:r>
        <w:rPr>
          <w:rFonts w:ascii="Arial" w:hAnsi="Arial" w:cs="Arial"/>
          <w:szCs w:val="21"/>
        </w:rPr>
        <w:t>名称：零部件的名称</w:t>
      </w:r>
    </w:p>
    <w:p>
      <w:pPr>
        <w:widowControl/>
        <w:numPr>
          <w:ilvl w:val="1"/>
          <w:numId w:val="14"/>
        </w:numPr>
        <w:tabs>
          <w:tab w:val="clear" w:pos="1265"/>
        </w:tabs>
        <w:spacing w:line="360" w:lineRule="auto"/>
        <w:ind w:left="426" w:firstLine="0"/>
        <w:rPr>
          <w:rFonts w:ascii="Arial" w:hAnsi="Arial" w:cs="Arial"/>
          <w:szCs w:val="21"/>
        </w:rPr>
      </w:pPr>
      <w:r>
        <w:rPr>
          <w:rFonts w:ascii="Arial" w:hAnsi="Arial" w:cs="Arial"/>
          <w:szCs w:val="21"/>
        </w:rPr>
        <w:t>区域：零部件的使用位置</w:t>
      </w:r>
    </w:p>
    <w:p>
      <w:pPr>
        <w:widowControl/>
        <w:numPr>
          <w:ilvl w:val="1"/>
          <w:numId w:val="14"/>
        </w:numPr>
        <w:tabs>
          <w:tab w:val="clear" w:pos="1265"/>
        </w:tabs>
        <w:spacing w:line="360" w:lineRule="auto"/>
        <w:ind w:left="426" w:firstLine="0"/>
        <w:rPr>
          <w:rFonts w:ascii="Arial" w:hAnsi="Arial" w:cs="Arial"/>
          <w:szCs w:val="21"/>
        </w:rPr>
      </w:pPr>
      <w:r>
        <w:rPr>
          <w:rFonts w:ascii="Arial" w:hAnsi="Arial" w:cs="Arial"/>
          <w:szCs w:val="21"/>
        </w:rPr>
        <w:t>供货期：零部件的供货期</w:t>
      </w:r>
    </w:p>
    <w:p>
      <w:pPr>
        <w:widowControl/>
        <w:numPr>
          <w:ilvl w:val="1"/>
          <w:numId w:val="14"/>
        </w:numPr>
        <w:tabs>
          <w:tab w:val="clear" w:pos="1265"/>
        </w:tabs>
        <w:spacing w:line="360" w:lineRule="auto"/>
        <w:ind w:left="426" w:firstLine="0"/>
        <w:rPr>
          <w:rFonts w:ascii="Arial" w:hAnsi="Arial" w:cs="Arial"/>
          <w:szCs w:val="21"/>
        </w:rPr>
      </w:pPr>
      <w:r>
        <w:rPr>
          <w:rFonts w:ascii="Arial" w:hAnsi="Arial" w:cs="Arial"/>
          <w:szCs w:val="21"/>
        </w:rPr>
        <w:t>价格: 零部件的价格</w:t>
      </w:r>
    </w:p>
    <w:p>
      <w:pPr>
        <w:widowControl/>
        <w:numPr>
          <w:ilvl w:val="1"/>
          <w:numId w:val="14"/>
        </w:numPr>
        <w:tabs>
          <w:tab w:val="clear" w:pos="1265"/>
        </w:tabs>
        <w:spacing w:line="360" w:lineRule="auto"/>
        <w:ind w:left="426" w:firstLine="0"/>
        <w:rPr>
          <w:rFonts w:ascii="Arial" w:hAnsi="Arial" w:cs="Arial"/>
          <w:szCs w:val="21"/>
        </w:rPr>
      </w:pPr>
      <w:r>
        <w:rPr>
          <w:rFonts w:ascii="Arial" w:hAnsi="Arial" w:cs="Arial"/>
          <w:szCs w:val="21"/>
        </w:rPr>
        <w:t>技术资料信息</w:t>
      </w:r>
    </w:p>
    <w:p>
      <w:pPr>
        <w:widowControl/>
        <w:numPr>
          <w:ilvl w:val="1"/>
          <w:numId w:val="14"/>
        </w:numPr>
        <w:tabs>
          <w:tab w:val="clear" w:pos="1265"/>
        </w:tabs>
        <w:spacing w:line="360" w:lineRule="auto"/>
        <w:ind w:left="426" w:firstLine="0"/>
        <w:rPr>
          <w:rFonts w:ascii="Arial" w:hAnsi="Arial" w:cs="Arial"/>
          <w:szCs w:val="21"/>
        </w:rPr>
      </w:pPr>
      <w:r>
        <w:rPr>
          <w:rFonts w:ascii="Arial" w:hAnsi="Arial" w:cs="Arial"/>
          <w:szCs w:val="21"/>
        </w:rPr>
        <w:t>供应商信息</w:t>
      </w:r>
    </w:p>
    <w:p>
      <w:pPr>
        <w:widowControl/>
        <w:numPr>
          <w:ilvl w:val="0"/>
          <w:numId w:val="15"/>
        </w:numPr>
        <w:spacing w:line="360" w:lineRule="auto"/>
        <w:ind w:left="1276" w:hanging="425"/>
        <w:rPr>
          <w:rFonts w:ascii="Arial" w:hAnsi="Arial" w:cs="Arial"/>
          <w:szCs w:val="21"/>
        </w:rPr>
      </w:pPr>
      <w:r>
        <w:rPr>
          <w:rFonts w:ascii="Arial" w:hAnsi="Arial" w:cs="Arial"/>
          <w:szCs w:val="21"/>
        </w:rPr>
        <w:t>名称：设备供应商的全称</w:t>
      </w:r>
    </w:p>
    <w:p>
      <w:pPr>
        <w:widowControl/>
        <w:numPr>
          <w:ilvl w:val="0"/>
          <w:numId w:val="15"/>
        </w:numPr>
        <w:spacing w:line="360" w:lineRule="auto"/>
        <w:ind w:left="1276" w:hanging="425"/>
        <w:rPr>
          <w:rFonts w:ascii="Arial" w:hAnsi="Arial" w:cs="Arial"/>
          <w:szCs w:val="21"/>
        </w:rPr>
      </w:pPr>
      <w:r>
        <w:rPr>
          <w:rFonts w:ascii="Arial" w:hAnsi="Arial" w:cs="Arial"/>
          <w:szCs w:val="21"/>
        </w:rPr>
        <w:t>地址：设备供应商的联系地址</w:t>
      </w:r>
    </w:p>
    <w:p>
      <w:pPr>
        <w:widowControl/>
        <w:numPr>
          <w:ilvl w:val="0"/>
          <w:numId w:val="15"/>
        </w:numPr>
        <w:spacing w:line="360" w:lineRule="auto"/>
        <w:ind w:left="1276" w:hanging="425"/>
        <w:rPr>
          <w:rFonts w:ascii="Arial" w:hAnsi="Arial" w:cs="Arial"/>
          <w:szCs w:val="21"/>
        </w:rPr>
      </w:pPr>
      <w:r>
        <w:rPr>
          <w:rFonts w:ascii="Arial" w:hAnsi="Arial" w:cs="Arial"/>
          <w:szCs w:val="21"/>
        </w:rPr>
        <w:t>邮编：设备供应商的联系地址邮编</w:t>
      </w:r>
    </w:p>
    <w:p>
      <w:pPr>
        <w:widowControl/>
        <w:numPr>
          <w:ilvl w:val="0"/>
          <w:numId w:val="15"/>
        </w:numPr>
        <w:spacing w:line="360" w:lineRule="auto"/>
        <w:ind w:left="1276" w:hanging="425"/>
        <w:rPr>
          <w:rFonts w:ascii="Arial" w:hAnsi="Arial" w:cs="Arial"/>
          <w:szCs w:val="21"/>
        </w:rPr>
      </w:pPr>
      <w:r>
        <w:rPr>
          <w:rFonts w:ascii="Arial" w:hAnsi="Arial" w:cs="Arial"/>
          <w:szCs w:val="21"/>
        </w:rPr>
        <w:t>联系人：设备供应商的联络人姓名</w:t>
      </w:r>
    </w:p>
    <w:p>
      <w:pPr>
        <w:widowControl/>
        <w:numPr>
          <w:ilvl w:val="0"/>
          <w:numId w:val="15"/>
        </w:numPr>
        <w:spacing w:line="360" w:lineRule="auto"/>
        <w:ind w:left="1276" w:hanging="425"/>
        <w:rPr>
          <w:rFonts w:ascii="Arial" w:hAnsi="Arial" w:cs="Arial"/>
          <w:szCs w:val="21"/>
        </w:rPr>
      </w:pPr>
      <w:r>
        <w:rPr>
          <w:rFonts w:ascii="Arial" w:hAnsi="Arial" w:cs="Arial"/>
          <w:szCs w:val="21"/>
        </w:rPr>
        <w:t>电话：设备供应商的联络电话号码</w:t>
      </w:r>
    </w:p>
    <w:p>
      <w:pPr>
        <w:widowControl/>
        <w:numPr>
          <w:ilvl w:val="0"/>
          <w:numId w:val="15"/>
        </w:numPr>
        <w:spacing w:line="360" w:lineRule="auto"/>
        <w:ind w:left="1276" w:hanging="425"/>
        <w:rPr>
          <w:rFonts w:ascii="Arial" w:hAnsi="Arial" w:cs="Arial"/>
          <w:szCs w:val="21"/>
        </w:rPr>
      </w:pPr>
      <w:r>
        <w:rPr>
          <w:rFonts w:ascii="Arial" w:hAnsi="Arial" w:cs="Arial"/>
          <w:szCs w:val="21"/>
        </w:rPr>
        <w:t>邮编传真：设备供应商的联络传真号码</w:t>
      </w:r>
    </w:p>
    <w:p>
      <w:pPr>
        <w:widowControl/>
        <w:numPr>
          <w:ilvl w:val="0"/>
          <w:numId w:val="15"/>
        </w:numPr>
        <w:spacing w:line="360" w:lineRule="auto"/>
        <w:ind w:left="1276" w:hanging="425"/>
        <w:rPr>
          <w:rFonts w:ascii="Arial" w:hAnsi="Arial" w:cs="Arial"/>
          <w:szCs w:val="21"/>
        </w:rPr>
      </w:pPr>
      <w:r>
        <w:rPr>
          <w:rFonts w:ascii="Arial" w:hAnsi="Arial" w:cs="Arial"/>
          <w:szCs w:val="21"/>
        </w:rPr>
        <w:t>网址：设备供应商的网站信息</w:t>
      </w:r>
    </w:p>
    <w:p>
      <w:pPr>
        <w:pStyle w:val="5"/>
        <w:tabs>
          <w:tab w:val="left" w:pos="0"/>
        </w:tabs>
        <w:spacing w:after="0" w:line="377" w:lineRule="auto"/>
        <w:rPr>
          <w:rFonts w:ascii="Arial" w:hAnsi="Arial" w:cs="Arial" w:eastAsiaTheme="minorEastAsia"/>
          <w:sz w:val="24"/>
          <w:szCs w:val="24"/>
        </w:rPr>
      </w:pPr>
      <w:r>
        <w:rPr>
          <w:rFonts w:ascii="Arial" w:hAnsi="Arial" w:cs="Arial" w:eastAsiaTheme="minorEastAsia"/>
          <w:sz w:val="24"/>
          <w:szCs w:val="24"/>
        </w:rPr>
        <w:t>4.3.1.6</w:t>
      </w:r>
      <w:r>
        <w:rPr>
          <w:rFonts w:hint="eastAsia" w:ascii="Arial" w:hAnsi="Arial" w:cs="Arial" w:eastAsiaTheme="minorEastAsia"/>
          <w:sz w:val="24"/>
          <w:szCs w:val="24"/>
        </w:rPr>
        <w:t xml:space="preserve"> </w:t>
      </w:r>
      <w:r>
        <w:rPr>
          <w:rFonts w:ascii="Arial" w:hAnsi="Arial" w:cs="Arial" w:eastAsiaTheme="minorEastAsia"/>
          <w:sz w:val="24"/>
          <w:szCs w:val="24"/>
        </w:rPr>
        <w:t>设备主要维护数据</w:t>
      </w:r>
    </w:p>
    <w:p>
      <w:pPr>
        <w:widowControl/>
        <w:numPr>
          <w:ilvl w:val="1"/>
          <w:numId w:val="16"/>
        </w:numPr>
        <w:tabs>
          <w:tab w:val="left" w:pos="426"/>
          <w:tab w:val="left" w:pos="851"/>
          <w:tab w:val="clear" w:pos="988"/>
        </w:tabs>
        <w:spacing w:line="360" w:lineRule="auto"/>
        <w:ind w:left="425" w:firstLine="0"/>
        <w:rPr>
          <w:rFonts w:ascii="Arial" w:hAnsi="Arial" w:cs="Arial"/>
          <w:szCs w:val="21"/>
        </w:rPr>
      </w:pPr>
      <w:r>
        <w:rPr>
          <w:rFonts w:ascii="Arial" w:hAnsi="Arial" w:cs="Arial"/>
          <w:szCs w:val="21"/>
        </w:rPr>
        <w:t>日点检数据库</w:t>
      </w:r>
    </w:p>
    <w:p>
      <w:pPr>
        <w:widowControl/>
        <w:numPr>
          <w:ilvl w:val="1"/>
          <w:numId w:val="16"/>
        </w:numPr>
        <w:tabs>
          <w:tab w:val="left" w:pos="851"/>
          <w:tab w:val="clear" w:pos="988"/>
        </w:tabs>
        <w:spacing w:line="360" w:lineRule="auto"/>
        <w:ind w:left="425" w:firstLine="0"/>
        <w:rPr>
          <w:rFonts w:ascii="Arial" w:hAnsi="Arial" w:cs="Arial"/>
          <w:szCs w:val="21"/>
        </w:rPr>
      </w:pPr>
      <w:r>
        <w:rPr>
          <w:rFonts w:ascii="Arial" w:hAnsi="Arial" w:cs="Arial"/>
          <w:szCs w:val="21"/>
        </w:rPr>
        <w:t>润滑数据库</w:t>
      </w:r>
    </w:p>
    <w:p>
      <w:pPr>
        <w:widowControl/>
        <w:numPr>
          <w:ilvl w:val="1"/>
          <w:numId w:val="16"/>
        </w:numPr>
        <w:tabs>
          <w:tab w:val="left" w:pos="851"/>
          <w:tab w:val="clear" w:pos="988"/>
        </w:tabs>
        <w:spacing w:line="360" w:lineRule="auto"/>
        <w:ind w:left="425" w:firstLine="0"/>
        <w:rPr>
          <w:rFonts w:ascii="Arial" w:hAnsi="Arial" w:cs="Arial"/>
          <w:szCs w:val="21"/>
        </w:rPr>
      </w:pPr>
      <w:r>
        <w:rPr>
          <w:rFonts w:ascii="Arial" w:hAnsi="Arial" w:cs="Arial"/>
          <w:szCs w:val="21"/>
        </w:rPr>
        <w:t>预防性维护数据库</w:t>
      </w:r>
    </w:p>
    <w:p>
      <w:pPr>
        <w:widowControl/>
        <w:numPr>
          <w:ilvl w:val="1"/>
          <w:numId w:val="16"/>
        </w:numPr>
        <w:tabs>
          <w:tab w:val="left" w:pos="851"/>
          <w:tab w:val="clear" w:pos="988"/>
        </w:tabs>
        <w:spacing w:line="360" w:lineRule="auto"/>
        <w:ind w:left="425" w:firstLine="0"/>
        <w:rPr>
          <w:rFonts w:ascii="Arial" w:hAnsi="Arial" w:cs="Arial"/>
          <w:szCs w:val="21"/>
        </w:rPr>
      </w:pPr>
      <w:r>
        <w:rPr>
          <w:rFonts w:ascii="Arial" w:hAnsi="Arial" w:cs="Arial"/>
          <w:szCs w:val="21"/>
        </w:rPr>
        <w:t>预测性维护数据库</w:t>
      </w:r>
    </w:p>
    <w:p>
      <w:pPr>
        <w:widowControl/>
        <w:numPr>
          <w:ilvl w:val="1"/>
          <w:numId w:val="16"/>
        </w:numPr>
        <w:tabs>
          <w:tab w:val="left" w:pos="851"/>
          <w:tab w:val="clear" w:pos="988"/>
        </w:tabs>
        <w:spacing w:line="360" w:lineRule="auto"/>
        <w:ind w:left="425" w:firstLine="0"/>
        <w:rPr>
          <w:rFonts w:ascii="Arial" w:hAnsi="Arial" w:cs="Arial"/>
          <w:szCs w:val="21"/>
        </w:rPr>
      </w:pPr>
      <w:r>
        <w:rPr>
          <w:rFonts w:ascii="Arial" w:hAnsi="Arial" w:cs="Arial"/>
          <w:szCs w:val="21"/>
        </w:rPr>
        <w:t>维修记录</w:t>
      </w:r>
    </w:p>
    <w:p>
      <w:pPr>
        <w:widowControl/>
        <w:numPr>
          <w:ilvl w:val="1"/>
          <w:numId w:val="16"/>
        </w:numPr>
        <w:tabs>
          <w:tab w:val="left" w:pos="426"/>
          <w:tab w:val="clear" w:pos="988"/>
        </w:tabs>
        <w:spacing w:line="360" w:lineRule="auto"/>
        <w:ind w:left="424" w:leftChars="201" w:hanging="2"/>
        <w:rPr>
          <w:rFonts w:ascii="Arial" w:hAnsi="Arial" w:cs="Arial"/>
          <w:szCs w:val="21"/>
        </w:rPr>
      </w:pPr>
      <w:r>
        <w:rPr>
          <w:rFonts w:ascii="Arial" w:hAnsi="Arial" w:cs="Arial"/>
          <w:szCs w:val="21"/>
        </w:rPr>
        <w:t>与其它相关信息的链接</w:t>
      </w:r>
    </w:p>
    <w:p>
      <w:pPr>
        <w:widowControl/>
        <w:numPr>
          <w:ilvl w:val="1"/>
          <w:numId w:val="16"/>
        </w:numPr>
        <w:tabs>
          <w:tab w:val="left" w:pos="851"/>
          <w:tab w:val="clear" w:pos="988"/>
        </w:tabs>
        <w:spacing w:line="360" w:lineRule="auto"/>
        <w:ind w:left="425" w:firstLine="0"/>
        <w:rPr>
          <w:rFonts w:ascii="Arial" w:hAnsi="Arial" w:cs="Arial"/>
          <w:szCs w:val="21"/>
        </w:rPr>
      </w:pPr>
      <w:r>
        <w:rPr>
          <w:rFonts w:ascii="Arial" w:hAnsi="Arial" w:cs="Arial"/>
          <w:szCs w:val="21"/>
        </w:rPr>
        <w:t>易损件</w:t>
      </w:r>
    </w:p>
    <w:p>
      <w:pPr>
        <w:pStyle w:val="5"/>
        <w:tabs>
          <w:tab w:val="left" w:pos="0"/>
        </w:tabs>
        <w:spacing w:before="0" w:after="0" w:line="377" w:lineRule="auto"/>
        <w:rPr>
          <w:rFonts w:ascii="Arial" w:hAnsi="Arial" w:cs="Arial" w:eastAsiaTheme="minorEastAsia"/>
          <w:sz w:val="24"/>
          <w:szCs w:val="24"/>
        </w:rPr>
      </w:pPr>
      <w:r>
        <w:rPr>
          <w:rFonts w:ascii="Arial" w:hAnsi="Arial" w:cs="Arial" w:eastAsiaTheme="minorEastAsia"/>
          <w:sz w:val="24"/>
          <w:szCs w:val="24"/>
        </w:rPr>
        <w:t>4.3.1.7</w:t>
      </w:r>
      <w:r>
        <w:rPr>
          <w:rFonts w:hint="eastAsia" w:ascii="Arial" w:hAnsi="Arial" w:cs="Arial" w:eastAsiaTheme="minorEastAsia"/>
          <w:sz w:val="24"/>
          <w:szCs w:val="24"/>
        </w:rPr>
        <w:t xml:space="preserve"> </w:t>
      </w:r>
      <w:r>
        <w:rPr>
          <w:rFonts w:ascii="Arial" w:hAnsi="Arial" w:cs="Arial" w:eastAsiaTheme="minorEastAsia"/>
          <w:sz w:val="24"/>
          <w:szCs w:val="24"/>
        </w:rPr>
        <w:t>设备状态管理</w:t>
      </w:r>
    </w:p>
    <w:p>
      <w:pPr>
        <w:widowControl/>
        <w:numPr>
          <w:ilvl w:val="0"/>
          <w:numId w:val="17"/>
        </w:numPr>
        <w:spacing w:line="360" w:lineRule="auto"/>
        <w:rPr>
          <w:rFonts w:ascii="Arial" w:hAnsi="Arial" w:cs="Arial"/>
          <w:szCs w:val="21"/>
        </w:rPr>
      </w:pPr>
      <w:r>
        <w:rPr>
          <w:rFonts w:ascii="Arial" w:hAnsi="Arial" w:cs="Arial"/>
          <w:szCs w:val="21"/>
        </w:rPr>
        <w:t>名称：设备名称</w:t>
      </w:r>
    </w:p>
    <w:p>
      <w:pPr>
        <w:widowControl/>
        <w:numPr>
          <w:ilvl w:val="0"/>
          <w:numId w:val="17"/>
        </w:numPr>
        <w:spacing w:line="360" w:lineRule="auto"/>
        <w:rPr>
          <w:rFonts w:ascii="Arial" w:hAnsi="Arial" w:cs="Arial"/>
          <w:szCs w:val="21"/>
        </w:rPr>
      </w:pPr>
      <w:r>
        <w:rPr>
          <w:rFonts w:ascii="Arial" w:hAnsi="Arial" w:cs="Arial"/>
          <w:szCs w:val="21"/>
        </w:rPr>
        <w:t xml:space="preserve">转固：开始折旧 </w:t>
      </w:r>
    </w:p>
    <w:p>
      <w:pPr>
        <w:widowControl/>
        <w:numPr>
          <w:ilvl w:val="0"/>
          <w:numId w:val="17"/>
        </w:numPr>
        <w:spacing w:line="360" w:lineRule="auto"/>
        <w:rPr>
          <w:rFonts w:ascii="Arial" w:hAnsi="Arial" w:cs="Arial"/>
          <w:szCs w:val="21"/>
        </w:rPr>
      </w:pPr>
      <w:r>
        <w:rPr>
          <w:rFonts w:ascii="Arial" w:hAnsi="Arial" w:cs="Arial"/>
          <w:szCs w:val="21"/>
        </w:rPr>
        <w:t>部位：设备部位</w:t>
      </w:r>
    </w:p>
    <w:p>
      <w:pPr>
        <w:widowControl/>
        <w:numPr>
          <w:ilvl w:val="0"/>
          <w:numId w:val="17"/>
        </w:numPr>
        <w:spacing w:line="360" w:lineRule="auto"/>
        <w:rPr>
          <w:rFonts w:ascii="Arial" w:hAnsi="Arial" w:cs="Arial"/>
          <w:szCs w:val="21"/>
        </w:rPr>
      </w:pPr>
      <w:r>
        <w:rPr>
          <w:rFonts w:ascii="Arial" w:hAnsi="Arial" w:cs="Arial"/>
          <w:szCs w:val="21"/>
        </w:rPr>
        <w:t>日期：设备变更时间</w:t>
      </w:r>
    </w:p>
    <w:p>
      <w:pPr>
        <w:widowControl/>
        <w:numPr>
          <w:ilvl w:val="0"/>
          <w:numId w:val="17"/>
        </w:numPr>
        <w:spacing w:line="360" w:lineRule="auto"/>
        <w:rPr>
          <w:rFonts w:ascii="Arial" w:hAnsi="Arial" w:cs="Arial"/>
          <w:szCs w:val="21"/>
        </w:rPr>
      </w:pPr>
      <w:r>
        <w:rPr>
          <w:rFonts w:ascii="Arial" w:hAnsi="Arial" w:cs="Arial"/>
          <w:szCs w:val="21"/>
        </w:rPr>
        <w:t>内容：设备变更的详细信息</w:t>
      </w:r>
    </w:p>
    <w:p>
      <w:pPr>
        <w:widowControl/>
        <w:numPr>
          <w:ilvl w:val="0"/>
          <w:numId w:val="17"/>
        </w:numPr>
        <w:spacing w:line="360" w:lineRule="auto"/>
        <w:rPr>
          <w:rFonts w:ascii="Arial" w:hAnsi="Arial" w:cs="Arial"/>
          <w:szCs w:val="21"/>
        </w:rPr>
      </w:pPr>
      <w:r>
        <w:rPr>
          <w:rFonts w:ascii="Arial" w:hAnsi="Arial" w:cs="Arial"/>
          <w:szCs w:val="21"/>
        </w:rPr>
        <w:t>备件报废：设备变更后不再使用的备件</w:t>
      </w:r>
    </w:p>
    <w:p>
      <w:pPr>
        <w:widowControl/>
        <w:numPr>
          <w:ilvl w:val="0"/>
          <w:numId w:val="17"/>
        </w:numPr>
        <w:spacing w:line="360" w:lineRule="auto"/>
        <w:rPr>
          <w:rFonts w:ascii="Arial" w:hAnsi="Arial" w:cs="Arial"/>
          <w:szCs w:val="21"/>
        </w:rPr>
      </w:pPr>
      <w:r>
        <w:rPr>
          <w:rFonts w:hint="eastAsia" w:ascii="Arial" w:hAnsi="Arial" w:cs="Arial"/>
          <w:szCs w:val="21"/>
        </w:rPr>
        <w:t>设备报废：设备的报废信息</w:t>
      </w:r>
    </w:p>
    <w:p>
      <w:pPr>
        <w:widowControl/>
        <w:numPr>
          <w:ilvl w:val="0"/>
          <w:numId w:val="17"/>
        </w:numPr>
        <w:spacing w:line="360" w:lineRule="auto"/>
        <w:rPr>
          <w:rFonts w:ascii="Arial" w:hAnsi="Arial" w:cs="Arial"/>
          <w:szCs w:val="21"/>
        </w:rPr>
      </w:pPr>
      <w:r>
        <w:rPr>
          <w:rFonts w:ascii="Arial" w:hAnsi="Arial" w:cs="Arial"/>
          <w:szCs w:val="21"/>
        </w:rPr>
        <w:t>供应商: 设备变更的供应商信息</w:t>
      </w:r>
    </w:p>
    <w:p>
      <w:pPr>
        <w:widowControl/>
        <w:numPr>
          <w:ilvl w:val="0"/>
          <w:numId w:val="17"/>
        </w:numPr>
        <w:spacing w:line="360" w:lineRule="auto"/>
        <w:rPr>
          <w:rFonts w:ascii="Arial" w:hAnsi="Arial" w:cs="Arial"/>
          <w:szCs w:val="21"/>
        </w:rPr>
      </w:pPr>
      <w:r>
        <w:rPr>
          <w:rFonts w:ascii="Arial" w:hAnsi="Arial" w:cs="Arial"/>
          <w:szCs w:val="21"/>
        </w:rPr>
        <w:t>状态：设备的状态信息(运转</w:t>
      </w:r>
      <w:r>
        <w:rPr>
          <w:rFonts w:hint="eastAsia" w:ascii="Arial" w:hAnsi="Arial" w:cs="Arial"/>
          <w:szCs w:val="21"/>
        </w:rPr>
        <w:t>（在用）</w:t>
      </w:r>
      <w:r>
        <w:rPr>
          <w:rFonts w:ascii="Arial" w:hAnsi="Arial" w:cs="Arial"/>
          <w:szCs w:val="21"/>
        </w:rPr>
        <w:t>,闲置</w:t>
      </w:r>
      <w:r>
        <w:rPr>
          <w:rFonts w:hint="eastAsia" w:ascii="Arial" w:hAnsi="Arial" w:cs="Arial"/>
          <w:szCs w:val="21"/>
        </w:rPr>
        <w:t>、</w:t>
      </w:r>
      <w:r>
        <w:rPr>
          <w:rFonts w:ascii="Arial" w:hAnsi="Arial" w:cs="Arial"/>
          <w:szCs w:val="21"/>
        </w:rPr>
        <w:t>报废</w:t>
      </w:r>
      <w:r>
        <w:rPr>
          <w:rFonts w:hint="eastAsia" w:ascii="Arial" w:hAnsi="Arial" w:cs="Arial"/>
          <w:szCs w:val="21"/>
        </w:rPr>
        <w:t>、租赁、封存</w:t>
      </w:r>
      <w:r>
        <w:rPr>
          <w:rFonts w:ascii="Arial" w:hAnsi="Arial" w:cs="Arial"/>
          <w:szCs w:val="21"/>
        </w:rPr>
        <w:t>)</w:t>
      </w:r>
    </w:p>
    <w:p>
      <w:pPr>
        <w:widowControl/>
        <w:numPr>
          <w:ilvl w:val="0"/>
          <w:numId w:val="17"/>
        </w:numPr>
        <w:spacing w:line="360" w:lineRule="auto"/>
        <w:rPr>
          <w:rFonts w:ascii="Arial" w:hAnsi="Arial" w:cs="Arial"/>
          <w:szCs w:val="21"/>
        </w:rPr>
      </w:pPr>
      <w:r>
        <w:rPr>
          <w:rFonts w:ascii="Arial" w:hAnsi="Arial" w:cs="Arial"/>
          <w:szCs w:val="21"/>
        </w:rPr>
        <w:t>折旧：设备的折旧信息</w:t>
      </w:r>
    </w:p>
    <w:p>
      <w:pPr>
        <w:pStyle w:val="5"/>
        <w:tabs>
          <w:tab w:val="left" w:pos="0"/>
        </w:tabs>
        <w:spacing w:before="0" w:after="0" w:line="377" w:lineRule="auto"/>
        <w:rPr>
          <w:rFonts w:ascii="Arial" w:hAnsi="Arial" w:cs="Arial" w:eastAsiaTheme="minorEastAsia"/>
          <w:sz w:val="24"/>
          <w:szCs w:val="24"/>
        </w:rPr>
      </w:pPr>
      <w:r>
        <w:rPr>
          <w:rFonts w:ascii="Arial" w:hAnsi="Arial" w:cs="Arial" w:eastAsiaTheme="minorEastAsia"/>
          <w:sz w:val="24"/>
          <w:szCs w:val="24"/>
        </w:rPr>
        <w:t>4.3.1.8设备盘点</w:t>
      </w:r>
    </w:p>
    <w:p>
      <w:pPr>
        <w:widowControl/>
        <w:numPr>
          <w:ilvl w:val="0"/>
          <w:numId w:val="18"/>
        </w:numPr>
        <w:spacing w:line="360" w:lineRule="auto"/>
        <w:rPr>
          <w:rFonts w:ascii="Arial" w:hAnsi="Arial" w:cs="Arial"/>
          <w:szCs w:val="21"/>
        </w:rPr>
      </w:pPr>
      <w:r>
        <w:rPr>
          <w:rFonts w:ascii="Arial" w:hAnsi="Arial" w:cs="Arial"/>
          <w:szCs w:val="21"/>
        </w:rPr>
        <w:t>名称，序列号，位置，供应商等设备基本信息</w:t>
      </w:r>
    </w:p>
    <w:p>
      <w:pPr>
        <w:widowControl/>
        <w:numPr>
          <w:ilvl w:val="0"/>
          <w:numId w:val="18"/>
        </w:numPr>
        <w:spacing w:line="360" w:lineRule="auto"/>
        <w:rPr>
          <w:rFonts w:ascii="Arial" w:hAnsi="Arial" w:cs="Arial"/>
          <w:szCs w:val="21"/>
        </w:rPr>
      </w:pPr>
      <w:r>
        <w:rPr>
          <w:rFonts w:ascii="Arial" w:hAnsi="Arial" w:cs="Arial"/>
          <w:szCs w:val="21"/>
        </w:rPr>
        <w:t xml:space="preserve">统计数据 </w:t>
      </w:r>
    </w:p>
    <w:p>
      <w:pPr>
        <w:widowControl/>
        <w:numPr>
          <w:ilvl w:val="0"/>
          <w:numId w:val="18"/>
        </w:numPr>
        <w:spacing w:line="360" w:lineRule="auto"/>
        <w:rPr>
          <w:rFonts w:ascii="Arial" w:hAnsi="Arial" w:cs="Arial"/>
          <w:szCs w:val="21"/>
        </w:rPr>
      </w:pPr>
      <w:r>
        <w:rPr>
          <w:rFonts w:ascii="Arial" w:hAnsi="Arial" w:cs="Arial"/>
          <w:szCs w:val="21"/>
        </w:rPr>
        <w:t>折旧</w:t>
      </w:r>
    </w:p>
    <w:p>
      <w:pPr>
        <w:widowControl/>
        <w:numPr>
          <w:ilvl w:val="0"/>
          <w:numId w:val="18"/>
        </w:numPr>
        <w:spacing w:line="360" w:lineRule="auto"/>
        <w:rPr>
          <w:rFonts w:ascii="Arial" w:hAnsi="Arial" w:cs="Arial"/>
          <w:szCs w:val="21"/>
        </w:rPr>
      </w:pPr>
      <w:r>
        <w:rPr>
          <w:rFonts w:ascii="Arial" w:hAnsi="Arial" w:cs="Arial"/>
          <w:szCs w:val="21"/>
        </w:rPr>
        <w:t>设备原值</w:t>
      </w:r>
    </w:p>
    <w:p>
      <w:pPr>
        <w:widowControl/>
        <w:numPr>
          <w:ilvl w:val="0"/>
          <w:numId w:val="18"/>
        </w:numPr>
        <w:spacing w:line="360" w:lineRule="auto"/>
        <w:rPr>
          <w:rFonts w:ascii="Arial" w:hAnsi="Arial" w:cs="Arial"/>
          <w:szCs w:val="21"/>
        </w:rPr>
      </w:pPr>
      <w:r>
        <w:rPr>
          <w:rFonts w:hint="eastAsia" w:ascii="Arial" w:hAnsi="Arial" w:cs="Arial"/>
          <w:szCs w:val="21"/>
        </w:rPr>
        <w:t>设备残值和净值</w:t>
      </w:r>
    </w:p>
    <w:p>
      <w:pPr>
        <w:widowControl/>
        <w:numPr>
          <w:ilvl w:val="0"/>
          <w:numId w:val="18"/>
        </w:numPr>
        <w:spacing w:line="360" w:lineRule="auto"/>
        <w:rPr>
          <w:rFonts w:ascii="Arial" w:hAnsi="Arial" w:cs="Arial"/>
          <w:szCs w:val="21"/>
        </w:rPr>
      </w:pPr>
      <w:r>
        <w:rPr>
          <w:rFonts w:hint="eastAsia" w:ascii="Arial" w:hAnsi="Arial" w:cs="Arial"/>
          <w:szCs w:val="21"/>
        </w:rPr>
        <w:t>使用班组</w:t>
      </w:r>
    </w:p>
    <w:p>
      <w:pPr>
        <w:widowControl/>
        <w:numPr>
          <w:ilvl w:val="0"/>
          <w:numId w:val="18"/>
        </w:numPr>
        <w:spacing w:line="360" w:lineRule="auto"/>
        <w:rPr>
          <w:rFonts w:ascii="Arial" w:hAnsi="Arial" w:cs="Arial"/>
          <w:szCs w:val="21"/>
        </w:rPr>
      </w:pPr>
      <w:r>
        <w:rPr>
          <w:rFonts w:hint="eastAsia" w:ascii="Arial" w:hAnsi="Arial" w:cs="Arial"/>
          <w:szCs w:val="21"/>
        </w:rPr>
        <w:t>责任人</w:t>
      </w:r>
    </w:p>
    <w:p>
      <w:pPr>
        <w:widowControl/>
        <w:numPr>
          <w:ilvl w:val="0"/>
          <w:numId w:val="18"/>
        </w:numPr>
        <w:spacing w:line="360" w:lineRule="auto"/>
        <w:rPr>
          <w:rFonts w:ascii="Arial" w:hAnsi="Arial" w:cs="Arial"/>
          <w:szCs w:val="21"/>
        </w:rPr>
      </w:pPr>
      <w:r>
        <w:rPr>
          <w:rFonts w:ascii="Arial" w:hAnsi="Arial" w:cs="Arial"/>
          <w:szCs w:val="21"/>
        </w:rPr>
        <w:t>相关的总结报告及历史记录</w:t>
      </w:r>
    </w:p>
    <w:p>
      <w:pPr>
        <w:pStyle w:val="5"/>
        <w:tabs>
          <w:tab w:val="left" w:pos="0"/>
        </w:tabs>
        <w:spacing w:before="0" w:after="0" w:line="377" w:lineRule="auto"/>
        <w:rPr>
          <w:rFonts w:ascii="Arial" w:hAnsi="Arial" w:cs="Arial" w:eastAsiaTheme="minorEastAsia"/>
          <w:sz w:val="24"/>
          <w:szCs w:val="24"/>
        </w:rPr>
      </w:pPr>
      <w:r>
        <w:rPr>
          <w:rFonts w:ascii="Arial" w:hAnsi="Arial" w:cs="Arial" w:eastAsiaTheme="minorEastAsia"/>
          <w:sz w:val="24"/>
          <w:szCs w:val="24"/>
        </w:rPr>
        <w:t>4.3.1.9设备关键性</w:t>
      </w:r>
    </w:p>
    <w:p>
      <w:pPr>
        <w:widowControl/>
        <w:numPr>
          <w:ilvl w:val="0"/>
          <w:numId w:val="19"/>
        </w:numPr>
        <w:spacing w:line="360" w:lineRule="auto"/>
        <w:rPr>
          <w:rFonts w:ascii="Arial" w:hAnsi="Arial" w:cs="Arial"/>
          <w:szCs w:val="21"/>
        </w:rPr>
      </w:pPr>
      <w:r>
        <w:rPr>
          <w:rFonts w:ascii="Arial" w:hAnsi="Arial" w:cs="Arial"/>
          <w:szCs w:val="21"/>
        </w:rPr>
        <w:t>名称，序列号，位置</w:t>
      </w:r>
      <w:r>
        <w:rPr>
          <w:rFonts w:hint="eastAsia" w:ascii="Arial" w:hAnsi="Arial" w:cs="Arial"/>
          <w:szCs w:val="21"/>
        </w:rPr>
        <w:t>（</w:t>
      </w:r>
      <w:r>
        <w:rPr>
          <w:rFonts w:ascii="Arial" w:hAnsi="Arial" w:cs="Arial"/>
          <w:szCs w:val="21"/>
        </w:rPr>
        <w:t>分公司</w:t>
      </w:r>
      <w:r>
        <w:rPr>
          <w:rFonts w:hint="eastAsia" w:ascii="Arial" w:hAnsi="Arial" w:cs="Arial"/>
          <w:szCs w:val="21"/>
        </w:rPr>
        <w:t>、车间、区域位置）</w:t>
      </w:r>
      <w:r>
        <w:rPr>
          <w:rFonts w:ascii="Arial" w:hAnsi="Arial" w:cs="Arial"/>
          <w:szCs w:val="21"/>
        </w:rPr>
        <w:t>，供应商等设备基本信息</w:t>
      </w:r>
    </w:p>
    <w:p>
      <w:pPr>
        <w:widowControl/>
        <w:numPr>
          <w:ilvl w:val="0"/>
          <w:numId w:val="19"/>
        </w:numPr>
        <w:spacing w:line="360" w:lineRule="auto"/>
        <w:rPr>
          <w:rFonts w:ascii="Arial" w:hAnsi="Arial" w:cs="Arial"/>
          <w:szCs w:val="21"/>
        </w:rPr>
      </w:pPr>
      <w:r>
        <w:rPr>
          <w:rFonts w:ascii="Arial" w:hAnsi="Arial" w:cs="Arial"/>
          <w:szCs w:val="21"/>
        </w:rPr>
        <w:t>设备的关键性等级</w:t>
      </w:r>
    </w:p>
    <w:p>
      <w:pPr>
        <w:widowControl/>
        <w:numPr>
          <w:ilvl w:val="0"/>
          <w:numId w:val="19"/>
        </w:numPr>
        <w:spacing w:line="360" w:lineRule="auto"/>
        <w:rPr>
          <w:rFonts w:ascii="Arial" w:hAnsi="Arial" w:cs="Arial"/>
          <w:szCs w:val="21"/>
        </w:rPr>
      </w:pPr>
      <w:r>
        <w:rPr>
          <w:rFonts w:ascii="Arial" w:hAnsi="Arial" w:cs="Arial"/>
          <w:szCs w:val="21"/>
        </w:rPr>
        <w:t>可维护，便于修改</w:t>
      </w:r>
    </w:p>
    <w:p>
      <w:pPr>
        <w:widowControl/>
        <w:numPr>
          <w:ilvl w:val="0"/>
          <w:numId w:val="19"/>
        </w:numPr>
        <w:spacing w:line="360" w:lineRule="auto"/>
        <w:rPr>
          <w:rFonts w:ascii="Arial" w:hAnsi="Arial" w:cs="Arial"/>
          <w:szCs w:val="21"/>
        </w:rPr>
      </w:pPr>
      <w:r>
        <w:rPr>
          <w:rFonts w:ascii="Arial" w:hAnsi="Arial" w:cs="Arial"/>
          <w:szCs w:val="21"/>
        </w:rPr>
        <w:t>与工单数据库相链接</w:t>
      </w:r>
    </w:p>
    <w:p>
      <w:pPr>
        <w:pStyle w:val="5"/>
        <w:tabs>
          <w:tab w:val="left" w:pos="0"/>
        </w:tabs>
        <w:spacing w:before="0" w:after="0" w:line="377" w:lineRule="auto"/>
        <w:rPr>
          <w:rFonts w:ascii="Arial" w:hAnsi="Arial" w:cs="Arial" w:eastAsiaTheme="minorEastAsia"/>
          <w:sz w:val="24"/>
          <w:szCs w:val="24"/>
        </w:rPr>
      </w:pPr>
      <w:r>
        <w:rPr>
          <w:rFonts w:ascii="Arial" w:hAnsi="Arial" w:cs="Arial" w:eastAsiaTheme="minorEastAsia"/>
          <w:sz w:val="24"/>
          <w:szCs w:val="24"/>
        </w:rPr>
        <w:t>4.3.1.10设备大事记</w:t>
      </w:r>
    </w:p>
    <w:p>
      <w:pPr>
        <w:widowControl/>
        <w:numPr>
          <w:ilvl w:val="0"/>
          <w:numId w:val="20"/>
        </w:numPr>
        <w:spacing w:line="360" w:lineRule="auto"/>
        <w:ind w:left="845"/>
        <w:rPr>
          <w:rFonts w:ascii="Arial" w:hAnsi="Arial" w:cs="Arial"/>
          <w:szCs w:val="21"/>
        </w:rPr>
      </w:pPr>
      <w:r>
        <w:rPr>
          <w:rFonts w:ascii="Arial" w:hAnsi="Arial" w:cs="Arial"/>
          <w:szCs w:val="21"/>
        </w:rPr>
        <w:t>设备重大事件记录：利用率，大停机报告， 重大损失事故记录</w:t>
      </w:r>
    </w:p>
    <w:p/>
    <w:p>
      <w:pPr>
        <w:pStyle w:val="5"/>
        <w:tabs>
          <w:tab w:val="left" w:pos="0"/>
        </w:tabs>
        <w:spacing w:before="0" w:after="0" w:line="377" w:lineRule="auto"/>
        <w:rPr>
          <w:rFonts w:ascii="Arial" w:hAnsi="Arial" w:cs="Arial" w:eastAsiaTheme="minorEastAsia"/>
          <w:sz w:val="24"/>
          <w:szCs w:val="24"/>
        </w:rPr>
      </w:pPr>
      <w:r>
        <w:rPr>
          <w:rFonts w:ascii="Arial" w:hAnsi="Arial" w:cs="Arial" w:eastAsiaTheme="minorEastAsia"/>
          <w:sz w:val="24"/>
          <w:szCs w:val="24"/>
        </w:rPr>
        <w:t>4.3.1.11</w:t>
      </w:r>
      <w:r>
        <w:rPr>
          <w:rFonts w:hint="eastAsia" w:ascii="Arial" w:hAnsi="Arial" w:cs="Arial" w:eastAsiaTheme="minorEastAsia"/>
          <w:sz w:val="24"/>
          <w:szCs w:val="24"/>
        </w:rPr>
        <w:t>条码识别</w:t>
      </w:r>
    </w:p>
    <w:p/>
    <w:p>
      <w:pPr>
        <w:widowControl/>
        <w:numPr>
          <w:ilvl w:val="0"/>
          <w:numId w:val="19"/>
        </w:numPr>
        <w:spacing w:line="360" w:lineRule="auto"/>
        <w:rPr>
          <w:rFonts w:ascii="Arial" w:hAnsi="Arial" w:cs="Arial"/>
          <w:szCs w:val="21"/>
        </w:rPr>
      </w:pPr>
      <w:r>
        <w:rPr>
          <w:rFonts w:hint="eastAsia" w:ascii="Arial" w:hAnsi="Arial" w:cs="Arial"/>
          <w:szCs w:val="21"/>
        </w:rPr>
        <w:t>设备进入系统自动生成条码号</w:t>
      </w:r>
    </w:p>
    <w:p>
      <w:pPr>
        <w:widowControl/>
        <w:numPr>
          <w:ilvl w:val="0"/>
          <w:numId w:val="19"/>
        </w:numPr>
        <w:spacing w:line="360" w:lineRule="auto"/>
        <w:rPr>
          <w:rFonts w:ascii="Arial" w:hAnsi="Arial" w:cs="Arial"/>
          <w:szCs w:val="21"/>
        </w:rPr>
      </w:pPr>
      <w:r>
        <w:rPr>
          <w:rFonts w:hint="eastAsia" w:ascii="Arial" w:hAnsi="Arial" w:cs="Arial"/>
          <w:szCs w:val="21"/>
        </w:rPr>
        <w:t>如条码由客户生成，可把所生成条码维护至自定义条码</w:t>
      </w:r>
    </w:p>
    <w:p>
      <w:pPr>
        <w:widowControl/>
        <w:numPr>
          <w:ilvl w:val="0"/>
          <w:numId w:val="19"/>
        </w:numPr>
        <w:spacing w:line="360" w:lineRule="auto"/>
        <w:rPr>
          <w:rFonts w:ascii="Arial" w:hAnsi="Arial" w:cs="Arial"/>
          <w:szCs w:val="21"/>
        </w:rPr>
      </w:pPr>
      <w:r>
        <w:rPr>
          <w:rFonts w:hint="eastAsia" w:ascii="Arial" w:hAnsi="Arial" w:cs="Arial"/>
          <w:szCs w:val="21"/>
        </w:rPr>
        <w:t>所生成条码号可转换成一维码、二维码</w:t>
      </w:r>
    </w:p>
    <w:p>
      <w:pPr>
        <w:widowControl/>
        <w:tabs>
          <w:tab w:val="left" w:pos="845"/>
        </w:tabs>
        <w:spacing w:line="360" w:lineRule="auto"/>
        <w:ind w:left="845"/>
        <w:rPr>
          <w:rFonts w:ascii="Arial" w:hAnsi="Arial" w:cs="Arial"/>
          <w:szCs w:val="21"/>
        </w:rPr>
      </w:pPr>
    </w:p>
    <w:p>
      <w:pPr>
        <w:widowControl/>
        <w:spacing w:line="0" w:lineRule="atLeast"/>
        <w:rPr>
          <w:rFonts w:ascii="Arial" w:hAnsi="Arial" w:cs="Arial"/>
          <w:sz w:val="10"/>
          <w:szCs w:val="10"/>
        </w:rPr>
      </w:pPr>
    </w:p>
    <w:p>
      <w:pPr>
        <w:pStyle w:val="4"/>
        <w:spacing w:before="0" w:line="415" w:lineRule="auto"/>
        <w:rPr>
          <w:rFonts w:ascii="Arial" w:hAnsi="Arial" w:cs="Arial"/>
          <w:sz w:val="28"/>
          <w:szCs w:val="28"/>
        </w:rPr>
      </w:pPr>
      <w:bookmarkStart w:id="44" w:name="_Toc338434837"/>
      <w:bookmarkStart w:id="45" w:name="_Toc528659810"/>
      <w:bookmarkStart w:id="46" w:name="_Toc338927373"/>
      <w:r>
        <w:rPr>
          <w:rFonts w:ascii="Arial" w:hAnsi="Arial" w:cs="Arial"/>
          <w:sz w:val="28"/>
          <w:szCs w:val="28"/>
        </w:rPr>
        <w:t>4.3.2 APIoT</w:t>
      </w:r>
      <w:r>
        <w:rPr>
          <w:rFonts w:hint="eastAsia" w:ascii="Arial" w:hAnsi="Arial" w:cs="Arial"/>
          <w:sz w:val="28"/>
          <w:szCs w:val="28"/>
        </w:rPr>
        <w:t xml:space="preserve"> </w:t>
      </w:r>
      <w:r>
        <w:rPr>
          <w:rFonts w:ascii="Arial" w:hAnsi="Arial" w:cs="Arial"/>
          <w:sz w:val="28"/>
          <w:szCs w:val="28"/>
        </w:rPr>
        <w:t>管理实现过程及方式方法</w:t>
      </w:r>
      <w:bookmarkEnd w:id="44"/>
      <w:bookmarkEnd w:id="45"/>
      <w:bookmarkEnd w:id="46"/>
    </w:p>
    <w:p>
      <w:pPr>
        <w:spacing w:after="312" w:afterLines="100" w:line="360" w:lineRule="auto"/>
        <w:ind w:left="142" w:firstLine="278"/>
        <w:rPr>
          <w:rFonts w:ascii="Arial" w:hAnsi="Arial" w:cs="Arial"/>
          <w:szCs w:val="21"/>
        </w:rPr>
      </w:pPr>
      <w:r>
        <w:rPr>
          <w:rFonts w:ascii="Arial" w:hAnsi="Arial" w:cs="Arial"/>
          <w:szCs w:val="21"/>
        </w:rPr>
        <w:t>APIoT资产基础信息模块能够进行全部设备相关的基础数据管理，具体包括位置结构、维护对象、备件、成本中心结构和预算功能。资产基础信息管理的另一个重要功能是集中查询，可以方便地查找到工厂的位置结构、维护对象、备品备件和特征技术参数等。资产基础信息模块还包括菜单系统、系统管理、配置、用户访问控制以及计时器功能。</w:t>
      </w:r>
      <w:r>
        <w:rPr>
          <w:rFonts w:hint="eastAsia" w:ascii="Arial" w:hAnsi="Arial" w:cs="Arial"/>
          <w:szCs w:val="21"/>
        </w:rPr>
        <w:t>完全满足</w:t>
      </w:r>
      <w:r>
        <w:rPr>
          <w:rFonts w:ascii="Arial" w:hAnsi="Arial" w:cs="Arial"/>
          <w:szCs w:val="21"/>
        </w:rPr>
        <w:t>浙江恒逸石化</w:t>
      </w:r>
      <w:r>
        <w:rPr>
          <w:rFonts w:hint="eastAsia" w:ascii="Arial" w:hAnsi="Arial" w:cs="Arial"/>
          <w:szCs w:val="21"/>
        </w:rPr>
        <w:t>有限公司通过三个维度完善设备体系的需求。</w:t>
      </w:r>
      <w:r>
        <w:rPr>
          <w:rFonts w:ascii="Arial" w:hAnsi="Arial" w:cs="Arial"/>
          <w:szCs w:val="21"/>
        </w:rPr>
        <w:t>浙江恒逸石化</w:t>
      </w:r>
      <w:r>
        <w:rPr>
          <w:rFonts w:hint="eastAsia" w:ascii="Arial" w:hAnsi="Arial" w:cs="Arial"/>
          <w:szCs w:val="21"/>
        </w:rPr>
        <w:t>设备台账管理信息包含</w:t>
      </w:r>
      <w:r>
        <w:rPr>
          <w:rFonts w:ascii="Arial" w:hAnsi="Arial" w:cs="Arial"/>
          <w:szCs w:val="21"/>
        </w:rPr>
        <w:t>分公司</w:t>
      </w:r>
      <w:r>
        <w:rPr>
          <w:rFonts w:hint="eastAsia" w:ascii="Arial" w:hAnsi="Arial" w:cs="Arial"/>
          <w:szCs w:val="21"/>
        </w:rPr>
        <w:t>、车间、固定资产号、安装位置、状态（在用、闲置、租赁、封存、报废）、软件信息（操作系统版本、IP地址）、特性、重要程度、使用班组及责任人、残值和净值等。</w:t>
      </w:r>
    </w:p>
    <w:p>
      <w:pPr>
        <w:spacing w:after="312" w:afterLines="100" w:line="360" w:lineRule="auto"/>
        <w:ind w:left="142" w:firstLine="278"/>
        <w:rPr>
          <w:rFonts w:ascii="Arial" w:hAnsi="Arial" w:cs="Arial"/>
          <w:szCs w:val="21"/>
        </w:rPr>
      </w:pPr>
      <w:r>
        <w:rPr>
          <w:rFonts w:ascii="Arial" w:hAnsi="Arial" w:cs="Arial"/>
          <w:szCs w:val="21"/>
        </w:rPr>
        <w:t>工厂基础模块以设备资源管理器为核心，从维护对象、设备位置、供应类型、技术数据、设备分组等角度对工厂全部资源进行管理，使有关人员及时、准确地了解工厂设备的静态及动态信息、检修历史、备件清单、生产技术数据、财务报表等信息，并根据实际生产情况，对设备运行状态跟踪、检修计划、备品备件库存量做出必要的调整，确保设备运行的安全性。</w:t>
      </w:r>
    </w:p>
    <w:p>
      <w:pPr>
        <w:pStyle w:val="5"/>
        <w:tabs>
          <w:tab w:val="left" w:pos="0"/>
        </w:tabs>
        <w:rPr>
          <w:rFonts w:ascii="Arial" w:hAnsi="Arial" w:cs="Arial" w:eastAsiaTheme="minorEastAsia"/>
          <w:sz w:val="24"/>
          <w:szCs w:val="24"/>
        </w:rPr>
      </w:pPr>
      <w:r>
        <w:rPr>
          <w:rFonts w:ascii="Arial" w:hAnsi="Arial" w:cs="Arial" w:eastAsiaTheme="minorEastAsia"/>
          <w:sz w:val="24"/>
          <w:szCs w:val="24"/>
        </w:rPr>
        <w:t>4.3.2.1设备树信息呈现</w:t>
      </w:r>
    </w:p>
    <w:p>
      <w:pPr>
        <w:spacing w:line="360" w:lineRule="auto"/>
        <w:ind w:left="142" w:firstLine="278"/>
        <w:rPr>
          <w:rFonts w:ascii="Arial" w:hAnsi="Arial" w:cs="Arial"/>
          <w:szCs w:val="21"/>
        </w:rPr>
      </w:pPr>
      <w:r>
        <w:rPr>
          <w:rFonts w:ascii="Arial" w:hAnsi="Arial" w:cs="Arial"/>
          <w:szCs w:val="21"/>
        </w:rPr>
        <w:t>APIoT有两种方式描述工厂结构。逻辑位置系统能被用于工厂的地理位置结构，维护对象（设备）系统能用于生成设备物理结构层次。以上两个系统均能定义</w:t>
      </w:r>
      <w:r>
        <w:rPr>
          <w:rFonts w:hint="eastAsia" w:ascii="宋体" w:hAnsi="宋体" w:cs="宋体"/>
          <w:color w:val="000000"/>
          <w:kern w:val="0"/>
          <w:szCs w:val="21"/>
          <w:lang w:bidi="th-TH"/>
        </w:rPr>
        <w:t>对设备从组织机构、设备类别、地域空间三个纬度完善设备管理体系。</w:t>
      </w:r>
      <w:r>
        <w:rPr>
          <w:rFonts w:ascii="Arial" w:hAnsi="Arial" w:cs="Arial"/>
          <w:szCs w:val="21"/>
        </w:rPr>
        <w:t>当结合以上两种设备结构系统，企业可以获得一个完整的工厂维护相关的台帐和历史信息，并同时完整记录各设备的移动、成本和维护历史。</w:t>
      </w:r>
    </w:p>
    <w:p>
      <w:pPr>
        <w:spacing w:line="360" w:lineRule="auto"/>
        <w:rPr>
          <w:rFonts w:ascii="Arial" w:hAnsi="Arial" w:cs="Arial"/>
          <w:b/>
          <w:sz w:val="24"/>
          <w:szCs w:val="24"/>
        </w:rPr>
      </w:pPr>
      <w:r>
        <w:rPr>
          <w:rFonts w:ascii="Arial" w:hAnsi="Arial" w:cs="Arial"/>
          <w:b/>
          <w:sz w:val="24"/>
          <w:szCs w:val="24"/>
        </w:rPr>
        <w:t>1</w:t>
      </w:r>
      <w:r>
        <w:rPr>
          <w:rFonts w:ascii="Arial" w:hAnsi="Arial" w:cs="Arial"/>
          <w:b/>
          <w:sz w:val="24"/>
          <w:szCs w:val="24"/>
          <w:lang w:val="en-AU"/>
        </w:rPr>
        <w:t>.</w:t>
      </w:r>
      <w:r>
        <w:rPr>
          <w:rFonts w:hint="eastAsia" w:ascii="Arial" w:hAnsi="Arial" w:cs="Arial"/>
          <w:b/>
          <w:sz w:val="24"/>
          <w:szCs w:val="24"/>
        </w:rPr>
        <w:t xml:space="preserve"> </w:t>
      </w:r>
      <w:r>
        <w:rPr>
          <w:rFonts w:ascii="Arial" w:hAnsi="Arial" w:cs="Arial"/>
          <w:b/>
          <w:sz w:val="24"/>
          <w:szCs w:val="24"/>
        </w:rPr>
        <w:t>直观的图文并茂的结构树</w:t>
      </w:r>
    </w:p>
    <w:p>
      <w:pPr>
        <w:spacing w:line="360" w:lineRule="auto"/>
        <w:jc w:val="center"/>
        <w:rPr>
          <w:rFonts w:ascii="Arial" w:hAnsi="Arial" w:cs="Arial"/>
          <w:bCs/>
          <w:iCs/>
          <w:color w:val="000000"/>
        </w:rPr>
      </w:pPr>
      <w:r>
        <w:rPr>
          <w:rFonts w:ascii="Arial" w:hAnsi="Arial" w:cs="Arial"/>
          <w:szCs w:val="21"/>
        </w:rPr>
        <w:t>APIoT系统中设备结构树，左边是工厂结构划分，层层展开，右面以不同颜色体现该结构位置的各种详细信息数据。</w:t>
      </w:r>
    </w:p>
    <w:p>
      <w:pPr>
        <w:spacing w:line="360" w:lineRule="auto"/>
        <w:rPr>
          <w:rFonts w:ascii="Arial" w:hAnsi="Arial" w:cs="Arial"/>
          <w:b/>
          <w:sz w:val="24"/>
          <w:szCs w:val="24"/>
        </w:rPr>
      </w:pPr>
      <w:r>
        <w:rPr>
          <w:rFonts w:ascii="Arial" w:hAnsi="Arial" w:cs="Arial"/>
          <w:b/>
          <w:sz w:val="24"/>
          <w:szCs w:val="24"/>
        </w:rPr>
        <w:t>2</w:t>
      </w:r>
      <w:r>
        <w:rPr>
          <w:rFonts w:ascii="Arial" w:hAnsi="Arial" w:cs="Arial"/>
          <w:b/>
          <w:sz w:val="24"/>
          <w:szCs w:val="24"/>
          <w:lang w:val="en-AU"/>
        </w:rPr>
        <w:t>.</w:t>
      </w:r>
      <w:r>
        <w:rPr>
          <w:rFonts w:hint="eastAsia" w:ascii="Arial" w:hAnsi="Arial" w:cs="Arial"/>
          <w:b/>
          <w:sz w:val="24"/>
          <w:szCs w:val="24"/>
        </w:rPr>
        <w:t xml:space="preserve"> </w:t>
      </w:r>
      <w:r>
        <w:rPr>
          <w:rFonts w:ascii="Arial" w:hAnsi="Arial" w:cs="Arial"/>
          <w:b/>
          <w:sz w:val="24"/>
          <w:szCs w:val="24"/>
        </w:rPr>
        <w:t>主要颜色图例含义举例</w:t>
      </w:r>
    </w:p>
    <w:p>
      <w:pPr>
        <w:spacing w:after="312" w:afterLines="100" w:line="360" w:lineRule="auto"/>
        <w:ind w:left="141" w:leftChars="67" w:firstLine="279"/>
        <w:rPr>
          <w:rFonts w:ascii="Arial" w:hAnsi="Arial" w:cs="Arial"/>
          <w:szCs w:val="21"/>
        </w:rPr>
      </w:pPr>
      <w:r>
        <w:rPr>
          <w:rFonts w:ascii="Arial" w:hAnsi="Arial" w:cs="Arial"/>
          <w:szCs w:val="21"/>
        </w:rPr>
        <w:t>APIoT系统中的结构树，右侧以不同颜色图例将设备相关的各种详细数据直观的呈现在同一界面，比如设备的图纸文档，备件，计划工单，工作历史，技术参数等，并且所有相关信息彼此之间是高度关联。直接在维护对象上单击鼠标右键，可以新增和编辑对应维护信息。参数数据管理对位置、维护对象和备件定义详细的技术规格参数。技术参数能自由地在参数模板中定义为描述、数值，文本，日期或单位等，并且没有数量上的限制。通过技术参数可以方便地检索备件、材料和设备。</w:t>
      </w:r>
    </w:p>
    <w:p>
      <w:pPr>
        <w:pStyle w:val="5"/>
        <w:tabs>
          <w:tab w:val="left" w:pos="0"/>
        </w:tabs>
        <w:rPr>
          <w:rFonts w:ascii="Arial" w:hAnsi="Arial" w:cs="Arial" w:eastAsiaTheme="minorEastAsia"/>
          <w:sz w:val="24"/>
          <w:szCs w:val="24"/>
        </w:rPr>
      </w:pPr>
      <w:r>
        <w:rPr>
          <w:rFonts w:ascii="Arial" w:hAnsi="Arial" w:cs="Arial" w:eastAsiaTheme="minorEastAsia"/>
          <w:sz w:val="24"/>
          <w:szCs w:val="24"/>
        </w:rPr>
        <w:t>4.3.2.2 设备树信息查询方式</w:t>
      </w:r>
    </w:p>
    <w:p>
      <w:pPr>
        <w:spacing w:line="360" w:lineRule="auto"/>
        <w:rPr>
          <w:rFonts w:ascii="Arial" w:hAnsi="Arial" w:cs="Arial"/>
          <w:b/>
          <w:sz w:val="24"/>
          <w:szCs w:val="24"/>
        </w:rPr>
      </w:pPr>
      <w:bookmarkStart w:id="47" w:name="_Hlk521661379"/>
      <w:r>
        <w:rPr>
          <w:rFonts w:ascii="Arial" w:hAnsi="Arial" w:cs="Arial"/>
          <w:b/>
          <w:sz w:val="24"/>
          <w:szCs w:val="24"/>
        </w:rPr>
        <w:t>1</w:t>
      </w:r>
      <w:r>
        <w:rPr>
          <w:rFonts w:ascii="Arial" w:hAnsi="Arial" w:cs="Arial"/>
          <w:b/>
          <w:sz w:val="24"/>
          <w:szCs w:val="24"/>
          <w:lang w:val="en-AU"/>
        </w:rPr>
        <w:t xml:space="preserve">. </w:t>
      </w:r>
      <w:r>
        <w:rPr>
          <w:rFonts w:ascii="Arial" w:hAnsi="Arial" w:cs="Arial"/>
          <w:b/>
          <w:sz w:val="24"/>
          <w:szCs w:val="24"/>
        </w:rPr>
        <w:t>一键追踪流程举例</w:t>
      </w:r>
    </w:p>
    <w:p>
      <w:pPr>
        <w:spacing w:after="312" w:afterLines="100" w:line="360" w:lineRule="auto"/>
        <w:ind w:left="141" w:leftChars="67" w:firstLine="279"/>
        <w:jc w:val="left"/>
        <w:rPr>
          <w:rFonts w:ascii="Arial" w:hAnsi="Arial" w:cs="Arial"/>
          <w:szCs w:val="21"/>
        </w:rPr>
      </w:pPr>
      <w:r>
        <w:rPr>
          <w:rFonts w:ascii="Arial" w:hAnsi="Arial" w:cs="Arial"/>
          <w:szCs w:val="21"/>
        </w:rPr>
        <w:t>APIoT是一套真正意义上的维护导向的资产维修系统。系统从设计之初就考虑到维护人员的工作方式，以更简便的维护操作实现维护工作的流程化，点击鼠标就可以一层一层的查看任何数据，完成基本维护工作。以查看备件为例：对着界面代表备件的颜色图例双击或右键，可查看到该位置下的详细备件信息：备件的库存、备件的供应商、备件的子备件、备件还包含在哪些设备上、备件的文档、采购信息、备件的历史等等一层层的关联。</w:t>
      </w:r>
    </w:p>
    <w:p>
      <w:pPr>
        <w:spacing w:after="312" w:afterLines="100" w:line="360" w:lineRule="auto"/>
        <w:ind w:firstLine="420"/>
        <w:rPr>
          <w:rFonts w:ascii="Arial" w:hAnsi="Arial" w:cs="Arial"/>
          <w:b/>
          <w:sz w:val="24"/>
          <w:szCs w:val="24"/>
        </w:rPr>
      </w:pPr>
      <w:r>
        <w:rPr>
          <w:rFonts w:ascii="Arial" w:hAnsi="Arial" w:cs="Arial"/>
          <w:b/>
          <w:sz w:val="24"/>
          <w:szCs w:val="24"/>
        </w:rPr>
        <w:t>下图为示例图：</w:t>
      </w:r>
    </w:p>
    <w:p>
      <w:pPr>
        <w:rPr>
          <w:rFonts w:ascii="Arial" w:hAnsi="Arial" w:cs="Arial"/>
          <w:sz w:val="24"/>
          <w:szCs w:val="24"/>
        </w:rPr>
      </w:pPr>
      <w:r>
        <w:rPr>
          <w:rFonts w:ascii="Arial" w:hAnsi="Arial" w:cs="Arial"/>
          <w:sz w:val="24"/>
          <w:szCs w:val="24"/>
        </w:rPr>
        <w:drawing>
          <wp:inline distT="0" distB="0" distL="114300" distR="114300">
            <wp:extent cx="5274310" cy="2428875"/>
            <wp:effectExtent l="19050" t="0" r="2540" b="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21" cstate="print"/>
                    <a:stretch>
                      <a:fillRect/>
                    </a:stretch>
                  </pic:blipFill>
                  <pic:spPr>
                    <a:xfrm>
                      <a:off x="0" y="0"/>
                      <a:ext cx="5274310" cy="2429409"/>
                    </a:xfrm>
                    <a:prstGeom prst="rect">
                      <a:avLst/>
                    </a:prstGeom>
                    <a:noFill/>
                    <a:ln w="9525">
                      <a:noFill/>
                    </a:ln>
                  </pic:spPr>
                </pic:pic>
              </a:graphicData>
            </a:graphic>
          </wp:inline>
        </w:drawing>
      </w:r>
    </w:p>
    <w:p>
      <w:pPr>
        <w:rPr>
          <w:rFonts w:ascii="Arial" w:hAnsi="Arial" w:cs="Arial"/>
          <w:sz w:val="24"/>
          <w:szCs w:val="24"/>
        </w:rPr>
      </w:pPr>
    </w:p>
    <w:p>
      <w:pPr>
        <w:rPr>
          <w:rFonts w:ascii="Arial" w:hAnsi="Arial" w:cs="Arial"/>
          <w:sz w:val="24"/>
          <w:szCs w:val="24"/>
        </w:rPr>
      </w:pPr>
      <w:r>
        <w:rPr>
          <w:rFonts w:ascii="Arial" w:hAnsi="Arial" w:cs="Arial"/>
          <w:sz w:val="24"/>
          <w:szCs w:val="24"/>
        </w:rPr>
        <w:drawing>
          <wp:inline distT="0" distB="0" distL="114300" distR="114300">
            <wp:extent cx="5274310" cy="2574290"/>
            <wp:effectExtent l="19050" t="0" r="2540"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22" cstate="print"/>
                    <a:stretch>
                      <a:fillRect/>
                    </a:stretch>
                  </pic:blipFill>
                  <pic:spPr>
                    <a:xfrm>
                      <a:off x="0" y="0"/>
                      <a:ext cx="5274310" cy="2574504"/>
                    </a:xfrm>
                    <a:prstGeom prst="rect">
                      <a:avLst/>
                    </a:prstGeom>
                    <a:noFill/>
                    <a:ln w="9525">
                      <a:noFill/>
                    </a:ln>
                  </pic:spPr>
                </pic:pic>
              </a:graphicData>
            </a:graphic>
          </wp:inline>
        </w:drawing>
      </w:r>
    </w:p>
    <w:p>
      <w:pPr>
        <w:rPr>
          <w:rFonts w:ascii="Arial" w:hAnsi="Arial" w:cs="Arial"/>
          <w:sz w:val="24"/>
          <w:szCs w:val="24"/>
        </w:rPr>
      </w:pPr>
      <w:r>
        <w:rPr>
          <w:rFonts w:ascii="Arial" w:hAnsi="Arial" w:cs="Arial"/>
          <w:sz w:val="24"/>
          <w:szCs w:val="24"/>
        </w:rPr>
        <w:drawing>
          <wp:inline distT="0" distB="0" distL="114300" distR="114300">
            <wp:extent cx="5274310" cy="2152650"/>
            <wp:effectExtent l="19050" t="0" r="2540" b="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23" cstate="print"/>
                    <a:stretch>
                      <a:fillRect/>
                    </a:stretch>
                  </pic:blipFill>
                  <pic:spPr>
                    <a:xfrm>
                      <a:off x="0" y="0"/>
                      <a:ext cx="5274310" cy="2152949"/>
                    </a:xfrm>
                    <a:prstGeom prst="rect">
                      <a:avLst/>
                    </a:prstGeom>
                    <a:noFill/>
                    <a:ln w="9525">
                      <a:noFill/>
                    </a:ln>
                  </pic:spPr>
                </pic:pic>
              </a:graphicData>
            </a:graphic>
          </wp:inline>
        </w:drawing>
      </w:r>
    </w:p>
    <w:p>
      <w:pPr>
        <w:rPr>
          <w:rFonts w:ascii="Arial" w:hAnsi="Arial" w:cs="Arial"/>
          <w:sz w:val="24"/>
          <w:szCs w:val="24"/>
        </w:rPr>
      </w:pPr>
      <w:r>
        <w:rPr>
          <w:rFonts w:ascii="Arial" w:hAnsi="Arial" w:cs="Arial"/>
          <w:sz w:val="24"/>
          <w:szCs w:val="24"/>
        </w:rPr>
        <w:drawing>
          <wp:inline distT="0" distB="0" distL="114300" distR="114300">
            <wp:extent cx="5274310" cy="2205355"/>
            <wp:effectExtent l="19050" t="0" r="2540" b="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24" cstate="print"/>
                    <a:stretch>
                      <a:fillRect/>
                    </a:stretch>
                  </pic:blipFill>
                  <pic:spPr>
                    <a:xfrm>
                      <a:off x="0" y="0"/>
                      <a:ext cx="5274310" cy="2205952"/>
                    </a:xfrm>
                    <a:prstGeom prst="rect">
                      <a:avLst/>
                    </a:prstGeom>
                    <a:noFill/>
                    <a:ln w="9525">
                      <a:noFill/>
                    </a:ln>
                  </pic:spPr>
                </pic:pic>
              </a:graphicData>
            </a:graphic>
          </wp:inline>
        </w:drawing>
      </w:r>
    </w:p>
    <w:p>
      <w:pPr>
        <w:rPr>
          <w:rFonts w:ascii="Arial" w:hAnsi="Arial" w:cs="Arial"/>
          <w:sz w:val="24"/>
          <w:szCs w:val="24"/>
        </w:rPr>
      </w:pPr>
      <w:r>
        <w:rPr>
          <w:rFonts w:ascii="Arial" w:hAnsi="Arial" w:cs="Arial"/>
          <w:sz w:val="24"/>
          <w:szCs w:val="24"/>
        </w:rPr>
        <w:drawing>
          <wp:inline distT="0" distB="0" distL="114300" distR="114300">
            <wp:extent cx="5274310" cy="2152650"/>
            <wp:effectExtent l="19050" t="0" r="2540" b="0"/>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25" cstate="print"/>
                    <a:stretch>
                      <a:fillRect/>
                    </a:stretch>
                  </pic:blipFill>
                  <pic:spPr>
                    <a:xfrm>
                      <a:off x="0" y="0"/>
                      <a:ext cx="5274310" cy="2153005"/>
                    </a:xfrm>
                    <a:prstGeom prst="rect">
                      <a:avLst/>
                    </a:prstGeom>
                    <a:noFill/>
                    <a:ln w="9525">
                      <a:noFill/>
                    </a:ln>
                  </pic:spPr>
                </pic:pic>
              </a:graphicData>
            </a:graphic>
          </wp:inline>
        </w:drawing>
      </w:r>
      <w:r>
        <w:rPr>
          <w:rFonts w:ascii="Arial" w:hAnsi="Arial" w:cs="Arial"/>
          <w:sz w:val="24"/>
          <w:szCs w:val="24"/>
        </w:rPr>
        <w:drawing>
          <wp:inline distT="0" distB="0" distL="114300" distR="114300">
            <wp:extent cx="5274310" cy="2132965"/>
            <wp:effectExtent l="19050" t="0" r="2540" b="0"/>
            <wp:docPr id="10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7"/>
                    <pic:cNvPicPr>
                      <a:picLocks noChangeAspect="1"/>
                    </pic:cNvPicPr>
                  </pic:nvPicPr>
                  <pic:blipFill>
                    <a:blip r:embed="rId26" cstate="print"/>
                    <a:stretch>
                      <a:fillRect/>
                    </a:stretch>
                  </pic:blipFill>
                  <pic:spPr>
                    <a:xfrm>
                      <a:off x="0" y="0"/>
                      <a:ext cx="5274310" cy="2133379"/>
                    </a:xfrm>
                    <a:prstGeom prst="rect">
                      <a:avLst/>
                    </a:prstGeom>
                    <a:noFill/>
                    <a:ln w="9525">
                      <a:noFill/>
                    </a:ln>
                  </pic:spPr>
                </pic:pic>
              </a:graphicData>
            </a:graphic>
          </wp:inline>
        </w:drawing>
      </w:r>
    </w:p>
    <w:p>
      <w:pPr>
        <w:rPr>
          <w:rFonts w:ascii="Arial" w:hAnsi="Arial" w:cs="Arial"/>
          <w:sz w:val="24"/>
          <w:szCs w:val="24"/>
        </w:rPr>
      </w:pPr>
    </w:p>
    <w:bookmarkEnd w:id="47"/>
    <w:p>
      <w:pPr>
        <w:spacing w:line="360" w:lineRule="auto"/>
        <w:rPr>
          <w:rFonts w:ascii="Arial" w:hAnsi="Arial" w:cs="Arial"/>
          <w:b/>
          <w:sz w:val="24"/>
          <w:szCs w:val="24"/>
        </w:rPr>
      </w:pPr>
      <w:bookmarkStart w:id="48" w:name="_Hlk521662195"/>
      <w:r>
        <w:rPr>
          <w:rFonts w:ascii="Arial" w:hAnsi="Arial" w:cs="Arial"/>
          <w:b/>
          <w:sz w:val="24"/>
          <w:szCs w:val="24"/>
        </w:rPr>
        <w:t>2</w:t>
      </w:r>
      <w:r>
        <w:rPr>
          <w:rFonts w:ascii="Arial" w:hAnsi="Arial" w:cs="Arial"/>
          <w:b/>
          <w:sz w:val="24"/>
          <w:szCs w:val="24"/>
          <w:lang w:val="en-AU"/>
        </w:rPr>
        <w:t>.</w:t>
      </w:r>
      <w:r>
        <w:rPr>
          <w:rFonts w:hint="eastAsia" w:ascii="Arial" w:hAnsi="Arial" w:cs="Arial"/>
          <w:b/>
          <w:sz w:val="24"/>
          <w:szCs w:val="24"/>
        </w:rPr>
        <w:t xml:space="preserve"> </w:t>
      </w:r>
      <w:r>
        <w:rPr>
          <w:rFonts w:ascii="Arial" w:hAnsi="Arial" w:cs="Arial"/>
          <w:b/>
          <w:sz w:val="24"/>
          <w:szCs w:val="24"/>
        </w:rPr>
        <w:t>不同过滤标准搜索</w:t>
      </w:r>
    </w:p>
    <w:p>
      <w:pPr>
        <w:tabs>
          <w:tab w:val="left" w:pos="142"/>
        </w:tabs>
        <w:spacing w:after="312" w:afterLines="100" w:line="360" w:lineRule="auto"/>
        <w:ind w:left="141" w:leftChars="67" w:firstLine="1"/>
        <w:rPr>
          <w:rFonts w:ascii="Arial" w:hAnsi="Arial" w:cs="Arial"/>
          <w:szCs w:val="21"/>
        </w:rPr>
      </w:pPr>
      <w:r>
        <w:rPr>
          <w:rFonts w:ascii="Arial" w:hAnsi="Arial" w:cs="Arial"/>
          <w:szCs w:val="21"/>
        </w:rPr>
        <w:tab/>
      </w:r>
      <w:r>
        <w:rPr>
          <w:rFonts w:ascii="Arial" w:hAnsi="Arial" w:cs="Arial"/>
          <w:szCs w:val="21"/>
        </w:rPr>
        <w:t>除了一键追踪的查询方式，APIoT同样为客户提供通过搜索关键字符等内容的搜索方式，如下图：</w:t>
      </w:r>
    </w:p>
    <w:p>
      <w:pPr>
        <w:rPr>
          <w:rFonts w:ascii="Arial" w:hAnsi="Arial" w:cs="Arial"/>
          <w:sz w:val="24"/>
          <w:szCs w:val="24"/>
        </w:rPr>
      </w:pPr>
      <w:r>
        <w:rPr>
          <w:rFonts w:ascii="Arial" w:hAnsi="Arial" w:cs="Arial"/>
          <w:sz w:val="24"/>
          <w:szCs w:val="24"/>
        </w:rPr>
        <w:drawing>
          <wp:inline distT="0" distB="0" distL="114300" distR="114300">
            <wp:extent cx="5274310" cy="2224405"/>
            <wp:effectExtent l="19050" t="0" r="2540" b="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27"/>
                    <a:stretch>
                      <a:fillRect/>
                    </a:stretch>
                  </pic:blipFill>
                  <pic:spPr>
                    <a:xfrm>
                      <a:off x="0" y="0"/>
                      <a:ext cx="5274310" cy="2224772"/>
                    </a:xfrm>
                    <a:prstGeom prst="rect">
                      <a:avLst/>
                    </a:prstGeom>
                    <a:noFill/>
                    <a:ln w="9525">
                      <a:noFill/>
                    </a:ln>
                  </pic:spPr>
                </pic:pic>
              </a:graphicData>
            </a:graphic>
          </wp:inline>
        </w:drawing>
      </w:r>
    </w:p>
    <w:bookmarkEnd w:id="48"/>
    <w:p>
      <w:pPr>
        <w:pStyle w:val="5"/>
        <w:tabs>
          <w:tab w:val="left" w:pos="0"/>
        </w:tabs>
        <w:rPr>
          <w:rFonts w:ascii="Arial" w:hAnsi="Arial" w:cs="Arial" w:eastAsiaTheme="minorEastAsia"/>
          <w:sz w:val="24"/>
          <w:szCs w:val="24"/>
        </w:rPr>
      </w:pPr>
      <w:r>
        <w:rPr>
          <w:rFonts w:ascii="Arial" w:hAnsi="Arial" w:cs="Arial" w:eastAsiaTheme="minorEastAsia"/>
          <w:sz w:val="24"/>
          <w:szCs w:val="24"/>
        </w:rPr>
        <w:t>4.3.2.3设备树信息更新方式</w:t>
      </w:r>
    </w:p>
    <w:p>
      <w:pPr>
        <w:spacing w:line="360" w:lineRule="auto"/>
        <w:rPr>
          <w:rFonts w:ascii="Arial" w:hAnsi="Arial" w:cs="Arial"/>
          <w:b/>
          <w:sz w:val="24"/>
          <w:szCs w:val="24"/>
        </w:rPr>
      </w:pPr>
      <w:r>
        <w:rPr>
          <w:rFonts w:ascii="Arial" w:hAnsi="Arial" w:cs="Arial"/>
          <w:b/>
          <w:sz w:val="24"/>
          <w:szCs w:val="24"/>
        </w:rPr>
        <w:t>1</w:t>
      </w:r>
      <w:r>
        <w:rPr>
          <w:rFonts w:ascii="Arial" w:hAnsi="Arial" w:cs="Arial"/>
          <w:b/>
          <w:sz w:val="24"/>
          <w:szCs w:val="24"/>
          <w:lang w:val="en-AU"/>
        </w:rPr>
        <w:t>.</w:t>
      </w:r>
      <w:r>
        <w:rPr>
          <w:rFonts w:hint="eastAsia" w:ascii="Arial" w:hAnsi="Arial" w:cs="Arial"/>
          <w:b/>
          <w:sz w:val="24"/>
          <w:szCs w:val="24"/>
        </w:rPr>
        <w:t xml:space="preserve"> </w:t>
      </w:r>
      <w:r>
        <w:rPr>
          <w:rFonts w:ascii="Arial" w:hAnsi="Arial" w:cs="Arial"/>
          <w:b/>
          <w:sz w:val="24"/>
          <w:szCs w:val="24"/>
        </w:rPr>
        <w:t>备件历史消耗自动关联</w:t>
      </w:r>
    </w:p>
    <w:p>
      <w:pPr>
        <w:spacing w:after="312" w:afterLines="100" w:line="360" w:lineRule="auto"/>
        <w:ind w:left="141" w:leftChars="67" w:firstLine="279"/>
        <w:rPr>
          <w:rFonts w:ascii="Arial" w:hAnsi="Arial" w:cs="Arial"/>
          <w:szCs w:val="21"/>
        </w:rPr>
      </w:pPr>
      <w:r>
        <w:rPr>
          <w:rFonts w:ascii="Arial" w:hAnsi="Arial" w:cs="Arial"/>
          <w:szCs w:val="21"/>
        </w:rPr>
        <w:t>APIoT系统的结构树中包括备件，以及备件清单和各个维护对象的关联，或备件清单与同一类设备的关联。如果备件未存在于设备的备件清单中时，可以定义使用的备件自动被添加到设备的备件清单中。通过库存发放、工单维修备件消耗登记或工单的直接采购，备件清单可被自动更新。</w:t>
      </w:r>
    </w:p>
    <w:p>
      <w:pPr>
        <w:spacing w:after="312" w:afterLines="100" w:line="360" w:lineRule="auto"/>
        <w:ind w:left="141" w:leftChars="67" w:firstLine="279"/>
        <w:rPr>
          <w:rFonts w:ascii="Arial" w:hAnsi="Arial" w:cs="Arial"/>
          <w:szCs w:val="21"/>
        </w:rPr>
      </w:pPr>
      <w:r>
        <w:rPr>
          <w:rFonts w:ascii="Arial" w:hAnsi="Arial" w:cs="Arial"/>
          <w:szCs w:val="21"/>
        </w:rPr>
        <w:t>当维修工单在需要领取备件时，库管员从仓库进行工单出库，出库完成后并且维修工单也登记完成后，消耗在某张工单下的备件信息系统将自动进行后台处理，如果该消耗备件与工单的设备号未有关联，则该消耗备件将自动与该工单的设备号进行关联。关联后的备件即可在设备树下的备件清单中找到关联关系。</w:t>
      </w:r>
    </w:p>
    <w:p>
      <w:pPr>
        <w:tabs>
          <w:tab w:val="left" w:pos="993"/>
        </w:tabs>
        <w:ind w:left="709"/>
        <w:rPr>
          <w:rFonts w:ascii="Arial" w:hAnsi="Arial" w:cs="Arial"/>
          <w:sz w:val="24"/>
          <w:szCs w:val="24"/>
        </w:rPr>
      </w:pPr>
    </w:p>
    <w:p>
      <w:pPr>
        <w:spacing w:line="360" w:lineRule="auto"/>
        <w:rPr>
          <w:rFonts w:ascii="Arial" w:hAnsi="Arial" w:cs="Arial"/>
          <w:b/>
          <w:sz w:val="24"/>
          <w:szCs w:val="24"/>
        </w:rPr>
      </w:pPr>
      <w:r>
        <w:rPr>
          <w:rFonts w:ascii="Arial" w:hAnsi="Arial" w:cs="Arial"/>
          <w:b/>
          <w:sz w:val="24"/>
          <w:szCs w:val="24"/>
        </w:rPr>
        <w:t>2</w:t>
      </w:r>
      <w:r>
        <w:rPr>
          <w:rFonts w:ascii="Arial" w:hAnsi="Arial" w:cs="Arial"/>
          <w:b/>
          <w:sz w:val="24"/>
          <w:szCs w:val="24"/>
          <w:lang w:val="en-AU"/>
        </w:rPr>
        <w:t>.</w:t>
      </w:r>
      <w:r>
        <w:rPr>
          <w:rFonts w:hint="eastAsia" w:ascii="Arial" w:hAnsi="Arial" w:cs="Arial"/>
          <w:b/>
          <w:sz w:val="24"/>
          <w:szCs w:val="24"/>
        </w:rPr>
        <w:t xml:space="preserve"> </w:t>
      </w:r>
      <w:r>
        <w:rPr>
          <w:rFonts w:ascii="Arial" w:hAnsi="Arial" w:cs="Arial"/>
          <w:b/>
          <w:sz w:val="24"/>
          <w:szCs w:val="24"/>
        </w:rPr>
        <w:t>工单数据实时同步</w:t>
      </w:r>
    </w:p>
    <w:p>
      <w:pPr>
        <w:spacing w:after="312" w:afterLines="100" w:line="360" w:lineRule="auto"/>
        <w:ind w:left="141" w:leftChars="67" w:firstLine="279"/>
        <w:rPr>
          <w:rFonts w:ascii="Arial" w:hAnsi="Arial" w:cs="Arial"/>
          <w:szCs w:val="21"/>
        </w:rPr>
      </w:pPr>
      <w:r>
        <w:rPr>
          <w:rFonts w:ascii="Arial" w:hAnsi="Arial" w:cs="Arial"/>
          <w:szCs w:val="21"/>
        </w:rPr>
        <w:t>工单或历史工单信息作为设备结构树的一部分自动集成到设备结构树中，无须任何特殊操作。所设定的计划工单以及紧急故障工单等，都会实时同步到系统当中，可方便在系统内查询到相关信息。</w:t>
      </w:r>
    </w:p>
    <w:p>
      <w:pPr>
        <w:spacing w:line="360" w:lineRule="auto"/>
        <w:jc w:val="center"/>
        <w:rPr>
          <w:rFonts w:ascii="Arial" w:hAnsi="Arial" w:cs="Arial"/>
          <w:sz w:val="24"/>
          <w:szCs w:val="24"/>
        </w:rPr>
      </w:pPr>
    </w:p>
    <w:p>
      <w:pPr>
        <w:pStyle w:val="5"/>
        <w:tabs>
          <w:tab w:val="left" w:pos="0"/>
        </w:tabs>
        <w:rPr>
          <w:rFonts w:ascii="Arial" w:hAnsi="Arial" w:cs="Arial" w:eastAsiaTheme="minorEastAsia"/>
          <w:sz w:val="24"/>
          <w:szCs w:val="24"/>
        </w:rPr>
      </w:pPr>
      <w:r>
        <w:rPr>
          <w:rFonts w:ascii="Arial" w:hAnsi="Arial" w:cs="Arial" w:eastAsiaTheme="minorEastAsia"/>
          <w:sz w:val="24"/>
          <w:szCs w:val="24"/>
        </w:rPr>
        <w:t>4.3.2.4</w:t>
      </w:r>
      <w:r>
        <w:rPr>
          <w:rFonts w:hint="eastAsia" w:ascii="Arial" w:hAnsi="Arial" w:cs="Arial" w:eastAsiaTheme="minorEastAsia"/>
          <w:sz w:val="24"/>
          <w:szCs w:val="24"/>
        </w:rPr>
        <w:t>条码识别</w:t>
      </w:r>
    </w:p>
    <w:p>
      <w:pPr>
        <w:ind w:firstLine="420"/>
      </w:pPr>
      <w:r>
        <w:rPr>
          <w:rFonts w:hint="eastAsia"/>
        </w:rPr>
        <w:t>通过扫描条码，可查看设备的相关信息</w:t>
      </w:r>
    </w:p>
    <w:p/>
    <w:p>
      <w:r>
        <w:drawing>
          <wp:anchor distT="0" distB="0" distL="114300" distR="114300" simplePos="0" relativeHeight="251699200" behindDoc="0" locked="0" layoutInCell="1" allowOverlap="1">
            <wp:simplePos x="0" y="0"/>
            <wp:positionH relativeFrom="column">
              <wp:posOffset>2981325</wp:posOffset>
            </wp:positionH>
            <wp:positionV relativeFrom="paragraph">
              <wp:posOffset>8255</wp:posOffset>
            </wp:positionV>
            <wp:extent cx="2818765" cy="3776345"/>
            <wp:effectExtent l="0" t="0" r="635" b="0"/>
            <wp:wrapNone/>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18800" cy="3776400"/>
                    </a:xfrm>
                    <a:prstGeom prst="rect">
                      <a:avLst/>
                    </a:prstGeom>
                  </pic:spPr>
                </pic:pic>
              </a:graphicData>
            </a:graphic>
          </wp:anchor>
        </w:drawing>
      </w:r>
      <w:r>
        <mc:AlternateContent>
          <mc:Choice Requires="wps">
            <w:drawing>
              <wp:anchor distT="0" distB="0" distL="114300" distR="114300" simplePos="0" relativeHeight="251698176" behindDoc="0" locked="0" layoutInCell="1" allowOverlap="1">
                <wp:simplePos x="0" y="0"/>
                <wp:positionH relativeFrom="column">
                  <wp:posOffset>2346960</wp:posOffset>
                </wp:positionH>
                <wp:positionV relativeFrom="paragraph">
                  <wp:posOffset>498475</wp:posOffset>
                </wp:positionV>
                <wp:extent cx="433705" cy="238125"/>
                <wp:effectExtent l="0" t="19050" r="42545" b="47625"/>
                <wp:wrapNone/>
                <wp:docPr id="8" name="右箭头 7"/>
                <wp:cNvGraphicFramePr/>
                <a:graphic xmlns:a="http://schemas.openxmlformats.org/drawingml/2006/main">
                  <a:graphicData uri="http://schemas.microsoft.com/office/word/2010/wordprocessingShape">
                    <wps:wsp>
                      <wps:cNvSpPr/>
                      <wps:spPr bwMode="auto">
                        <a:xfrm>
                          <a:off x="0" y="0"/>
                          <a:ext cx="433732" cy="238143"/>
                        </a:xfrm>
                        <a:prstGeom prst="rightArrow">
                          <a:avLst/>
                        </a:prstGeom>
                        <a:solidFill>
                          <a:srgbClr val="FF0000"/>
                        </a:solidFill>
                        <a:ln w="9525">
                          <a:solidFill>
                            <a:srgbClr val="FF0000"/>
                          </a:solidFill>
                          <a:round/>
                        </a:ln>
                      </wps:spPr>
                      <wps:bodyPr lIns="87002" tIns="43502" rIns="87002" bIns="43502" rtlCol="0" anchor="ctr"/>
                    </wps:wsp>
                  </a:graphicData>
                </a:graphic>
              </wp:anchor>
            </w:drawing>
          </mc:Choice>
          <mc:Fallback>
            <w:pict>
              <v:shape id="右箭头 7" o:spid="_x0000_s1026" o:spt="13" type="#_x0000_t13" style="position:absolute;left:0pt;margin-left:184.8pt;margin-top:39.25pt;height:18.75pt;width:34.15pt;z-index:251698176;v-text-anchor:middle;mso-width-relative:page;mso-height-relative:page;" fillcolor="#FF0000" filled="t" stroked="t" coordsize="21600,21600" o:gfxdata="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FxhtIzaAAAACgEAAA8AAAAAAAAA&#10;AQAgAAAAIgAAAGRycy9kb3ducmV2LnhtbFBLAQIUABQAAAAIAIdO4kBx1Vlt1gEAAKMDAAAOAAAA&#10;AAAAAAEAIAAAACkBAABkcnMvZTJvRG9jLnhtbFBLBQYAAAAABgAGAFkBAABxBQAAAAA=&#10;" adj="15671,5400">
                <v:fill on="t" focussize="0,0"/>
                <v:stroke color="#FF0000" joinstyle="round"/>
                <v:imagedata o:title=""/>
                <o:lock v:ext="edit" aspectratio="f"/>
                <v:textbox inset="6.85055118110236pt,3.42535433070866pt,6.85055118110236pt,3.42535433070866pt"/>
              </v:shape>
            </w:pict>
          </mc:Fallback>
        </mc:AlternateContent>
      </w:r>
      <w:r>
        <w:rPr>
          <w:rFonts w:hint="eastAsia"/>
        </w:rPr>
        <w:drawing>
          <wp:inline distT="0" distB="0" distL="0" distR="0">
            <wp:extent cx="2138045" cy="1270635"/>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138400" cy="1270800"/>
                    </a:xfrm>
                    <a:prstGeom prst="rect">
                      <a:avLst/>
                    </a:prstGeom>
                  </pic:spPr>
                </pic:pic>
              </a:graphicData>
            </a:graphic>
          </wp:inline>
        </w:drawing>
      </w:r>
    </w:p>
    <w:p/>
    <w:p/>
    <w:p/>
    <w:p/>
    <w:p/>
    <w:p/>
    <w:p/>
    <w:p/>
    <w:p/>
    <w:p/>
    <w:p/>
    <w:p>
      <w:pPr>
        <w:spacing w:line="360" w:lineRule="auto"/>
        <w:jc w:val="center"/>
        <w:rPr>
          <w:rFonts w:ascii="Arial" w:hAnsi="Arial" w:cs="Arial"/>
          <w:sz w:val="24"/>
          <w:szCs w:val="24"/>
        </w:rPr>
      </w:pPr>
    </w:p>
    <w:p>
      <w:pPr>
        <w:pStyle w:val="4"/>
        <w:spacing w:before="0" w:line="415" w:lineRule="auto"/>
        <w:rPr>
          <w:rFonts w:ascii="Arial" w:hAnsi="Arial" w:cs="Arial"/>
          <w:sz w:val="28"/>
          <w:szCs w:val="28"/>
        </w:rPr>
      </w:pPr>
      <w:bookmarkStart w:id="49" w:name="_Toc528659811"/>
      <w:r>
        <w:rPr>
          <w:rFonts w:ascii="Arial" w:hAnsi="Arial" w:cs="Arial"/>
          <w:sz w:val="28"/>
          <w:szCs w:val="28"/>
        </w:rPr>
        <w:t>4.3.3 APIoT</w:t>
      </w:r>
      <w:r>
        <w:rPr>
          <w:rFonts w:hint="eastAsia" w:ascii="Arial" w:hAnsi="Arial" w:cs="Arial"/>
          <w:sz w:val="28"/>
          <w:szCs w:val="28"/>
        </w:rPr>
        <w:t xml:space="preserve"> 设备全生命信息管理</w:t>
      </w:r>
      <w:bookmarkEnd w:id="49"/>
    </w:p>
    <w:p>
      <w:pPr>
        <w:spacing w:after="312" w:afterLines="100" w:line="360" w:lineRule="auto"/>
        <w:ind w:left="141" w:leftChars="67" w:firstLine="279"/>
        <w:rPr>
          <w:rFonts w:ascii="Arial" w:hAnsi="Arial" w:cs="Arial"/>
          <w:color w:val="000000" w:themeColor="text1"/>
          <w:szCs w:val="21"/>
          <w14:textFill>
            <w14:solidFill>
              <w14:schemeClr w14:val="tx1"/>
            </w14:solidFill>
          </w14:textFill>
        </w:rPr>
      </w:pPr>
      <w:r>
        <w:rPr>
          <w:rFonts w:ascii="Arial" w:hAnsi="Arial" w:cs="Arial"/>
          <w:color w:val="000000" w:themeColor="text1"/>
          <w:szCs w:val="21"/>
          <w14:textFill>
            <w14:solidFill>
              <w14:schemeClr w14:val="tx1"/>
            </w14:solidFill>
          </w14:textFill>
        </w:rPr>
        <w:t>APIoT系统的</w:t>
      </w:r>
      <w:r>
        <w:rPr>
          <w:rFonts w:hint="eastAsia" w:ascii="Arial" w:hAnsi="Arial" w:cs="Arial"/>
          <w:color w:val="000000" w:themeColor="text1"/>
          <w:szCs w:val="21"/>
          <w14:textFill>
            <w14:solidFill>
              <w14:schemeClr w14:val="tx1"/>
            </w14:solidFill>
          </w14:textFill>
        </w:rPr>
        <w:t>设备全生命信息管理，包括设备采购申请、设备到货及验收、设备闲置封存/启封管理、设备调拨转移、设备报废。通过一台设备一个项目，一个项目多个阶段的原则，依据设备从采购到启用到报废的总体原则，中间穿插着设备的移动与封存，可以对设备各阶段的状态信息予以记录。</w:t>
      </w:r>
    </w:p>
    <w:p>
      <w:pPr>
        <w:spacing w:after="312" w:afterLines="100" w:line="360" w:lineRule="auto"/>
        <w:ind w:left="141" w:leftChars="67" w:firstLine="1"/>
        <w:rPr>
          <w:rFonts w:ascii="Arial" w:hAnsi="Arial" w:cs="Arial"/>
          <w:szCs w:val="21"/>
        </w:rPr>
      </w:pPr>
      <w:r>
        <w:drawing>
          <wp:inline distT="0" distB="0" distL="114300" distR="114300">
            <wp:extent cx="5884545" cy="1983740"/>
            <wp:effectExtent l="0" t="0" r="13335" b="12700"/>
            <wp:docPr id="2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9"/>
                    <pic:cNvPicPr>
                      <a:picLocks noChangeAspect="1"/>
                    </pic:cNvPicPr>
                  </pic:nvPicPr>
                  <pic:blipFill>
                    <a:blip r:embed="rId30"/>
                    <a:stretch>
                      <a:fillRect/>
                    </a:stretch>
                  </pic:blipFill>
                  <pic:spPr>
                    <a:xfrm>
                      <a:off x="0" y="0"/>
                      <a:ext cx="5884545" cy="1983740"/>
                    </a:xfrm>
                    <a:prstGeom prst="rect">
                      <a:avLst/>
                    </a:prstGeom>
                    <a:noFill/>
                    <a:ln w="9525">
                      <a:noFill/>
                    </a:ln>
                  </pic:spPr>
                </pic:pic>
              </a:graphicData>
            </a:graphic>
          </wp:inline>
        </w:drawing>
      </w:r>
    </w:p>
    <w:p>
      <w:pPr>
        <w:rPr>
          <w:rFonts w:ascii="Arial" w:hAnsi="Arial" w:cs="Arial"/>
          <w:sz w:val="10"/>
          <w:szCs w:val="10"/>
        </w:rPr>
      </w:pPr>
    </w:p>
    <w:p>
      <w:pPr>
        <w:pStyle w:val="3"/>
        <w:spacing w:before="0" w:line="415" w:lineRule="auto"/>
        <w:ind w:left="398" w:hanging="398" w:hangingChars="132"/>
        <w:rPr>
          <w:rFonts w:ascii="Arial" w:hAnsi="Arial" w:cs="Arial" w:eastAsiaTheme="minorEastAsia"/>
          <w:iCs/>
          <w:sz w:val="30"/>
          <w:szCs w:val="30"/>
        </w:rPr>
      </w:pPr>
      <w:bookmarkStart w:id="50" w:name="_Toc313006516"/>
      <w:bookmarkStart w:id="51" w:name="_Toc327545711"/>
      <w:bookmarkStart w:id="52" w:name="_Toc528659812"/>
      <w:bookmarkStart w:id="53" w:name="_Toc330479399"/>
      <w:bookmarkStart w:id="54" w:name="_Toc338927374"/>
      <w:bookmarkStart w:id="55" w:name="_Toc338434838"/>
      <w:bookmarkStart w:id="56" w:name="_Toc330373386"/>
      <w:bookmarkStart w:id="57" w:name="_Toc327779622"/>
      <w:bookmarkStart w:id="58" w:name="_Toc322460124"/>
      <w:bookmarkStart w:id="59" w:name="_Toc230692635"/>
      <w:bookmarkStart w:id="60" w:name="_Toc536270563"/>
      <w:r>
        <w:rPr>
          <w:rFonts w:ascii="Arial" w:hAnsi="Arial" w:cs="Arial" w:eastAsiaTheme="minorEastAsia"/>
          <w:iCs/>
          <w:sz w:val="30"/>
          <w:szCs w:val="30"/>
        </w:rPr>
        <w:t>4.4维修维护流程管理</w:t>
      </w:r>
      <w:bookmarkEnd w:id="50"/>
      <w:bookmarkEnd w:id="51"/>
      <w:bookmarkEnd w:id="52"/>
      <w:bookmarkEnd w:id="53"/>
      <w:bookmarkEnd w:id="54"/>
      <w:bookmarkEnd w:id="55"/>
      <w:bookmarkEnd w:id="56"/>
      <w:bookmarkEnd w:id="57"/>
      <w:bookmarkEnd w:id="58"/>
      <w:bookmarkEnd w:id="59"/>
      <w:bookmarkEnd w:id="60"/>
    </w:p>
    <w:p>
      <w:pPr>
        <w:pStyle w:val="4"/>
        <w:rPr>
          <w:rFonts w:ascii="Arial" w:hAnsi="Arial" w:cs="Arial"/>
          <w:sz w:val="28"/>
          <w:szCs w:val="28"/>
        </w:rPr>
      </w:pPr>
      <w:bookmarkStart w:id="61" w:name="_Toc338927375"/>
      <w:bookmarkStart w:id="62" w:name="_Toc528659813"/>
      <w:bookmarkStart w:id="63" w:name="_Toc338434839"/>
      <w:r>
        <w:rPr>
          <w:rFonts w:ascii="Arial" w:hAnsi="Arial" w:cs="Arial"/>
          <w:sz w:val="28"/>
          <w:szCs w:val="28"/>
        </w:rPr>
        <w:t>4.4.1</w:t>
      </w:r>
      <w:r>
        <w:rPr>
          <w:rFonts w:hint="eastAsia" w:ascii="Arial" w:hAnsi="Arial" w:cs="Arial"/>
          <w:sz w:val="28"/>
          <w:szCs w:val="28"/>
        </w:rPr>
        <w:t xml:space="preserve"> </w:t>
      </w:r>
      <w:r>
        <w:rPr>
          <w:rFonts w:ascii="Arial" w:hAnsi="Arial" w:cs="Arial"/>
          <w:sz w:val="28"/>
          <w:szCs w:val="28"/>
        </w:rPr>
        <w:t>维修维护主要管理内容</w:t>
      </w:r>
      <w:bookmarkEnd w:id="61"/>
      <w:bookmarkEnd w:id="62"/>
      <w:bookmarkEnd w:id="63"/>
    </w:p>
    <w:p>
      <w:pPr>
        <w:spacing w:line="360" w:lineRule="auto"/>
        <w:ind w:left="708" w:leftChars="337"/>
        <w:rPr>
          <w:rFonts w:ascii="Arial" w:hAnsi="Arial" w:cs="Arial"/>
          <w:b/>
          <w:sz w:val="24"/>
          <w:szCs w:val="24"/>
        </w:rPr>
      </w:pPr>
      <w:r>
        <w:rPr>
          <w:rFonts w:ascii="Arial" w:hAnsi="Arial" w:cs="Arial"/>
          <w:b/>
          <w:sz w:val="24"/>
          <w:szCs w:val="24"/>
        </w:rPr>
        <w:t>4.4.1.1</w:t>
      </w:r>
      <w:r>
        <w:rPr>
          <w:rFonts w:hint="eastAsia" w:ascii="Arial" w:hAnsi="Arial" w:cs="Arial"/>
          <w:b/>
          <w:sz w:val="24"/>
          <w:szCs w:val="24"/>
        </w:rPr>
        <w:t xml:space="preserve">   </w:t>
      </w:r>
      <w:r>
        <w:rPr>
          <w:rFonts w:ascii="Arial" w:hAnsi="Arial" w:cs="Arial"/>
          <w:b/>
          <w:sz w:val="24"/>
          <w:szCs w:val="24"/>
        </w:rPr>
        <w:t>工作单概况</w:t>
      </w:r>
    </w:p>
    <w:p>
      <w:pPr>
        <w:spacing w:line="360" w:lineRule="auto"/>
        <w:ind w:left="708" w:leftChars="337"/>
        <w:rPr>
          <w:rFonts w:ascii="Arial" w:hAnsi="Arial" w:cs="Arial"/>
          <w:b/>
          <w:sz w:val="24"/>
          <w:szCs w:val="24"/>
        </w:rPr>
      </w:pPr>
      <w:r>
        <w:rPr>
          <w:rFonts w:ascii="Arial" w:hAnsi="Arial" w:cs="Arial"/>
          <w:b/>
          <w:sz w:val="24"/>
          <w:szCs w:val="24"/>
        </w:rPr>
        <w:t>4.4.1.2</w:t>
      </w:r>
      <w:r>
        <w:rPr>
          <w:rFonts w:hint="eastAsia" w:ascii="Arial" w:hAnsi="Arial" w:cs="Arial"/>
          <w:b/>
          <w:sz w:val="24"/>
          <w:szCs w:val="24"/>
        </w:rPr>
        <w:t xml:space="preserve">   </w:t>
      </w:r>
      <w:r>
        <w:rPr>
          <w:rFonts w:ascii="Arial" w:hAnsi="Arial" w:cs="Arial"/>
          <w:b/>
          <w:sz w:val="24"/>
          <w:szCs w:val="24"/>
        </w:rPr>
        <w:t>预防性维护管理</w:t>
      </w:r>
    </w:p>
    <w:p>
      <w:pPr>
        <w:spacing w:line="360" w:lineRule="auto"/>
        <w:ind w:left="708" w:leftChars="337"/>
        <w:rPr>
          <w:rFonts w:ascii="Arial" w:hAnsi="Arial" w:cs="Arial"/>
          <w:b/>
          <w:sz w:val="24"/>
          <w:szCs w:val="24"/>
        </w:rPr>
      </w:pPr>
      <w:r>
        <w:rPr>
          <w:rFonts w:ascii="Arial" w:hAnsi="Arial" w:cs="Arial"/>
          <w:b/>
          <w:sz w:val="24"/>
          <w:szCs w:val="24"/>
        </w:rPr>
        <w:t>4.4.1.3</w:t>
      </w:r>
      <w:r>
        <w:rPr>
          <w:rFonts w:hint="eastAsia" w:ascii="Arial" w:hAnsi="Arial" w:cs="Arial"/>
          <w:b/>
          <w:sz w:val="24"/>
          <w:szCs w:val="24"/>
        </w:rPr>
        <w:t xml:space="preserve">   </w:t>
      </w:r>
      <w:r>
        <w:rPr>
          <w:rFonts w:ascii="Arial" w:hAnsi="Arial" w:cs="Arial"/>
          <w:b/>
          <w:sz w:val="24"/>
          <w:szCs w:val="24"/>
        </w:rPr>
        <w:t>工作申请单管理</w:t>
      </w:r>
    </w:p>
    <w:p>
      <w:pPr>
        <w:spacing w:line="360" w:lineRule="auto"/>
        <w:ind w:left="708" w:leftChars="337"/>
        <w:rPr>
          <w:rFonts w:ascii="Arial" w:hAnsi="Arial" w:cs="Arial"/>
          <w:b/>
          <w:sz w:val="24"/>
          <w:szCs w:val="24"/>
        </w:rPr>
      </w:pPr>
      <w:r>
        <w:rPr>
          <w:rFonts w:ascii="Arial" w:hAnsi="Arial" w:cs="Arial"/>
          <w:b/>
          <w:sz w:val="24"/>
          <w:szCs w:val="24"/>
        </w:rPr>
        <w:t>4.4.1.4</w:t>
      </w:r>
      <w:r>
        <w:rPr>
          <w:rFonts w:hint="eastAsia" w:ascii="Arial" w:hAnsi="Arial" w:cs="Arial"/>
          <w:b/>
          <w:sz w:val="24"/>
          <w:szCs w:val="24"/>
        </w:rPr>
        <w:t xml:space="preserve">   </w:t>
      </w:r>
      <w:r>
        <w:rPr>
          <w:rFonts w:ascii="Arial" w:hAnsi="Arial" w:cs="Arial"/>
          <w:b/>
          <w:sz w:val="24"/>
          <w:szCs w:val="24"/>
        </w:rPr>
        <w:t>润滑管理</w:t>
      </w:r>
    </w:p>
    <w:p>
      <w:pPr>
        <w:spacing w:line="360" w:lineRule="auto"/>
        <w:ind w:left="708" w:leftChars="337"/>
        <w:rPr>
          <w:rFonts w:ascii="Arial" w:hAnsi="Arial" w:cs="Arial"/>
          <w:b/>
          <w:sz w:val="24"/>
          <w:szCs w:val="24"/>
        </w:rPr>
      </w:pPr>
      <w:r>
        <w:rPr>
          <w:rFonts w:ascii="Arial" w:hAnsi="Arial" w:cs="Arial"/>
          <w:b/>
          <w:sz w:val="24"/>
          <w:szCs w:val="24"/>
        </w:rPr>
        <w:t>4.4.1.5</w:t>
      </w:r>
      <w:r>
        <w:rPr>
          <w:rFonts w:hint="eastAsia" w:ascii="Arial" w:hAnsi="Arial" w:cs="Arial"/>
          <w:b/>
          <w:sz w:val="24"/>
          <w:szCs w:val="24"/>
        </w:rPr>
        <w:t xml:space="preserve">   </w:t>
      </w:r>
      <w:r>
        <w:rPr>
          <w:rFonts w:ascii="Arial" w:hAnsi="Arial" w:cs="Arial"/>
          <w:b/>
          <w:sz w:val="24"/>
          <w:szCs w:val="24"/>
        </w:rPr>
        <w:t>点检工作管理</w:t>
      </w:r>
    </w:p>
    <w:p>
      <w:pPr>
        <w:spacing w:line="360" w:lineRule="auto"/>
        <w:ind w:left="708" w:leftChars="337"/>
        <w:rPr>
          <w:rFonts w:ascii="Arial" w:hAnsi="Arial" w:cs="Arial"/>
          <w:b/>
          <w:sz w:val="24"/>
          <w:szCs w:val="24"/>
        </w:rPr>
      </w:pPr>
      <w:r>
        <w:rPr>
          <w:rFonts w:ascii="Arial" w:hAnsi="Arial" w:cs="Arial"/>
          <w:b/>
          <w:sz w:val="24"/>
          <w:szCs w:val="24"/>
        </w:rPr>
        <w:t>4.4.1.6</w:t>
      </w:r>
      <w:r>
        <w:rPr>
          <w:rFonts w:hint="eastAsia" w:ascii="Arial" w:hAnsi="Arial" w:cs="Arial"/>
          <w:b/>
          <w:sz w:val="24"/>
          <w:szCs w:val="24"/>
        </w:rPr>
        <w:t xml:space="preserve">   </w:t>
      </w:r>
      <w:r>
        <w:rPr>
          <w:rFonts w:ascii="Arial" w:hAnsi="Arial" w:cs="Arial"/>
          <w:b/>
          <w:sz w:val="24"/>
          <w:szCs w:val="24"/>
        </w:rPr>
        <w:t>周检工作管理</w:t>
      </w:r>
    </w:p>
    <w:p>
      <w:pPr>
        <w:spacing w:line="360" w:lineRule="auto"/>
        <w:ind w:left="708" w:leftChars="337"/>
        <w:rPr>
          <w:rFonts w:ascii="Arial" w:hAnsi="Arial" w:cs="Arial"/>
          <w:b/>
          <w:sz w:val="24"/>
          <w:szCs w:val="24"/>
        </w:rPr>
      </w:pPr>
      <w:r>
        <w:rPr>
          <w:rFonts w:ascii="Arial" w:hAnsi="Arial" w:cs="Arial"/>
          <w:b/>
          <w:sz w:val="24"/>
          <w:szCs w:val="24"/>
        </w:rPr>
        <w:t>4.4.1.7</w:t>
      </w:r>
      <w:r>
        <w:rPr>
          <w:rFonts w:hint="eastAsia" w:ascii="Arial" w:hAnsi="Arial" w:cs="Arial"/>
          <w:b/>
          <w:sz w:val="24"/>
          <w:szCs w:val="24"/>
        </w:rPr>
        <w:t xml:space="preserve">   </w:t>
      </w:r>
      <w:r>
        <w:rPr>
          <w:rFonts w:ascii="Arial" w:hAnsi="Arial" w:cs="Arial"/>
          <w:b/>
          <w:sz w:val="24"/>
          <w:szCs w:val="24"/>
        </w:rPr>
        <w:t>日常安全检查工作管理</w:t>
      </w:r>
    </w:p>
    <w:p>
      <w:pPr>
        <w:spacing w:line="360" w:lineRule="auto"/>
        <w:ind w:left="708" w:leftChars="337"/>
        <w:rPr>
          <w:rFonts w:ascii="Arial" w:hAnsi="Arial" w:cs="Arial"/>
          <w:b/>
          <w:sz w:val="24"/>
          <w:szCs w:val="24"/>
        </w:rPr>
      </w:pPr>
      <w:r>
        <w:rPr>
          <w:rFonts w:ascii="Arial" w:hAnsi="Arial" w:cs="Arial"/>
          <w:b/>
          <w:sz w:val="24"/>
          <w:szCs w:val="24"/>
        </w:rPr>
        <w:t>4.4.1.8</w:t>
      </w:r>
      <w:r>
        <w:rPr>
          <w:rFonts w:hint="eastAsia" w:ascii="Arial" w:hAnsi="Arial" w:cs="Arial"/>
          <w:b/>
          <w:sz w:val="24"/>
          <w:szCs w:val="24"/>
        </w:rPr>
        <w:t xml:space="preserve">   </w:t>
      </w:r>
      <w:r>
        <w:rPr>
          <w:rFonts w:ascii="Arial" w:hAnsi="Arial" w:cs="Arial"/>
          <w:b/>
          <w:sz w:val="24"/>
          <w:szCs w:val="24"/>
        </w:rPr>
        <w:t>紧急维修记录管理</w:t>
      </w:r>
    </w:p>
    <w:p>
      <w:pPr>
        <w:spacing w:line="360" w:lineRule="auto"/>
        <w:ind w:left="1559" w:leftChars="337" w:hanging="851" w:hangingChars="353"/>
        <w:rPr>
          <w:rFonts w:ascii="Arial" w:hAnsi="Arial" w:cs="Arial"/>
          <w:b/>
          <w:sz w:val="24"/>
          <w:szCs w:val="24"/>
        </w:rPr>
      </w:pPr>
      <w:r>
        <w:rPr>
          <w:rFonts w:ascii="Arial" w:hAnsi="Arial" w:cs="Arial"/>
          <w:b/>
          <w:sz w:val="24"/>
          <w:szCs w:val="24"/>
        </w:rPr>
        <w:t>4.4.1.9</w:t>
      </w:r>
      <w:r>
        <w:rPr>
          <w:rFonts w:hint="eastAsia" w:ascii="Arial" w:hAnsi="Arial" w:cs="Arial"/>
          <w:b/>
          <w:sz w:val="24"/>
          <w:szCs w:val="24"/>
        </w:rPr>
        <w:t xml:space="preserve">   </w:t>
      </w:r>
      <w:r>
        <w:rPr>
          <w:rFonts w:ascii="Arial" w:hAnsi="Arial" w:cs="Arial"/>
          <w:b/>
          <w:sz w:val="24"/>
          <w:szCs w:val="24"/>
        </w:rPr>
        <w:t>其他部门工作申请（生产　公用　行政）管理</w:t>
      </w:r>
    </w:p>
    <w:p>
      <w:pPr>
        <w:spacing w:line="360" w:lineRule="auto"/>
        <w:ind w:left="708" w:leftChars="337"/>
        <w:rPr>
          <w:rFonts w:ascii="Arial" w:hAnsi="Arial" w:cs="Arial"/>
          <w:b/>
          <w:sz w:val="24"/>
          <w:szCs w:val="24"/>
        </w:rPr>
      </w:pPr>
      <w:r>
        <w:rPr>
          <w:rFonts w:ascii="Arial" w:hAnsi="Arial" w:cs="Arial"/>
          <w:b/>
          <w:sz w:val="24"/>
          <w:szCs w:val="24"/>
        </w:rPr>
        <w:t>4.4.1.10</w:t>
      </w:r>
      <w:r>
        <w:rPr>
          <w:rFonts w:hint="eastAsia" w:ascii="Arial" w:hAnsi="Arial" w:cs="Arial"/>
          <w:b/>
          <w:sz w:val="24"/>
          <w:szCs w:val="24"/>
        </w:rPr>
        <w:t xml:space="preserve">  </w:t>
      </w:r>
      <w:r>
        <w:rPr>
          <w:rFonts w:ascii="Arial" w:hAnsi="Arial" w:cs="Arial"/>
          <w:b/>
          <w:sz w:val="24"/>
          <w:szCs w:val="24"/>
        </w:rPr>
        <w:t>外包服务工单</w:t>
      </w:r>
    </w:p>
    <w:p>
      <w:pPr>
        <w:spacing w:line="360" w:lineRule="auto"/>
        <w:ind w:left="708" w:leftChars="337"/>
        <w:rPr>
          <w:rFonts w:ascii="Arial" w:hAnsi="Arial" w:cs="Arial"/>
          <w:b/>
          <w:sz w:val="24"/>
          <w:szCs w:val="24"/>
        </w:rPr>
      </w:pPr>
      <w:r>
        <w:rPr>
          <w:rFonts w:ascii="Arial" w:hAnsi="Arial" w:cs="Arial"/>
          <w:b/>
          <w:sz w:val="24"/>
          <w:szCs w:val="24"/>
        </w:rPr>
        <w:t>4.4.1.11</w:t>
      </w:r>
      <w:r>
        <w:rPr>
          <w:rFonts w:hint="eastAsia" w:ascii="Arial" w:hAnsi="Arial" w:cs="Arial"/>
          <w:b/>
          <w:sz w:val="24"/>
          <w:szCs w:val="24"/>
        </w:rPr>
        <w:t xml:space="preserve">  </w:t>
      </w:r>
      <w:r>
        <w:rPr>
          <w:rFonts w:ascii="Arial" w:hAnsi="Arial" w:cs="Arial"/>
          <w:b/>
          <w:sz w:val="24"/>
          <w:szCs w:val="24"/>
        </w:rPr>
        <w:t>工作单管理</w:t>
      </w:r>
    </w:p>
    <w:p>
      <w:pPr>
        <w:pStyle w:val="5"/>
        <w:spacing w:line="240" w:lineRule="auto"/>
        <w:rPr>
          <w:rFonts w:ascii="Arial" w:hAnsi="Arial" w:cs="Arial" w:eastAsiaTheme="minorEastAsia"/>
          <w:sz w:val="24"/>
          <w:szCs w:val="24"/>
        </w:rPr>
      </w:pPr>
      <w:r>
        <w:rPr>
          <w:rFonts w:ascii="Arial" w:hAnsi="Arial" w:cs="Arial" w:eastAsiaTheme="minorEastAsia"/>
          <w:sz w:val="24"/>
          <w:szCs w:val="24"/>
        </w:rPr>
        <w:t xml:space="preserve">4.4.1.1 </w:t>
      </w:r>
      <w:r>
        <w:rPr>
          <w:rFonts w:hint="eastAsia" w:ascii="Arial" w:hAnsi="Arial" w:cs="Arial" w:eastAsiaTheme="minorEastAsia"/>
          <w:sz w:val="24"/>
          <w:szCs w:val="24"/>
        </w:rPr>
        <w:t xml:space="preserve"> </w:t>
      </w:r>
      <w:r>
        <w:rPr>
          <w:rFonts w:ascii="Arial" w:hAnsi="Arial" w:cs="Arial" w:eastAsiaTheme="minorEastAsia"/>
          <w:sz w:val="24"/>
          <w:szCs w:val="24"/>
        </w:rPr>
        <w:t xml:space="preserve">工作单概况 </w:t>
      </w:r>
    </w:p>
    <w:p>
      <w:pPr>
        <w:widowControl/>
        <w:numPr>
          <w:ilvl w:val="0"/>
          <w:numId w:val="21"/>
        </w:numPr>
        <w:spacing w:line="360" w:lineRule="auto"/>
        <w:ind w:firstLine="6"/>
        <w:rPr>
          <w:rFonts w:ascii="Arial" w:hAnsi="Arial" w:cs="Arial"/>
          <w:b/>
          <w:bCs/>
          <w:sz w:val="24"/>
          <w:szCs w:val="24"/>
        </w:rPr>
      </w:pPr>
      <w:r>
        <w:rPr>
          <w:rFonts w:ascii="Arial" w:hAnsi="Arial" w:cs="Arial"/>
          <w:b/>
          <w:bCs/>
          <w:sz w:val="24"/>
          <w:szCs w:val="24"/>
        </w:rPr>
        <w:t>工作单类型</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预防性维修（数据库中基于时间的周期性项目）</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预测性维修（振动分析、油液分析、热成像，在线检测等）</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 xml:space="preserve">计划检修 </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紧急抢修</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 xml:space="preserve">点检、周检、安全和5S检查 </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 xml:space="preserve">润滑 </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项目</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项目（维护部小）</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 xml:space="preserve">其它部门 </w:t>
      </w:r>
    </w:p>
    <w:p>
      <w:pPr>
        <w:widowControl/>
        <w:numPr>
          <w:ilvl w:val="0"/>
          <w:numId w:val="22"/>
        </w:numPr>
        <w:tabs>
          <w:tab w:val="left" w:pos="851"/>
          <w:tab w:val="clear" w:pos="2064"/>
        </w:tabs>
        <w:spacing w:line="360" w:lineRule="auto"/>
        <w:ind w:left="850" w:hanging="425"/>
        <w:rPr>
          <w:rFonts w:ascii="Arial" w:hAnsi="Arial" w:cs="Arial"/>
          <w:szCs w:val="21"/>
        </w:rPr>
      </w:pPr>
      <w:r>
        <w:rPr>
          <w:rFonts w:ascii="Arial" w:hAnsi="Arial" w:cs="Arial"/>
          <w:szCs w:val="21"/>
        </w:rPr>
        <w:t>外包/合同</w:t>
      </w:r>
    </w:p>
    <w:p>
      <w:pPr>
        <w:widowControl/>
        <w:numPr>
          <w:ilvl w:val="0"/>
          <w:numId w:val="21"/>
        </w:numPr>
        <w:tabs>
          <w:tab w:val="left" w:pos="709"/>
          <w:tab w:val="clear" w:pos="420"/>
        </w:tabs>
        <w:spacing w:line="360" w:lineRule="auto"/>
        <w:ind w:firstLine="6"/>
        <w:rPr>
          <w:rFonts w:ascii="Arial" w:hAnsi="Arial" w:cs="Arial"/>
          <w:b/>
          <w:bCs/>
          <w:sz w:val="24"/>
          <w:szCs w:val="24"/>
        </w:rPr>
      </w:pPr>
      <w:r>
        <w:rPr>
          <w:rFonts w:ascii="Arial" w:hAnsi="Arial" w:cs="Arial"/>
          <w:b/>
          <w:bCs/>
          <w:sz w:val="24"/>
          <w:szCs w:val="24"/>
        </w:rPr>
        <w:t xml:space="preserve"> 工作单内容</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人员(括外协供应商)以及人员工作时间、利用率</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计划时间、实际完成时间</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安全措施（PPE、其它）</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作业指导书</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工具</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工作内容</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工作要求及标准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备件</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工作单编号</w:t>
      </w:r>
    </w:p>
    <w:p>
      <w:pPr>
        <w:pStyle w:val="5"/>
        <w:spacing w:line="240" w:lineRule="auto"/>
        <w:rPr>
          <w:rFonts w:ascii="Arial" w:hAnsi="Arial" w:cs="Arial" w:eastAsiaTheme="minorEastAsia"/>
          <w:sz w:val="24"/>
          <w:szCs w:val="24"/>
        </w:rPr>
      </w:pPr>
      <w:r>
        <w:rPr>
          <w:rFonts w:ascii="Arial" w:hAnsi="Arial" w:cs="Arial" w:eastAsiaTheme="minorEastAsia"/>
          <w:sz w:val="24"/>
          <w:szCs w:val="24"/>
        </w:rPr>
        <w:t>4.4.1.2预防性维护管理</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设备编号（根据设备编号可筛选）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设备名称（根据设备名称可编号）</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周期：以周为单位1-52周可选择</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部位：汉字名称、部位编号同时显示</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组位：汉字名称、组位编号同时显示</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零件：汉字名称、零件编号同时显示</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检修内容：文本输入</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工作要求及方法：文本输入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备件：名称及编号同时显示（可选）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周期：指相邻2次工作的间隔时间（可选）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上次检修周数：时点数（可选）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下次检修周数：时点数（可选）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工时：完成该工作所需时间（可选）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人员：完成该工作所需数量（可选）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本周做的工作：（1-52周可选择）</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可自动导入工作审清单 </w:t>
      </w:r>
    </w:p>
    <w:p>
      <w:pPr>
        <w:pStyle w:val="5"/>
        <w:spacing w:line="240" w:lineRule="auto"/>
        <w:rPr>
          <w:rFonts w:ascii="Arial" w:hAnsi="Arial" w:cs="Arial" w:eastAsiaTheme="minorEastAsia"/>
          <w:sz w:val="24"/>
          <w:szCs w:val="24"/>
        </w:rPr>
      </w:pPr>
      <w:r>
        <w:rPr>
          <w:rFonts w:ascii="Arial" w:hAnsi="Arial" w:cs="Arial" w:eastAsiaTheme="minorEastAsia"/>
          <w:sz w:val="24"/>
          <w:szCs w:val="24"/>
        </w:rPr>
        <w:t>4.4.1.3工作申请单管理</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设备编号：自动可选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工作日期：年、月、日（可选）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计划工作时间：00：00——00：00（可选）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工作内容：文本（申请人输入或其它数据库自动导入）</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工作请求及标准：文本（申请人输入或其它数据库自动导入）</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备件：工作所需备件、编码、名称同时显示</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工具：（常用工具可选择）</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计划工作时间：以小时为单位（h）1－24小时可选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计划工作人员：数量（可选）</w:t>
      </w:r>
    </w:p>
    <w:p>
      <w:pPr>
        <w:pStyle w:val="5"/>
        <w:spacing w:line="240" w:lineRule="auto"/>
        <w:rPr>
          <w:rFonts w:ascii="Arial" w:hAnsi="Arial" w:cs="Arial" w:eastAsiaTheme="minorEastAsia"/>
          <w:sz w:val="24"/>
          <w:szCs w:val="24"/>
        </w:rPr>
      </w:pPr>
      <w:r>
        <w:rPr>
          <w:rFonts w:ascii="Arial" w:hAnsi="Arial" w:cs="Arial" w:eastAsiaTheme="minorEastAsia"/>
          <w:sz w:val="24"/>
          <w:szCs w:val="24"/>
        </w:rPr>
        <w:t>4.4.1.4润滑管理</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设备编号：根据设备编号可筛选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设备名称：根据设备名称可筛选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周期：以周为单位（1-52周可选）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部位：汉字名称、部位编码同时显示（可选）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组位：汉字名称、组位编码同时显示（可选）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点位：汉字名称、点位编码同时显示（可选）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润滑方式：文本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油脂名称：文本</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周期：相邻2次工作的间隔时间（可选）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上次润滑周数：时点数（可选）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下次润滑周数：时点数（可选）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可自动导入工作申请单</w:t>
      </w:r>
    </w:p>
    <w:p>
      <w:pPr>
        <w:pStyle w:val="5"/>
        <w:spacing w:line="240" w:lineRule="auto"/>
        <w:rPr>
          <w:rFonts w:ascii="Arial" w:hAnsi="Arial" w:cs="Arial" w:eastAsiaTheme="minorEastAsia"/>
          <w:sz w:val="24"/>
          <w:szCs w:val="24"/>
        </w:rPr>
      </w:pPr>
      <w:r>
        <w:rPr>
          <w:rFonts w:ascii="Arial" w:hAnsi="Arial" w:cs="Arial" w:eastAsiaTheme="minorEastAsia"/>
          <w:sz w:val="24"/>
          <w:szCs w:val="24"/>
        </w:rPr>
        <w:t xml:space="preserve">4.4.1.5点检工作管理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日期：年 月  日    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班次：早 中  夜    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检查人：人员列表（可选）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检查时间段：00：00——00：00（可选）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点检设备编号：可筛选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点检设备名称：可筛选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点检工作内容：文本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标准值或描述：文本</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点检结果：是非符号可选　发现不合适现象当时处理的在采取措施栏内写清，没有处理的显示颜色或直接把此内容生成工作申请单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采取措施:文本输入</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点检结果能通过PDA输入，发送给相应的工程师。</w:t>
      </w:r>
    </w:p>
    <w:p>
      <w:pPr>
        <w:pStyle w:val="5"/>
        <w:spacing w:line="240" w:lineRule="auto"/>
        <w:rPr>
          <w:rFonts w:ascii="Arial" w:hAnsi="Arial" w:cs="Arial" w:eastAsiaTheme="minorEastAsia"/>
          <w:sz w:val="24"/>
          <w:szCs w:val="24"/>
        </w:rPr>
      </w:pPr>
      <w:r>
        <w:rPr>
          <w:rFonts w:ascii="Arial" w:hAnsi="Arial" w:cs="Arial" w:eastAsiaTheme="minorEastAsia"/>
          <w:sz w:val="24"/>
          <w:szCs w:val="24"/>
        </w:rPr>
        <w:t>4.4.1.6周检工作管理</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设备编号：可选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检查周期：1－52周可选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检查人：文本输入（可选）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设备名称：可选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部件编号：可选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检查内容：可选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标准值及描述：文本</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检查结果：是非可选　处理的描述处理方法；未处理的内容显示颜色或生成工作申请单</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采取措施：文本输入</w:t>
      </w:r>
    </w:p>
    <w:p>
      <w:pPr>
        <w:widowControl/>
        <w:numPr>
          <w:ilvl w:val="0"/>
          <w:numId w:val="23"/>
        </w:numPr>
        <w:tabs>
          <w:tab w:val="left" w:pos="855"/>
        </w:tabs>
        <w:spacing w:line="360" w:lineRule="auto"/>
        <w:ind w:left="850" w:hanging="425"/>
        <w:rPr>
          <w:rFonts w:ascii="Arial" w:hAnsi="Arial" w:cs="Arial"/>
          <w:szCs w:val="21"/>
        </w:rPr>
      </w:pPr>
      <w:r>
        <w:rPr>
          <w:rFonts w:ascii="Arial" w:hAnsi="Arial" w:cs="Arial"/>
          <w:szCs w:val="21"/>
        </w:rPr>
        <w:t>点检结果能通过PDA输入，发送给相应的工程师。</w:t>
      </w:r>
    </w:p>
    <w:p>
      <w:pPr>
        <w:pStyle w:val="5"/>
        <w:spacing w:line="240" w:lineRule="auto"/>
        <w:rPr>
          <w:rFonts w:ascii="Arial" w:hAnsi="Arial" w:cs="Arial" w:eastAsiaTheme="minorEastAsia"/>
          <w:sz w:val="24"/>
          <w:szCs w:val="24"/>
        </w:rPr>
      </w:pPr>
      <w:r>
        <w:rPr>
          <w:rFonts w:ascii="Arial" w:hAnsi="Arial" w:cs="Arial" w:eastAsiaTheme="minorEastAsia"/>
          <w:sz w:val="24"/>
          <w:szCs w:val="24"/>
        </w:rPr>
        <w:t xml:space="preserve">4.4.1.7日常安全检查工作管理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年　月　日：自动可选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检查人：文本输入</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检查项目：防护用品、许可证、危险工作、其他．工具使用、物料存放备品备件、废气物处理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内容描述：文本输入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检查结果：是非符号可选　非的描述不合适现象，需采取措施改进的生成工作单</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统计：对不好的现象进行累计统计（以周、月为周期）</w:t>
      </w:r>
    </w:p>
    <w:p>
      <w:pPr>
        <w:pStyle w:val="5"/>
        <w:spacing w:line="240" w:lineRule="auto"/>
        <w:rPr>
          <w:rFonts w:ascii="Arial" w:hAnsi="Arial" w:cs="Arial" w:eastAsiaTheme="minorEastAsia"/>
          <w:sz w:val="24"/>
          <w:szCs w:val="24"/>
        </w:rPr>
      </w:pPr>
      <w:r>
        <w:rPr>
          <w:rFonts w:ascii="Arial" w:hAnsi="Arial" w:cs="Arial" w:eastAsiaTheme="minorEastAsia"/>
          <w:sz w:val="24"/>
          <w:szCs w:val="24"/>
        </w:rPr>
        <w:t xml:space="preserve">4.4.1.8紧急维修记录管理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姓名：可选（相应的人能修改可选对象）</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班次：可选（早、中，夜）</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日期：年　月　 日　（可选）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设备名称：编码、中文同时显示（可选）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故障代码：可选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故障描述：文本输入</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解决方法：文本．未能解决的内容或有遗留问题的显示颜色或直接生成工作申请单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报修至故障处理结束时间段：00：00－00：00（可选）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生产计算故障时间段：00：00－00：00（可选）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生产工签字确认：文本输入（可选）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油库检查：是非符号可选　对非的描述处理结果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热轧机架顶部检查：时间00：00（可选）用是非符号可选　非的描述处理结果</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交接班信息：文本输入</w:t>
      </w:r>
    </w:p>
    <w:p>
      <w:pPr>
        <w:pStyle w:val="5"/>
        <w:spacing w:line="240" w:lineRule="auto"/>
        <w:rPr>
          <w:rFonts w:ascii="Arial" w:hAnsi="Arial" w:cs="Arial" w:eastAsiaTheme="minorEastAsia"/>
          <w:sz w:val="24"/>
          <w:szCs w:val="24"/>
        </w:rPr>
      </w:pPr>
      <w:r>
        <w:rPr>
          <w:rFonts w:ascii="Arial" w:hAnsi="Arial" w:cs="Arial" w:eastAsiaTheme="minorEastAsia"/>
          <w:sz w:val="24"/>
          <w:szCs w:val="24"/>
        </w:rPr>
        <w:t>4.4.1.9其他部门工作申请管理</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工作来源：主要来源于生产公用行政</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此工作由主管，班长直接制成工作单</w:t>
      </w:r>
    </w:p>
    <w:p>
      <w:pPr>
        <w:pStyle w:val="5"/>
        <w:spacing w:after="0" w:line="240" w:lineRule="auto"/>
        <w:rPr>
          <w:rFonts w:ascii="Arial" w:hAnsi="Arial" w:cs="Arial" w:eastAsiaTheme="minorEastAsia"/>
          <w:sz w:val="24"/>
          <w:szCs w:val="24"/>
        </w:rPr>
      </w:pPr>
      <w:r>
        <w:rPr>
          <w:rFonts w:ascii="Arial" w:hAnsi="Arial" w:cs="Arial" w:eastAsiaTheme="minorEastAsia"/>
          <w:sz w:val="24"/>
          <w:szCs w:val="24"/>
        </w:rPr>
        <w:t xml:space="preserve">4.4.1.10 外包维护工单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某些工单执行需要外委资源，比如技术服务、年检大修、合同内维护或维修件修理作业等。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需确定的明细</w:t>
      </w:r>
    </w:p>
    <w:p>
      <w:pPr>
        <w:pStyle w:val="5"/>
        <w:tabs>
          <w:tab w:val="left" w:pos="1134"/>
        </w:tabs>
        <w:spacing w:before="124" w:beforeLines="40" w:after="0" w:line="240" w:lineRule="auto"/>
        <w:rPr>
          <w:rFonts w:ascii="Arial" w:hAnsi="Arial" w:cs="Arial" w:eastAsiaTheme="minorEastAsia"/>
          <w:sz w:val="24"/>
          <w:szCs w:val="24"/>
        </w:rPr>
      </w:pPr>
      <w:r>
        <w:rPr>
          <w:rFonts w:ascii="Arial" w:hAnsi="Arial" w:cs="Arial" w:eastAsiaTheme="minorEastAsia"/>
          <w:sz w:val="24"/>
          <w:szCs w:val="24"/>
        </w:rPr>
        <w:t>4.4.1.11工作单管理</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制单人：紧急：当班维修工</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班组：班组长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计划：维修主管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非计划：工程师等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以上四类制单人可选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设备名称：可选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设备编号：可选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执行工种：机　电　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工作日期：年　月　日　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工作计划时间段：00：00－00：00（可选）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工作实际完成时段：00：00－00：00（可选）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工作负责人：姓名　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工作参与人：姓名　可选（维修工与劳务工分开可选）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人工费：与成本中心能双向自动导入</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安全监护人：姓名　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班长确认：签名（可选）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 xml:space="preserve">工作质量评估：工程师签名（可选）不合格的描述存在问题 </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安全措施：工作服、鞋、安全帽、手套、护目镜、面罩、安全带、移动围栏、停送电牌、挂牌锁定、本地开关、动火证、梯子证、密闭证、二氧化碳瓶、切断二氧化碳自动灭火系统（这些项目可选）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5S措施：周转箱数量（可选）　抹布、木板木块、试车　（可选）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工作内容：文本输入及其它系统自动导入（如预防性，预测性，润滑数据库等）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工作要求及标准：文本输入及其它系统导入（如预防性，预测性，润滑数据库等）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所需备件：文本输入及其它系统导入（如预防性，预测性，润滑数据库等）</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备件费用：与成本中心能双向自动导入</w:t>
      </w:r>
    </w:p>
    <w:p>
      <w:pPr>
        <w:widowControl/>
        <w:numPr>
          <w:ilvl w:val="0"/>
          <w:numId w:val="23"/>
        </w:numPr>
        <w:tabs>
          <w:tab w:val="left" w:pos="851"/>
        </w:tabs>
        <w:spacing w:line="360" w:lineRule="auto"/>
        <w:ind w:left="850" w:hanging="425"/>
        <w:rPr>
          <w:rFonts w:ascii="Arial" w:hAnsi="Arial" w:cs="Arial"/>
          <w:szCs w:val="21"/>
        </w:rPr>
      </w:pPr>
      <w:r>
        <w:rPr>
          <w:rFonts w:ascii="Arial" w:hAnsi="Arial" w:cs="Arial"/>
          <w:szCs w:val="21"/>
        </w:rPr>
        <w:t>所需工具：文本输入及其它系统导入（如预防性，预测性，润滑数据库等）</w:t>
      </w:r>
    </w:p>
    <w:p>
      <w:pPr>
        <w:widowControl/>
        <w:tabs>
          <w:tab w:val="left" w:pos="851"/>
        </w:tabs>
        <w:spacing w:line="360" w:lineRule="auto"/>
        <w:rPr>
          <w:rFonts w:ascii="Arial" w:hAnsi="Arial" w:cs="Arial"/>
          <w:szCs w:val="21"/>
        </w:rPr>
      </w:pPr>
    </w:p>
    <w:p>
      <w:pPr>
        <w:pStyle w:val="4"/>
        <w:spacing w:before="0" w:after="0" w:line="415" w:lineRule="auto"/>
        <w:rPr>
          <w:rFonts w:ascii="Arial" w:hAnsi="Arial" w:cs="Arial"/>
          <w:sz w:val="28"/>
          <w:szCs w:val="28"/>
        </w:rPr>
      </w:pPr>
      <w:bookmarkStart w:id="64" w:name="_Toc528659814"/>
      <w:bookmarkStart w:id="65" w:name="_Toc338927376"/>
      <w:bookmarkStart w:id="66" w:name="_Toc338434840"/>
      <w:r>
        <w:rPr>
          <w:rFonts w:ascii="Arial" w:hAnsi="Arial" w:cs="Arial"/>
          <w:sz w:val="28"/>
          <w:szCs w:val="28"/>
        </w:rPr>
        <w:t>4.4.2 APIoT管理实现过程及方式方法</w:t>
      </w:r>
      <w:bookmarkEnd w:id="64"/>
      <w:bookmarkEnd w:id="65"/>
      <w:bookmarkEnd w:id="66"/>
    </w:p>
    <w:p>
      <w:pPr>
        <w:spacing w:line="360" w:lineRule="auto"/>
        <w:ind w:left="142" w:firstLine="278"/>
        <w:rPr>
          <w:rFonts w:ascii="Arial" w:hAnsi="Arial" w:cs="Arial"/>
          <w:szCs w:val="21"/>
          <w:u w:val="thick" w:color="FF0000"/>
        </w:rPr>
      </w:pPr>
      <w:r>
        <w:rPr>
          <w:rFonts w:ascii="Arial" w:hAnsi="Arial" w:cs="Arial"/>
          <w:szCs w:val="21"/>
        </w:rPr>
        <w:t>维护模块可以处理各种类型的维护活动，无论这些维护活动是维护模块内部产生的或是APIoT其它模块所产生的。模块功能包括维护计划、资源分配、工单汇总和展望、工作执行完成登记和历史跟踪统计。历史跟踪功能同时包括维护技术的积累和财务统计。</w:t>
      </w:r>
      <w:r>
        <w:rPr>
          <w:rFonts w:hint="eastAsia" w:ascii="宋体" w:hAnsi="宋体" w:cs="宋体"/>
          <w:color w:val="000000"/>
          <w:kern w:val="0"/>
          <w:szCs w:val="21"/>
          <w:lang w:bidi="th-TH"/>
        </w:rPr>
        <w:t>APIoT系统依托于设备的技术手册和维修工程师的实际经验，在系统中事先生成设备的维修计划，保养计划，备件更换计划。再结合设备的使用状态，逐步完善各项计划的方式。</w:t>
      </w:r>
    </w:p>
    <w:p>
      <w:pPr>
        <w:spacing w:line="360" w:lineRule="auto"/>
        <w:jc w:val="center"/>
        <w:rPr>
          <w:rFonts w:ascii="Arial" w:hAnsi="Arial" w:cs="Arial"/>
          <w:bCs/>
          <w:color w:val="000000"/>
        </w:rPr>
      </w:pPr>
      <w:r>
        <w:rPr>
          <w:rFonts w:ascii="Arial" w:hAnsi="Arial" w:cs="Arial"/>
          <w:bCs/>
          <w:color w:val="000000"/>
        </w:rPr>
        <w:drawing>
          <wp:inline distT="0" distB="0" distL="0" distR="0">
            <wp:extent cx="4876800" cy="2855595"/>
            <wp:effectExtent l="0" t="0" r="0" b="1905"/>
            <wp:docPr id="18484" name="图片 18484" descr="C:\Users\Administrator\Desktop\QQ截图2012122715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 name="图片 18484" descr="C:\Users\Administrator\Desktop\QQ截图2012122715254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78012" cy="2856564"/>
                    </a:xfrm>
                    <a:prstGeom prst="rect">
                      <a:avLst/>
                    </a:prstGeom>
                    <a:noFill/>
                    <a:ln>
                      <a:noFill/>
                    </a:ln>
                  </pic:spPr>
                </pic:pic>
              </a:graphicData>
            </a:graphic>
          </wp:inline>
        </w:drawing>
      </w:r>
    </w:p>
    <w:p>
      <w:pPr>
        <w:spacing w:line="360" w:lineRule="auto"/>
        <w:jc w:val="center"/>
        <w:rPr>
          <w:rFonts w:ascii="Arial" w:hAnsi="Arial" w:cs="Arial"/>
          <w:bCs/>
          <w:iCs/>
          <w:color w:val="000000"/>
          <w:sz w:val="18"/>
          <w:szCs w:val="18"/>
        </w:rPr>
      </w:pPr>
      <w:r>
        <w:rPr>
          <w:rFonts w:ascii="Arial" w:hAnsi="Arial" w:cs="Arial"/>
          <w:bCs/>
          <w:iCs/>
          <w:color w:val="000000"/>
          <w:sz w:val="18"/>
          <w:szCs w:val="18"/>
        </w:rPr>
        <w:t>维护功能</w:t>
      </w:r>
    </w:p>
    <w:p>
      <w:pPr>
        <w:spacing w:line="360" w:lineRule="auto"/>
        <w:ind w:firstLine="142"/>
        <w:rPr>
          <w:rFonts w:ascii="Arial" w:hAnsi="Arial" w:cs="Arial"/>
          <w:b/>
          <w:sz w:val="24"/>
          <w:szCs w:val="24"/>
        </w:rPr>
      </w:pPr>
      <w:r>
        <w:rPr>
          <w:rFonts w:ascii="Arial" w:hAnsi="Arial" w:cs="Arial"/>
          <w:b/>
          <w:sz w:val="24"/>
          <w:szCs w:val="24"/>
        </w:rPr>
        <w:t>工单</w:t>
      </w:r>
      <w:r>
        <w:rPr>
          <w:rFonts w:hint="eastAsia" w:ascii="Arial" w:hAnsi="Arial" w:cs="Arial"/>
          <w:b/>
          <w:sz w:val="24"/>
          <w:szCs w:val="24"/>
        </w:rPr>
        <w:t>管理：</w:t>
      </w:r>
    </w:p>
    <w:p>
      <w:pPr>
        <w:spacing w:line="360" w:lineRule="auto"/>
        <w:ind w:left="142" w:firstLine="278"/>
        <w:rPr>
          <w:rFonts w:ascii="Arial" w:hAnsi="Arial" w:cs="Arial"/>
          <w:szCs w:val="21"/>
        </w:rPr>
      </w:pPr>
      <w:r>
        <w:rPr>
          <w:rFonts w:ascii="Arial" w:hAnsi="Arial" w:cs="Arial"/>
          <w:szCs w:val="21"/>
        </w:rPr>
        <w:t>APIoT是一套真正意义上的“维护导向”（而非IT导向）的资产维修系统。从工单生成、资源分配和先进计划到所有的其它功能，系统的呈现方式均是基于容易跟踪和分析所有的技术和财务信息。用户可以快速地从系统学习并持续提高公司的绩效。</w:t>
      </w:r>
    </w:p>
    <w:p>
      <w:pPr>
        <w:jc w:val="center"/>
        <w:rPr>
          <w:rFonts w:ascii="Arial" w:hAnsi="Arial" w:cs="Arial"/>
          <w:sz w:val="24"/>
          <w:szCs w:val="24"/>
        </w:rPr>
      </w:pPr>
      <w:r>
        <w:rPr>
          <w:rFonts w:ascii="Arial" w:hAnsi="Arial" w:cs="Arial"/>
          <w:sz w:val="24"/>
          <w:szCs w:val="24"/>
        </w:rPr>
        <w:drawing>
          <wp:inline distT="0" distB="0" distL="0" distR="0">
            <wp:extent cx="4667250" cy="2736215"/>
            <wp:effectExtent l="0" t="0" r="0" b="6985"/>
            <wp:docPr id="18485" name="图片 18485" descr="C:\Users\Administrator\Desktop\QQ截图2012122715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 name="图片 18485" descr="C:\Users\Administrator\Desktop\QQ截图2012122715263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67250" cy="2736499"/>
                    </a:xfrm>
                    <a:prstGeom prst="rect">
                      <a:avLst/>
                    </a:prstGeom>
                    <a:noFill/>
                    <a:ln>
                      <a:noFill/>
                    </a:ln>
                  </pic:spPr>
                </pic:pic>
              </a:graphicData>
            </a:graphic>
          </wp:inline>
        </w:drawing>
      </w:r>
    </w:p>
    <w:p>
      <w:pPr>
        <w:jc w:val="center"/>
        <w:rPr>
          <w:rFonts w:ascii="Arial" w:hAnsi="Arial" w:cs="Arial"/>
          <w:iCs/>
          <w:sz w:val="24"/>
          <w:szCs w:val="24"/>
        </w:rPr>
      </w:pPr>
      <w:r>
        <w:rPr>
          <w:rFonts w:ascii="Arial" w:hAnsi="Arial" w:cs="Arial"/>
          <w:bCs/>
          <w:iCs/>
          <w:color w:val="000000"/>
          <w:sz w:val="18"/>
          <w:szCs w:val="18"/>
        </w:rPr>
        <w:t>工单流程图</w:t>
      </w:r>
    </w:p>
    <w:p>
      <w:pPr>
        <w:widowControl/>
        <w:tabs>
          <w:tab w:val="left" w:pos="1560"/>
        </w:tabs>
        <w:spacing w:after="312" w:afterLines="100" w:line="360" w:lineRule="auto"/>
        <w:ind w:firstLine="420" w:firstLineChars="200"/>
        <w:rPr>
          <w:rFonts w:ascii="Arial" w:hAnsi="Arial" w:cs="Arial"/>
          <w:bCs/>
          <w:color w:val="000000"/>
          <w:szCs w:val="21"/>
        </w:rPr>
      </w:pPr>
      <w:r>
        <w:rPr>
          <w:rFonts w:ascii="Arial" w:hAnsi="Arial" w:cs="Arial"/>
          <w:bCs/>
          <w:color w:val="000000"/>
          <w:szCs w:val="21"/>
        </w:rPr>
        <w:t>作为APIoT维护系统的核心模块，工单模块将企业中所有类型的维护工作进行科学全面的管理。支持的维护工作包括：</w:t>
      </w:r>
    </w:p>
    <w:p>
      <w:pPr>
        <w:widowControl/>
        <w:numPr>
          <w:ilvl w:val="0"/>
          <w:numId w:val="24"/>
        </w:numPr>
        <w:tabs>
          <w:tab w:val="left" w:pos="0"/>
          <w:tab w:val="left" w:pos="142"/>
        </w:tabs>
        <w:spacing w:after="100"/>
        <w:ind w:firstLine="289"/>
        <w:rPr>
          <w:rFonts w:ascii="Arial" w:hAnsi="Arial" w:cs="Arial"/>
          <w:bCs/>
          <w:color w:val="000000"/>
          <w:szCs w:val="21"/>
        </w:rPr>
      </w:pPr>
      <w:r>
        <w:rPr>
          <w:rFonts w:ascii="Arial" w:hAnsi="Arial" w:cs="Arial"/>
          <w:bCs/>
          <w:color w:val="000000"/>
          <w:szCs w:val="21"/>
        </w:rPr>
        <w:t>计划外停机维修</w:t>
      </w:r>
    </w:p>
    <w:p>
      <w:pPr>
        <w:widowControl/>
        <w:numPr>
          <w:ilvl w:val="0"/>
          <w:numId w:val="24"/>
        </w:numPr>
        <w:tabs>
          <w:tab w:val="left" w:pos="426"/>
        </w:tabs>
        <w:snapToGrid w:val="0"/>
        <w:spacing w:after="100"/>
        <w:ind w:firstLine="289"/>
        <w:rPr>
          <w:rFonts w:ascii="Arial" w:hAnsi="Arial" w:cs="Arial"/>
          <w:bCs/>
          <w:color w:val="000000"/>
          <w:szCs w:val="21"/>
        </w:rPr>
      </w:pPr>
      <w:r>
        <w:rPr>
          <w:rFonts w:ascii="Arial" w:hAnsi="Arial" w:cs="Arial"/>
          <w:bCs/>
          <w:color w:val="000000"/>
          <w:szCs w:val="21"/>
        </w:rPr>
        <w:t>生产人员要求的计划外维修</w:t>
      </w:r>
    </w:p>
    <w:p>
      <w:pPr>
        <w:widowControl/>
        <w:numPr>
          <w:ilvl w:val="0"/>
          <w:numId w:val="24"/>
        </w:numPr>
        <w:spacing w:after="100"/>
        <w:ind w:firstLine="289"/>
        <w:rPr>
          <w:rFonts w:ascii="Arial" w:hAnsi="Arial" w:cs="Arial"/>
          <w:bCs/>
          <w:color w:val="000000"/>
          <w:szCs w:val="21"/>
        </w:rPr>
      </w:pPr>
      <w:r>
        <w:rPr>
          <w:rFonts w:ascii="Arial" w:hAnsi="Arial" w:cs="Arial"/>
          <w:bCs/>
          <w:color w:val="000000"/>
          <w:szCs w:val="21"/>
        </w:rPr>
        <w:t>计划内纠正性维修</w:t>
      </w:r>
    </w:p>
    <w:p>
      <w:pPr>
        <w:widowControl/>
        <w:numPr>
          <w:ilvl w:val="0"/>
          <w:numId w:val="24"/>
        </w:numPr>
        <w:spacing w:after="100"/>
        <w:ind w:firstLine="289"/>
        <w:rPr>
          <w:rFonts w:ascii="Arial" w:hAnsi="Arial" w:cs="Arial"/>
          <w:bCs/>
          <w:color w:val="000000"/>
          <w:szCs w:val="21"/>
        </w:rPr>
      </w:pPr>
      <w:r>
        <w:rPr>
          <w:rFonts w:ascii="Arial" w:hAnsi="Arial" w:cs="Arial"/>
          <w:bCs/>
          <w:color w:val="000000"/>
          <w:szCs w:val="21"/>
        </w:rPr>
        <w:t>点巡检、状态监控，润滑</w:t>
      </w:r>
    </w:p>
    <w:p>
      <w:pPr>
        <w:widowControl/>
        <w:numPr>
          <w:ilvl w:val="0"/>
          <w:numId w:val="24"/>
        </w:numPr>
        <w:spacing w:after="100"/>
        <w:ind w:firstLine="289"/>
        <w:rPr>
          <w:rFonts w:ascii="Arial" w:hAnsi="Arial" w:cs="Arial"/>
          <w:bCs/>
          <w:color w:val="000000"/>
          <w:szCs w:val="21"/>
        </w:rPr>
      </w:pPr>
      <w:r>
        <w:rPr>
          <w:rFonts w:ascii="Arial" w:hAnsi="Arial" w:cs="Arial"/>
          <w:bCs/>
          <w:color w:val="000000"/>
          <w:szCs w:val="21"/>
        </w:rPr>
        <w:t>基于日历的预防性维护和检修</w:t>
      </w:r>
    </w:p>
    <w:p>
      <w:pPr>
        <w:widowControl/>
        <w:numPr>
          <w:ilvl w:val="0"/>
          <w:numId w:val="24"/>
        </w:numPr>
        <w:spacing w:after="100"/>
        <w:ind w:firstLine="289"/>
        <w:rPr>
          <w:rFonts w:ascii="Arial" w:hAnsi="Arial" w:cs="Arial"/>
          <w:bCs/>
          <w:color w:val="000000"/>
          <w:szCs w:val="21"/>
        </w:rPr>
      </w:pPr>
      <w:r>
        <w:rPr>
          <w:rFonts w:ascii="Arial" w:hAnsi="Arial" w:cs="Arial"/>
          <w:bCs/>
          <w:color w:val="000000"/>
          <w:szCs w:val="21"/>
        </w:rPr>
        <w:t>基于仪表读数或事件的预防性维护和检修大修/改造项目</w:t>
      </w:r>
    </w:p>
    <w:p>
      <w:pPr>
        <w:widowControl/>
        <w:spacing w:after="100"/>
        <w:ind w:left="709"/>
        <w:rPr>
          <w:rFonts w:ascii="Arial" w:hAnsi="Arial" w:cs="Arial"/>
          <w:bCs/>
          <w:color w:val="000000"/>
          <w:szCs w:val="21"/>
        </w:rPr>
      </w:pPr>
    </w:p>
    <w:p>
      <w:pPr>
        <w:spacing w:before="156" w:beforeLines="50" w:after="156" w:afterLines="50" w:line="440" w:lineRule="exact"/>
        <w:ind w:left="1303" w:firstLine="420" w:firstLineChars="0"/>
        <w:jc w:val="left"/>
        <w:rPr>
          <w:rFonts w:ascii="仿宋_GB2312" w:hAnsiTheme="minorEastAsia"/>
          <w:b/>
          <w:color w:val="0D0D0D"/>
          <w:sz w:val="28"/>
          <w:szCs w:val="28"/>
        </w:rPr>
      </w:pPr>
      <w:r>
        <w:rPr>
          <w:rFonts w:hint="eastAsia" w:ascii="仿宋_GB2312" w:hAnsiTheme="minorEastAsia"/>
          <w:b/>
          <w:color w:val="0D0D0D"/>
          <w:sz w:val="28"/>
          <w:szCs w:val="28"/>
        </w:rPr>
        <w:t>客户需求与</w:t>
      </w:r>
      <w:r>
        <w:rPr>
          <w:rFonts w:ascii="仿宋_GB2312" w:hAnsiTheme="minorEastAsia"/>
          <w:b/>
          <w:color w:val="0D0D0D"/>
          <w:sz w:val="28"/>
          <w:szCs w:val="28"/>
        </w:rPr>
        <w:t>APIoT</w:t>
      </w:r>
      <w:r>
        <w:rPr>
          <w:rFonts w:hint="eastAsia" w:ascii="仿宋_GB2312" w:hAnsiTheme="minorEastAsia"/>
          <w:b/>
          <w:color w:val="0D0D0D"/>
          <w:sz w:val="28"/>
          <w:szCs w:val="28"/>
        </w:rPr>
        <w:t>的结合</w:t>
      </w:r>
    </w:p>
    <w:p>
      <w:pPr>
        <w:spacing w:before="120" w:after="120"/>
        <w:ind w:left="0" w:firstLine="420"/>
        <w:rPr>
          <w:rFonts w:ascii="Arial" w:hAnsi="Arial" w:cs="Arial"/>
          <w:bCs/>
          <w:color w:val="000000"/>
          <w:szCs w:val="21"/>
        </w:rPr>
      </w:pPr>
      <w:r>
        <w:rPr>
          <w:rFonts w:hint="eastAsia" w:ascii="Arial" w:hAnsi="Arial" w:cs="Arial"/>
          <w:bCs/>
          <w:color w:val="000000"/>
          <w:sz w:val="21"/>
          <w:szCs w:val="21"/>
        </w:rPr>
        <w:t>设备维修的</w:t>
      </w:r>
      <w:r>
        <w:rPr>
          <w:rFonts w:hint="eastAsia" w:ascii="Arial" w:hAnsi="Arial" w:cs="Arial"/>
          <w:bCs/>
          <w:color w:val="000000"/>
          <w:szCs w:val="21"/>
        </w:rPr>
        <w:t>整体</w:t>
      </w:r>
      <w:r>
        <w:rPr>
          <w:rFonts w:hint="eastAsia" w:ascii="Arial" w:hAnsi="Arial" w:cs="Arial"/>
          <w:bCs/>
          <w:color w:val="000000"/>
          <w:sz w:val="21"/>
          <w:szCs w:val="21"/>
        </w:rPr>
        <w:t>业务过程如下：</w:t>
      </w:r>
      <w:r>
        <w:rPr>
          <w:rFonts w:hint="eastAsia" w:ascii="Arial" w:hAnsi="Arial" w:cs="Arial"/>
          <w:bCs/>
          <w:color w:val="000000"/>
          <w:szCs w:val="21"/>
        </w:rPr>
        <w:t xml:space="preserve"> </w:t>
      </w:r>
    </w:p>
    <w:p>
      <w:pPr>
        <w:spacing w:line="360" w:lineRule="auto"/>
        <w:rPr>
          <w:rFonts w:hint="eastAsia" w:ascii="仿宋_GB2312"/>
          <w:sz w:val="28"/>
          <w:szCs w:val="28"/>
        </w:rPr>
      </w:pPr>
    </w:p>
    <w:p>
      <w:pPr>
        <w:spacing w:line="360" w:lineRule="auto"/>
        <w:ind w:left="-424" w:leftChars="-202"/>
        <w:jc w:val="center"/>
        <w:rPr>
          <w:rFonts w:hint="eastAsia" w:ascii="仿宋_GB2312"/>
          <w:sz w:val="28"/>
          <w:szCs w:val="28"/>
        </w:rPr>
      </w:pPr>
      <w:r>
        <w:drawing>
          <wp:inline distT="0" distB="0" distL="0" distR="0">
            <wp:extent cx="5520055" cy="3905250"/>
            <wp:effectExtent l="0" t="0" r="444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5520055" cy="3905250"/>
                    </a:xfrm>
                    <a:prstGeom prst="rect">
                      <a:avLst/>
                    </a:prstGeom>
                  </pic:spPr>
                </pic:pic>
              </a:graphicData>
            </a:graphic>
          </wp:inline>
        </w:drawing>
      </w:r>
    </w:p>
    <w:p>
      <w:pPr>
        <w:spacing w:before="120" w:after="120"/>
        <w:ind w:left="643"/>
        <w:rPr>
          <w:rFonts w:ascii="Arial" w:hAnsi="Arial" w:cs="Arial"/>
          <w:bCs/>
          <w:color w:val="000000"/>
          <w:szCs w:val="21"/>
        </w:rPr>
      </w:pPr>
      <w:r>
        <w:rPr>
          <w:rFonts w:ascii="Arial" w:hAnsi="Arial" w:cs="Arial"/>
          <w:bCs/>
          <w:color w:val="000000"/>
          <w:szCs w:val="21"/>
        </w:rPr>
        <w:t>APIoT</w:t>
      </w:r>
      <w:r>
        <w:rPr>
          <w:rFonts w:hint="eastAsia" w:ascii="Arial" w:hAnsi="Arial" w:cs="Arial"/>
          <w:bCs/>
          <w:color w:val="000000"/>
          <w:szCs w:val="21"/>
        </w:rPr>
        <w:t>可以灵活的配置各种维修流程，，但实际过程中我们实施经验丰富的项目经理和实施顾问会结合客户的实际情况及那么多其他同类客户的流程配置经验和我们浙江恒逸石化项目组成员一道制定符合最适合与浙江恒逸石化的维护流程。</w:t>
      </w:r>
    </w:p>
    <w:p>
      <w:pPr>
        <w:spacing w:before="120" w:after="120"/>
        <w:ind w:left="643"/>
        <w:rPr>
          <w:rFonts w:ascii="Arial" w:hAnsi="Arial" w:cs="Arial"/>
          <w:bCs/>
          <w:color w:val="000000"/>
          <w:sz w:val="21"/>
          <w:szCs w:val="21"/>
        </w:rPr>
      </w:pPr>
    </w:p>
    <w:p>
      <w:pPr>
        <w:spacing w:before="120" w:after="120" w:afterLines="-2147483648"/>
        <w:ind w:left="643" w:firstLine="0" w:firstLineChars="0"/>
        <w:rPr>
          <w:rFonts w:ascii="Arial" w:hAnsi="Arial" w:cs="Arial"/>
          <w:bCs/>
          <w:color w:val="000000"/>
          <w:szCs w:val="21"/>
        </w:rPr>
      </w:pPr>
      <w:r>
        <w:rPr>
          <w:rFonts w:hint="eastAsia" w:ascii="Arial" w:hAnsi="Arial" w:cs="Arial"/>
          <w:bCs/>
          <w:color w:val="000000"/>
          <w:szCs w:val="21"/>
        </w:rPr>
        <w:t>流程灵活设置，示列如下：</w:t>
      </w:r>
    </w:p>
    <w:p>
      <w:pPr>
        <w:spacing w:before="120" w:after="120"/>
        <w:ind w:left="643"/>
        <w:rPr>
          <w:rFonts w:ascii="仿宋_GB2312"/>
          <w:sz w:val="28"/>
          <w:szCs w:val="28"/>
        </w:rPr>
      </w:pPr>
    </w:p>
    <w:p>
      <w:pPr>
        <w:spacing w:line="360" w:lineRule="auto"/>
        <w:ind w:left="-424" w:leftChars="-202"/>
        <w:rPr>
          <w:rFonts w:ascii="仿宋_GB2312"/>
          <w:b/>
          <w:szCs w:val="21"/>
        </w:rPr>
      </w:pPr>
      <w:r>
        <w:rPr>
          <w:rFonts w:ascii="宋体" w:hAnsi="宋体" w:eastAsia="宋体" w:cs="Times New Roman"/>
          <w:sz w:val="32"/>
          <w:szCs w:val="21"/>
        </w:rPr>
        <w:drawing>
          <wp:inline distT="0" distB="0" distL="0" distR="0">
            <wp:extent cx="6019800" cy="5822950"/>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6019800" cy="5822950"/>
                    </a:xfrm>
                    <a:prstGeom prst="rect">
                      <a:avLst/>
                    </a:prstGeom>
                    <a:noFill/>
                    <a:ln>
                      <a:noFill/>
                    </a:ln>
                  </pic:spPr>
                </pic:pic>
              </a:graphicData>
            </a:graphic>
          </wp:inline>
        </w:drawing>
      </w:r>
    </w:p>
    <w:p>
      <w:pPr>
        <w:pStyle w:val="5"/>
        <w:rPr>
          <w:rFonts w:ascii="Arial" w:hAnsi="Arial" w:cs="Arial" w:eastAsiaTheme="minorEastAsia"/>
          <w:sz w:val="24"/>
          <w:szCs w:val="24"/>
        </w:rPr>
      </w:pPr>
      <w:r>
        <w:rPr>
          <w:rFonts w:ascii="Arial" w:hAnsi="Arial" w:cs="Arial" w:eastAsiaTheme="minorEastAsia"/>
          <w:sz w:val="24"/>
          <w:szCs w:val="24"/>
        </w:rPr>
        <w:t>4.4.2.1</w:t>
      </w:r>
      <w:r>
        <w:rPr>
          <w:rFonts w:hint="eastAsia" w:ascii="Arial" w:hAnsi="Arial" w:cs="Arial" w:eastAsiaTheme="minorEastAsia"/>
          <w:sz w:val="24"/>
          <w:szCs w:val="24"/>
        </w:rPr>
        <w:t xml:space="preserve"> </w:t>
      </w:r>
      <w:r>
        <w:rPr>
          <w:rFonts w:ascii="Arial" w:hAnsi="Arial" w:cs="Arial" w:eastAsiaTheme="minorEastAsia"/>
          <w:sz w:val="24"/>
          <w:szCs w:val="24"/>
        </w:rPr>
        <w:t>非计划性维修流程</w:t>
      </w:r>
    </w:p>
    <w:p>
      <w:pPr>
        <w:jc w:val="center"/>
        <w:rPr>
          <w:rFonts w:ascii="Arial" w:hAnsi="Arial" w:cs="Arial"/>
          <w:sz w:val="24"/>
          <w:szCs w:val="24"/>
        </w:rPr>
      </w:pPr>
      <w:r>
        <w:rPr>
          <w:rFonts w:ascii="Arial" w:hAnsi="Arial" w:cs="Arial"/>
        </w:rPr>
        <w:drawing>
          <wp:inline distT="0" distB="0" distL="0" distR="0">
            <wp:extent cx="5974080" cy="5128260"/>
            <wp:effectExtent l="0" t="0" r="0" b="0"/>
            <wp:docPr id="186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74080" cy="5128260"/>
                    </a:xfrm>
                    <a:prstGeom prst="rect">
                      <a:avLst/>
                    </a:prstGeom>
                    <a:noFill/>
                    <a:ln>
                      <a:noFill/>
                    </a:ln>
                  </pic:spPr>
                </pic:pic>
              </a:graphicData>
            </a:graphic>
          </wp:inline>
        </w:drawing>
      </w:r>
    </w:p>
    <w:p>
      <w:pPr>
        <w:spacing w:line="360" w:lineRule="auto"/>
        <w:jc w:val="center"/>
        <w:rPr>
          <w:rFonts w:ascii="Arial" w:hAnsi="Arial" w:cs="Arial"/>
          <w:bCs/>
          <w:iCs/>
          <w:color w:val="000000"/>
          <w:sz w:val="18"/>
          <w:szCs w:val="18"/>
        </w:rPr>
      </w:pPr>
      <w:r>
        <w:rPr>
          <w:rFonts w:ascii="Arial" w:hAnsi="Arial" w:cs="Arial"/>
          <w:bCs/>
          <w:iCs/>
          <w:color w:val="000000"/>
          <w:sz w:val="18"/>
          <w:szCs w:val="18"/>
        </w:rPr>
        <w:t>APIoT非计划性维护流程</w:t>
      </w:r>
    </w:p>
    <w:p>
      <w:pPr>
        <w:spacing w:line="360" w:lineRule="auto"/>
        <w:ind w:left="142" w:firstLine="278"/>
        <w:rPr>
          <w:rFonts w:ascii="Arial" w:hAnsi="Arial" w:cs="Arial"/>
          <w:bCs/>
          <w:color w:val="000000"/>
          <w:szCs w:val="21"/>
        </w:rPr>
      </w:pPr>
      <w:r>
        <w:rPr>
          <w:rFonts w:ascii="Arial" w:hAnsi="Arial" w:cs="Arial"/>
          <w:b/>
          <w:bCs/>
          <w:color w:val="000000"/>
          <w:sz w:val="24"/>
          <w:szCs w:val="24"/>
        </w:rPr>
        <w:t>说明：</w:t>
      </w:r>
      <w:r>
        <w:rPr>
          <w:rFonts w:ascii="Arial" w:hAnsi="Arial" w:cs="Arial"/>
          <w:bCs/>
          <w:color w:val="000000"/>
          <w:szCs w:val="21"/>
        </w:rPr>
        <w:t>APIoT系统内部流程设置非常灵活，以下是APIoT某客户的非计划性维护流程（故障保修处理流程）及部分流程工作截图示例：</w:t>
      </w:r>
    </w:p>
    <w:p>
      <w:pPr>
        <w:jc w:val="center"/>
        <w:rPr>
          <w:rFonts w:ascii="Arial" w:hAnsi="Arial" w:cs="Arial"/>
          <w:sz w:val="24"/>
          <w:szCs w:val="24"/>
        </w:rPr>
      </w:pPr>
    </w:p>
    <w:p>
      <w:pPr>
        <w:jc w:val="center"/>
        <w:rPr>
          <w:rFonts w:ascii="Arial" w:hAnsi="Arial" w:cs="Arial"/>
          <w:sz w:val="24"/>
          <w:szCs w:val="24"/>
        </w:rPr>
      </w:pPr>
      <w:r>
        <w:object>
          <v:shape id="_x0000_i1025" o:spt="75" type="#_x0000_t75" style="height:393.25pt;width:415.4pt;" o:ole="t" filled="f" o:preferrelative="t" stroked="f" coordsize="21600,21600">
            <v:path/>
            <v:fill on="f" focussize="0,0"/>
            <v:stroke on="f" joinstyle="miter"/>
            <v:imagedata r:id="rId37" o:title=""/>
            <o:lock v:ext="edit" aspectratio="t"/>
            <w10:wrap type="none"/>
            <w10:anchorlock/>
          </v:shape>
          <o:OLEObject Type="Embed" ProgID="Visio.Drawing.15" ShapeID="_x0000_i1025" DrawAspect="Content" ObjectID="_1468075725" r:id="rId36">
            <o:LockedField>false</o:LockedField>
          </o:OLEObject>
        </w:object>
      </w:r>
    </w:p>
    <w:p>
      <w:pPr>
        <w:spacing w:line="360" w:lineRule="auto"/>
        <w:rPr>
          <w:rFonts w:ascii="Arial" w:hAnsi="Arial" w:cs="Arial"/>
          <w:b/>
          <w:sz w:val="24"/>
          <w:szCs w:val="24"/>
        </w:rPr>
      </w:pPr>
      <w:r>
        <w:rPr>
          <w:rFonts w:ascii="Arial" w:hAnsi="Arial" w:cs="Arial"/>
          <w:b/>
          <w:sz w:val="24"/>
          <w:szCs w:val="24"/>
        </w:rPr>
        <w:t>1</w:t>
      </w:r>
      <w:r>
        <w:rPr>
          <w:rFonts w:ascii="Arial" w:hAnsi="Arial" w:cs="Arial"/>
          <w:b/>
          <w:sz w:val="24"/>
          <w:szCs w:val="24"/>
          <w:lang w:val="en-AU"/>
        </w:rPr>
        <w:t>.</w:t>
      </w:r>
      <w:r>
        <w:rPr>
          <w:rFonts w:hint="eastAsia" w:ascii="Arial" w:hAnsi="Arial" w:cs="Arial"/>
          <w:b/>
          <w:sz w:val="24"/>
          <w:szCs w:val="24"/>
        </w:rPr>
        <w:t xml:space="preserve"> </w:t>
      </w:r>
      <w:r>
        <w:rPr>
          <w:rFonts w:ascii="Arial" w:hAnsi="Arial" w:cs="Arial"/>
          <w:b/>
          <w:sz w:val="24"/>
          <w:szCs w:val="24"/>
        </w:rPr>
        <w:t>故障报修</w:t>
      </w:r>
    </w:p>
    <w:p>
      <w:pPr>
        <w:spacing w:line="360" w:lineRule="auto"/>
        <w:ind w:left="141" w:leftChars="67" w:firstLine="279"/>
        <w:rPr>
          <w:rFonts w:ascii="Arial" w:hAnsi="Arial" w:cs="Arial"/>
          <w:szCs w:val="21"/>
        </w:rPr>
      </w:pPr>
      <w:r>
        <w:rPr>
          <w:rFonts w:ascii="Arial" w:hAnsi="Arial" w:cs="Arial"/>
          <w:szCs w:val="21"/>
        </w:rPr>
        <w:t>故障报修模块是生产和维护人员之间的沟通工具。为了消除无效的沟通或纸面文件，缺陷报告让生产人员按照维护人员方便的方式即时地报告问题。报告的工作请求马上在维护部门的工作监视器上显示，并可以通过工作监视器方便地进行执行、打印和反馈。</w:t>
      </w:r>
    </w:p>
    <w:p>
      <w:pPr>
        <w:spacing w:after="312" w:afterLines="100" w:line="360" w:lineRule="auto"/>
        <w:ind w:left="141" w:leftChars="67" w:firstLine="279"/>
        <w:rPr>
          <w:rFonts w:ascii="Arial" w:hAnsi="Arial" w:cs="Arial"/>
          <w:szCs w:val="21"/>
        </w:rPr>
      </w:pPr>
      <w:r>
        <w:rPr>
          <w:rFonts w:ascii="Arial" w:hAnsi="Arial" w:cs="Arial"/>
          <w:szCs w:val="21"/>
        </w:rPr>
        <w:t>以下是非计划的纠正性维护流程（故障报修流程）举例。</w:t>
      </w:r>
      <w:r>
        <w:rPr>
          <w:rFonts w:hint="eastAsia" w:ascii="Arial" w:hAnsi="Arial" w:cs="Arial"/>
          <w:szCs w:val="21"/>
        </w:rPr>
        <w:t>（只是示例，可根据不同要求来制定各种流程）</w:t>
      </w:r>
    </w:p>
    <w:p>
      <w:r>
        <w:rPr>
          <w:rFonts w:hint="eastAsia"/>
        </w:rPr>
        <w:t>报修--&gt;接修--&gt;维修完成--&gt;故障信息补录--&gt;班长验收--&gt;工程师关闭</w:t>
      </w:r>
    </w:p>
    <w:p>
      <w:pPr>
        <w:ind w:firstLine="846" w:firstLineChars="403"/>
        <w:rPr>
          <w:b/>
        </w:rPr>
      </w:pPr>
      <w:r>
        <w:rPr>
          <w:rFonts w:hint="eastAsia"/>
        </w:rPr>
        <w:t>（1）报修（维修工:wxg）</w:t>
      </w:r>
      <w:r>
        <w:rPr>
          <w:b/>
        </w:rPr>
        <w:drawing>
          <wp:inline distT="0" distB="0" distL="0" distR="0">
            <wp:extent cx="5278120" cy="2501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5278120" cy="2501900"/>
                    </a:xfrm>
                    <a:prstGeom prst="rect">
                      <a:avLst/>
                    </a:prstGeom>
                  </pic:spPr>
                </pic:pic>
              </a:graphicData>
            </a:graphic>
          </wp:inline>
        </w:drawing>
      </w:r>
    </w:p>
    <w:p>
      <w:pPr>
        <w:ind w:firstLine="708" w:firstLineChars="336"/>
        <w:jc w:val="center"/>
        <w:rPr>
          <w:b/>
        </w:rPr>
      </w:pPr>
      <w:r>
        <w:rPr>
          <w:b/>
        </w:rPr>
        <w:drawing>
          <wp:inline distT="0" distB="0" distL="0" distR="0">
            <wp:extent cx="5278120" cy="2506345"/>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9"/>
                    <a:stretch>
                      <a:fillRect/>
                    </a:stretch>
                  </pic:blipFill>
                  <pic:spPr>
                    <a:xfrm>
                      <a:off x="0" y="0"/>
                      <a:ext cx="5278120" cy="2506345"/>
                    </a:xfrm>
                    <a:prstGeom prst="rect">
                      <a:avLst/>
                    </a:prstGeom>
                  </pic:spPr>
                </pic:pic>
              </a:graphicData>
            </a:graphic>
          </wp:inline>
        </w:drawing>
      </w:r>
    </w:p>
    <w:p>
      <w:pPr>
        <w:jc w:val="center"/>
        <w:rPr>
          <w:b/>
        </w:rPr>
      </w:pPr>
    </w:p>
    <w:p>
      <w:pPr>
        <w:jc w:val="left"/>
      </w:pPr>
      <w:r>
        <w:rPr>
          <w:rFonts w:hint="eastAsia"/>
        </w:rPr>
        <w:t>（2）接修（维修工:wxg）</w:t>
      </w:r>
    </w:p>
    <w:p>
      <w:pPr>
        <w:ind w:firstLine="630" w:firstLineChars="300"/>
        <w:jc w:val="left"/>
      </w:pPr>
      <w:r>
        <w:drawing>
          <wp:inline distT="0" distB="0" distL="0" distR="0">
            <wp:extent cx="5278120" cy="23907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40"/>
                    <a:stretch>
                      <a:fillRect/>
                    </a:stretch>
                  </pic:blipFill>
                  <pic:spPr>
                    <a:xfrm>
                      <a:off x="0" y="0"/>
                      <a:ext cx="5278120" cy="2390775"/>
                    </a:xfrm>
                    <a:prstGeom prst="rect">
                      <a:avLst/>
                    </a:prstGeom>
                  </pic:spPr>
                </pic:pic>
              </a:graphicData>
            </a:graphic>
          </wp:inline>
        </w:drawing>
      </w:r>
    </w:p>
    <w:p>
      <w:pPr>
        <w:jc w:val="left"/>
      </w:pPr>
    </w:p>
    <w:p>
      <w:pPr>
        <w:jc w:val="left"/>
      </w:pPr>
      <w:r>
        <w:rPr>
          <w:rFonts w:hint="eastAsia"/>
        </w:rPr>
        <w:t>（3）维修完成（维修工:wxg）</w:t>
      </w:r>
    </w:p>
    <w:p>
      <w:pPr>
        <w:ind w:firstLine="630" w:firstLineChars="300"/>
        <w:jc w:val="left"/>
      </w:pPr>
      <w:r>
        <w:drawing>
          <wp:inline distT="0" distB="0" distL="0" distR="0">
            <wp:extent cx="5278120" cy="24098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1"/>
                    <a:stretch>
                      <a:fillRect/>
                    </a:stretch>
                  </pic:blipFill>
                  <pic:spPr>
                    <a:xfrm>
                      <a:off x="0" y="0"/>
                      <a:ext cx="5278120" cy="2409825"/>
                    </a:xfrm>
                    <a:prstGeom prst="rect">
                      <a:avLst/>
                    </a:prstGeom>
                  </pic:spPr>
                </pic:pic>
              </a:graphicData>
            </a:graphic>
          </wp:inline>
        </w:drawing>
      </w:r>
    </w:p>
    <w:p>
      <w:pPr>
        <w:jc w:val="left"/>
      </w:pPr>
    </w:p>
    <w:p>
      <w:pPr>
        <w:ind w:left="567" w:leftChars="270"/>
        <w:jc w:val="left"/>
        <w:rPr>
          <w:b/>
        </w:rPr>
      </w:pPr>
      <w:r>
        <w:rPr>
          <w:rFonts w:hint="eastAsia"/>
        </w:rPr>
        <w:t>（4）故障信息补录（维修工:wxg）</w:t>
      </w:r>
      <w:r>
        <w:rPr>
          <w:rFonts w:hint="eastAsia"/>
          <w:b/>
        </w:rPr>
        <w:t xml:space="preserve"> </w:t>
      </w:r>
      <w:r>
        <w:rPr>
          <w:b/>
        </w:rPr>
        <w:t xml:space="preserve">  </w:t>
      </w:r>
      <w:r>
        <w:rPr>
          <w:b/>
        </w:rPr>
        <w:br w:type="textWrapping"/>
      </w:r>
      <w:r>
        <w:rPr>
          <w:b/>
        </w:rPr>
        <w:t xml:space="preserve">             </w:t>
      </w:r>
      <w:r>
        <w:rPr>
          <w:b/>
        </w:rPr>
        <w:drawing>
          <wp:inline distT="0" distB="0" distL="0" distR="0">
            <wp:extent cx="5278120" cy="2391410"/>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42"/>
                    <a:stretch>
                      <a:fillRect/>
                    </a:stretch>
                  </pic:blipFill>
                  <pic:spPr>
                    <a:xfrm>
                      <a:off x="0" y="0"/>
                      <a:ext cx="5278120" cy="2391410"/>
                    </a:xfrm>
                    <a:prstGeom prst="rect">
                      <a:avLst/>
                    </a:prstGeom>
                  </pic:spPr>
                </pic:pic>
              </a:graphicData>
            </a:graphic>
          </wp:inline>
        </w:drawing>
      </w:r>
    </w:p>
    <w:p>
      <w:pPr>
        <w:jc w:val="left"/>
      </w:pPr>
      <w:r>
        <w:rPr>
          <w:rFonts w:hint="eastAsia"/>
        </w:rPr>
        <w:t>（5）班长验收 （班长：wxbz）</w:t>
      </w:r>
    </w:p>
    <w:p>
      <w:pPr>
        <w:ind w:left="283" w:leftChars="135" w:firstLine="210" w:firstLineChars="100"/>
        <w:jc w:val="left"/>
      </w:pPr>
      <w:r>
        <w:drawing>
          <wp:inline distT="0" distB="0" distL="0" distR="0">
            <wp:extent cx="5278120" cy="247459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43"/>
                    <a:stretch>
                      <a:fillRect/>
                    </a:stretch>
                  </pic:blipFill>
                  <pic:spPr>
                    <a:xfrm>
                      <a:off x="0" y="0"/>
                      <a:ext cx="5278120" cy="2474595"/>
                    </a:xfrm>
                    <a:prstGeom prst="rect">
                      <a:avLst/>
                    </a:prstGeom>
                  </pic:spPr>
                </pic:pic>
              </a:graphicData>
            </a:graphic>
          </wp:inline>
        </w:drawing>
      </w:r>
    </w:p>
    <w:p>
      <w:pPr>
        <w:jc w:val="left"/>
      </w:pPr>
      <w:r>
        <w:rPr>
          <w:rFonts w:hint="eastAsia"/>
        </w:rPr>
        <w:t>（6）工程师关闭（工程师：gcs）</w:t>
      </w:r>
    </w:p>
    <w:p>
      <w:pPr>
        <w:ind w:left="424" w:leftChars="202"/>
        <w:jc w:val="left"/>
      </w:pPr>
      <w:r>
        <w:drawing>
          <wp:inline distT="0" distB="0" distL="0" distR="0">
            <wp:extent cx="5278120" cy="2452370"/>
            <wp:effectExtent l="0" t="0" r="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4"/>
                    <a:stretch>
                      <a:fillRect/>
                    </a:stretch>
                  </pic:blipFill>
                  <pic:spPr>
                    <a:xfrm>
                      <a:off x="0" y="0"/>
                      <a:ext cx="5278120" cy="2452370"/>
                    </a:xfrm>
                    <a:prstGeom prst="rect">
                      <a:avLst/>
                    </a:prstGeom>
                  </pic:spPr>
                </pic:pic>
              </a:graphicData>
            </a:graphic>
          </wp:inline>
        </w:drawing>
      </w:r>
    </w:p>
    <w:p>
      <w:pPr>
        <w:spacing w:after="312" w:afterLines="100" w:line="360" w:lineRule="auto"/>
        <w:ind w:left="141" w:leftChars="67" w:firstLine="279"/>
        <w:rPr>
          <w:rFonts w:ascii="Arial" w:hAnsi="Arial" w:cs="Arial"/>
          <w:szCs w:val="21"/>
        </w:rPr>
      </w:pPr>
    </w:p>
    <w:p>
      <w:pPr>
        <w:ind w:left="424" w:leftChars="202"/>
        <w:jc w:val="center"/>
        <w:rPr>
          <w:rFonts w:ascii="Arial" w:hAnsi="Arial" w:cs="Arial"/>
          <w:sz w:val="24"/>
          <w:szCs w:val="24"/>
        </w:rPr>
      </w:pPr>
      <w:r>
        <w:drawing>
          <wp:inline distT="0" distB="0" distL="114300" distR="114300">
            <wp:extent cx="5250815" cy="2743200"/>
            <wp:effectExtent l="0" t="0" r="6985" b="0"/>
            <wp:docPr id="2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
                    <pic:cNvPicPr>
                      <a:picLocks noChangeAspect="1"/>
                    </pic:cNvPicPr>
                  </pic:nvPicPr>
                  <pic:blipFill>
                    <a:blip r:embed="rId45"/>
                    <a:stretch>
                      <a:fillRect/>
                    </a:stretch>
                  </pic:blipFill>
                  <pic:spPr>
                    <a:xfrm>
                      <a:off x="0" y="0"/>
                      <a:ext cx="5250815" cy="2743200"/>
                    </a:xfrm>
                    <a:prstGeom prst="rect">
                      <a:avLst/>
                    </a:prstGeom>
                    <a:noFill/>
                    <a:ln w="9525">
                      <a:noFill/>
                    </a:ln>
                  </pic:spPr>
                </pic:pic>
              </a:graphicData>
            </a:graphic>
          </wp:inline>
        </w:drawing>
      </w:r>
    </w:p>
    <w:p>
      <w:pPr>
        <w:spacing w:after="312" w:afterLines="100" w:line="360" w:lineRule="auto"/>
        <w:ind w:left="141" w:leftChars="67" w:firstLine="279"/>
        <w:rPr>
          <w:rFonts w:ascii="Arial" w:hAnsi="Arial" w:cs="Arial"/>
          <w:szCs w:val="21"/>
        </w:rPr>
      </w:pPr>
      <w:r>
        <w:rPr>
          <w:rFonts w:ascii="Arial" w:hAnsi="Arial" w:cs="Arial"/>
          <w:szCs w:val="21"/>
        </w:rPr>
        <w:t>故障报修的界面非常简化，维护的设备可以由工厂设备台帐管理器自动填写。这为生产人员向维护部门报告缺陷提供了很大的便利。</w:t>
      </w:r>
    </w:p>
    <w:p>
      <w:pPr>
        <w:spacing w:line="360" w:lineRule="auto"/>
        <w:rPr>
          <w:rFonts w:ascii="Arial" w:hAnsi="Arial" w:cs="Arial"/>
          <w:b/>
          <w:bCs/>
          <w:color w:val="000000"/>
          <w:sz w:val="24"/>
          <w:szCs w:val="24"/>
        </w:rPr>
      </w:pPr>
      <w:r>
        <w:rPr>
          <w:rFonts w:hint="eastAsia" w:ascii="Arial" w:hAnsi="Arial" w:cs="Arial"/>
          <w:b/>
          <w:bCs/>
          <w:color w:val="000000"/>
          <w:sz w:val="24"/>
          <w:szCs w:val="24"/>
        </w:rPr>
        <w:t>2.</w:t>
      </w:r>
      <w:r>
        <w:rPr>
          <w:rFonts w:ascii="Arial" w:hAnsi="Arial" w:cs="Arial"/>
          <w:b/>
          <w:bCs/>
          <w:color w:val="000000"/>
          <w:sz w:val="24"/>
          <w:szCs w:val="24"/>
        </w:rPr>
        <w:t>在线工作监视</w:t>
      </w:r>
    </w:p>
    <w:p>
      <w:pPr>
        <w:spacing w:line="360" w:lineRule="auto"/>
        <w:ind w:left="141" w:leftChars="67" w:firstLine="279"/>
        <w:rPr>
          <w:rFonts w:ascii="Arial" w:hAnsi="Arial" w:cs="Arial"/>
          <w:bCs/>
          <w:color w:val="000000"/>
          <w:szCs w:val="21"/>
        </w:rPr>
      </w:pPr>
      <w:r>
        <w:rPr>
          <w:rFonts w:ascii="Arial" w:hAnsi="Arial" w:cs="Arial"/>
          <w:bCs/>
          <w:color w:val="000000"/>
          <w:szCs w:val="21"/>
        </w:rPr>
        <w:t>故障在线报修将立即显示在维护部门的工作监视器中。工作能被执行、打印和直接登记；或者作为计划工单单独管理。所有APIoT维护模块的功能均可从工作监视器模块使用。并根据工单紧急程度、生成时间和是否导致意外停机等优先级顺序显示当前处于活动状态的工单。</w:t>
      </w:r>
    </w:p>
    <w:p>
      <w:pPr>
        <w:spacing w:line="360" w:lineRule="auto"/>
        <w:ind w:left="141" w:leftChars="67"/>
        <w:rPr>
          <w:rFonts w:ascii="Arial" w:hAnsi="Arial" w:cs="Arial"/>
          <w:bCs/>
          <w:color w:val="000000"/>
          <w:szCs w:val="21"/>
        </w:rPr>
      </w:pPr>
    </w:p>
    <w:p>
      <w:pPr>
        <w:spacing w:line="360" w:lineRule="auto"/>
        <w:ind w:left="141" w:leftChars="67"/>
        <w:jc w:val="center"/>
        <w:rPr>
          <w:rFonts w:ascii="Arial" w:hAnsi="Arial" w:cs="Arial"/>
          <w:sz w:val="24"/>
          <w:szCs w:val="24"/>
        </w:rPr>
      </w:pPr>
      <w:r>
        <w:drawing>
          <wp:inline distT="0" distB="0" distL="114300" distR="114300">
            <wp:extent cx="5372735" cy="2644140"/>
            <wp:effectExtent l="0" t="0" r="6985" b="7620"/>
            <wp:docPr id="20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1"/>
                    <pic:cNvPicPr>
                      <a:picLocks noChangeAspect="1"/>
                    </pic:cNvPicPr>
                  </pic:nvPicPr>
                  <pic:blipFill>
                    <a:blip r:embed="rId46"/>
                    <a:stretch>
                      <a:fillRect/>
                    </a:stretch>
                  </pic:blipFill>
                  <pic:spPr>
                    <a:xfrm>
                      <a:off x="0" y="0"/>
                      <a:ext cx="5372735" cy="2644140"/>
                    </a:xfrm>
                    <a:prstGeom prst="rect">
                      <a:avLst/>
                    </a:prstGeom>
                    <a:noFill/>
                    <a:ln w="9525">
                      <a:noFill/>
                    </a:ln>
                  </pic:spPr>
                </pic:pic>
              </a:graphicData>
            </a:graphic>
          </wp:inline>
        </w:drawing>
      </w:r>
    </w:p>
    <w:p>
      <w:pPr>
        <w:spacing w:line="360" w:lineRule="auto"/>
        <w:jc w:val="center"/>
        <w:rPr>
          <w:rFonts w:ascii="Arial" w:hAnsi="Arial" w:cs="Arial"/>
          <w:bCs/>
          <w:i/>
          <w:color w:val="000000"/>
          <w:sz w:val="18"/>
          <w:szCs w:val="18"/>
        </w:rPr>
      </w:pPr>
      <w:r>
        <w:rPr>
          <w:rFonts w:ascii="Arial" w:hAnsi="Arial" w:cs="Arial"/>
          <w:bCs/>
          <w:i/>
          <w:color w:val="000000"/>
          <w:sz w:val="18"/>
          <w:szCs w:val="18"/>
        </w:rPr>
        <w:t>工作监视</w:t>
      </w:r>
    </w:p>
    <w:p>
      <w:pPr>
        <w:spacing w:line="360" w:lineRule="auto"/>
        <w:jc w:val="center"/>
        <w:rPr>
          <w:rFonts w:ascii="Arial" w:hAnsi="Arial" w:cs="Arial"/>
          <w:bCs/>
          <w:i/>
          <w:color w:val="000000"/>
          <w:sz w:val="18"/>
          <w:szCs w:val="18"/>
        </w:rPr>
      </w:pPr>
    </w:p>
    <w:p>
      <w:pPr>
        <w:spacing w:line="360" w:lineRule="auto"/>
        <w:jc w:val="center"/>
        <w:rPr>
          <w:rFonts w:ascii="Arial" w:hAnsi="Arial" w:cs="Arial"/>
          <w:bCs/>
          <w:color w:val="000000"/>
          <w:sz w:val="24"/>
          <w:szCs w:val="24"/>
        </w:rPr>
      </w:pPr>
    </w:p>
    <w:p>
      <w:pPr>
        <w:tabs>
          <w:tab w:val="left" w:pos="5935"/>
        </w:tabs>
        <w:spacing w:line="360" w:lineRule="auto"/>
        <w:jc w:val="left"/>
        <w:rPr>
          <w:rFonts w:ascii="Arial" w:hAnsi="Arial" w:cs="Arial"/>
          <w:bCs/>
          <w:color w:val="000000"/>
          <w:sz w:val="24"/>
          <w:szCs w:val="24"/>
        </w:rPr>
      </w:pPr>
      <w:r>
        <w:rPr>
          <w:rFonts w:ascii="Arial" w:hAnsi="Arial" w:cs="Arial"/>
          <w:bCs/>
          <w:color w:val="000000"/>
          <w:sz w:val="24"/>
          <w:szCs w:val="24"/>
        </w:rPr>
        <w:tab/>
      </w:r>
    </w:p>
    <w:p>
      <w:pPr>
        <w:spacing w:line="360" w:lineRule="auto"/>
        <w:rPr>
          <w:rFonts w:ascii="Arial" w:hAnsi="Arial" w:cs="Arial"/>
          <w:b/>
          <w:bCs/>
          <w:color w:val="000000"/>
          <w:sz w:val="24"/>
          <w:szCs w:val="24"/>
        </w:rPr>
      </w:pPr>
      <w:r>
        <w:rPr>
          <w:rFonts w:hint="eastAsia" w:ascii="Arial" w:hAnsi="Arial" w:cs="Arial"/>
          <w:b/>
          <w:bCs/>
          <w:color w:val="000000"/>
          <w:sz w:val="24"/>
          <w:szCs w:val="24"/>
        </w:rPr>
        <w:t>3</w:t>
      </w:r>
      <w:r>
        <w:rPr>
          <w:rFonts w:ascii="Arial" w:hAnsi="Arial" w:cs="Arial"/>
          <w:b/>
          <w:bCs/>
          <w:color w:val="000000"/>
          <w:sz w:val="24"/>
          <w:szCs w:val="24"/>
          <w:lang w:val="en-AU"/>
        </w:rPr>
        <w:t xml:space="preserve">. </w:t>
      </w:r>
      <w:r>
        <w:rPr>
          <w:rFonts w:hint="eastAsia" w:ascii="Arial" w:hAnsi="Arial" w:cs="Arial"/>
          <w:b/>
          <w:bCs/>
          <w:color w:val="000000"/>
          <w:sz w:val="24"/>
          <w:szCs w:val="24"/>
        </w:rPr>
        <w:t xml:space="preserve"> </w:t>
      </w:r>
      <w:r>
        <w:rPr>
          <w:rFonts w:ascii="Arial" w:hAnsi="Arial" w:cs="Arial"/>
          <w:b/>
          <w:bCs/>
          <w:color w:val="000000"/>
          <w:sz w:val="24"/>
          <w:szCs w:val="24"/>
        </w:rPr>
        <w:t>工单打印</w:t>
      </w:r>
    </w:p>
    <w:p>
      <w:pPr>
        <w:spacing w:line="360" w:lineRule="auto"/>
        <w:jc w:val="center"/>
        <w:rPr>
          <w:rFonts w:ascii="Arial" w:hAnsi="Arial" w:cs="Arial"/>
          <w:bCs/>
          <w:color w:val="000000"/>
          <w:sz w:val="24"/>
          <w:szCs w:val="24"/>
        </w:rPr>
      </w:pPr>
      <w:r>
        <w:rPr>
          <w:rFonts w:ascii="Arial" w:hAnsi="Arial" w:cs="Arial"/>
          <w:bCs/>
          <w:color w:val="000000"/>
          <w:sz w:val="24"/>
          <w:szCs w:val="24"/>
        </w:rPr>
        <w:drawing>
          <wp:inline distT="0" distB="0" distL="0" distR="0">
            <wp:extent cx="5315585" cy="3895725"/>
            <wp:effectExtent l="19050" t="19050" r="18415"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47">
                      <a:extLst>
                        <a:ext uri="{28A0092B-C50C-407E-A947-70E740481C1C}">
                          <a14:useLocalDpi xmlns:a14="http://schemas.microsoft.com/office/drawing/2010/main" val="0"/>
                        </a:ext>
                      </a:extLst>
                    </a:blip>
                    <a:srcRect l="1675"/>
                    <a:stretch>
                      <a:fillRect/>
                    </a:stretch>
                  </pic:blipFill>
                  <pic:spPr>
                    <a:xfrm>
                      <a:off x="0" y="0"/>
                      <a:ext cx="5328780" cy="3905157"/>
                    </a:xfrm>
                    <a:prstGeom prst="rect">
                      <a:avLst/>
                    </a:prstGeom>
                    <a:noFill/>
                    <a:ln>
                      <a:solidFill>
                        <a:schemeClr val="bg1">
                          <a:lumMod val="75000"/>
                        </a:schemeClr>
                      </a:solidFill>
                    </a:ln>
                  </pic:spPr>
                </pic:pic>
              </a:graphicData>
            </a:graphic>
          </wp:inline>
        </w:drawing>
      </w:r>
    </w:p>
    <w:p>
      <w:pPr>
        <w:spacing w:line="360" w:lineRule="auto"/>
        <w:jc w:val="center"/>
        <w:rPr>
          <w:rFonts w:ascii="Arial" w:hAnsi="Arial" w:cs="Arial"/>
          <w:bCs/>
          <w:i/>
          <w:color w:val="000000"/>
          <w:sz w:val="18"/>
          <w:szCs w:val="18"/>
        </w:rPr>
      </w:pPr>
      <w:r>
        <w:rPr>
          <w:rFonts w:ascii="Arial" w:hAnsi="Arial" w:cs="Arial"/>
          <w:bCs/>
          <w:i/>
          <w:color w:val="000000"/>
          <w:sz w:val="18"/>
          <w:szCs w:val="18"/>
        </w:rPr>
        <w:t>打印标准作业工单</w:t>
      </w:r>
    </w:p>
    <w:p>
      <w:pPr>
        <w:spacing w:line="360" w:lineRule="auto"/>
        <w:rPr>
          <w:rFonts w:ascii="Arial" w:hAnsi="Arial" w:cs="Arial"/>
          <w:bCs/>
          <w:i/>
          <w:color w:val="000000"/>
          <w:sz w:val="24"/>
          <w:szCs w:val="24"/>
        </w:rPr>
      </w:pPr>
    </w:p>
    <w:p>
      <w:pPr>
        <w:spacing w:line="360" w:lineRule="auto"/>
        <w:rPr>
          <w:rFonts w:ascii="Arial" w:hAnsi="Arial" w:cs="Arial"/>
          <w:b/>
          <w:bCs/>
          <w:color w:val="000000"/>
          <w:sz w:val="24"/>
          <w:szCs w:val="24"/>
        </w:rPr>
      </w:pPr>
      <w:r>
        <w:rPr>
          <w:rFonts w:hint="eastAsia" w:ascii="Arial" w:hAnsi="Arial" w:cs="Arial"/>
          <w:b/>
          <w:bCs/>
          <w:color w:val="000000"/>
          <w:sz w:val="24"/>
          <w:szCs w:val="24"/>
        </w:rPr>
        <w:t>4</w:t>
      </w:r>
      <w:r>
        <w:rPr>
          <w:rFonts w:ascii="Arial" w:hAnsi="Arial" w:cs="Arial"/>
          <w:b/>
          <w:bCs/>
          <w:color w:val="000000"/>
          <w:sz w:val="24"/>
          <w:szCs w:val="24"/>
          <w:lang w:val="da-DK"/>
        </w:rPr>
        <w:t xml:space="preserve">. </w:t>
      </w:r>
      <w:r>
        <w:rPr>
          <w:rFonts w:ascii="Arial" w:hAnsi="Arial" w:cs="Arial"/>
          <w:b/>
          <w:bCs/>
          <w:color w:val="000000"/>
          <w:sz w:val="24"/>
          <w:szCs w:val="24"/>
        </w:rPr>
        <w:t>工作反馈</w:t>
      </w:r>
    </w:p>
    <w:p>
      <w:pPr>
        <w:spacing w:line="360" w:lineRule="auto"/>
        <w:jc w:val="center"/>
        <w:rPr>
          <w:rFonts w:ascii="Arial" w:hAnsi="Arial" w:cs="Arial"/>
          <w:bCs/>
          <w:color w:val="000000"/>
          <w:sz w:val="24"/>
          <w:szCs w:val="24"/>
        </w:rPr>
      </w:pPr>
      <w:r>
        <w:drawing>
          <wp:inline distT="0" distB="0" distL="114300" distR="114300">
            <wp:extent cx="6184265" cy="2389505"/>
            <wp:effectExtent l="0" t="0" r="3175" b="3175"/>
            <wp:docPr id="2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4"/>
                    <pic:cNvPicPr>
                      <a:picLocks noChangeAspect="1"/>
                    </pic:cNvPicPr>
                  </pic:nvPicPr>
                  <pic:blipFill>
                    <a:blip r:embed="rId48"/>
                    <a:stretch>
                      <a:fillRect/>
                    </a:stretch>
                  </pic:blipFill>
                  <pic:spPr>
                    <a:xfrm>
                      <a:off x="0" y="0"/>
                      <a:ext cx="6184265" cy="2389505"/>
                    </a:xfrm>
                    <a:prstGeom prst="rect">
                      <a:avLst/>
                    </a:prstGeom>
                    <a:noFill/>
                    <a:ln w="9525">
                      <a:noFill/>
                    </a:ln>
                  </pic:spPr>
                </pic:pic>
              </a:graphicData>
            </a:graphic>
          </wp:inline>
        </w:drawing>
      </w:r>
    </w:p>
    <w:p>
      <w:pPr>
        <w:spacing w:line="360" w:lineRule="auto"/>
        <w:jc w:val="center"/>
        <w:rPr>
          <w:rFonts w:ascii="Arial" w:hAnsi="Arial" w:cs="Arial"/>
          <w:bCs/>
          <w:iCs/>
          <w:color w:val="000000"/>
          <w:sz w:val="18"/>
          <w:szCs w:val="18"/>
        </w:rPr>
      </w:pPr>
      <w:r>
        <w:rPr>
          <w:rFonts w:ascii="Arial" w:hAnsi="Arial" w:cs="Arial"/>
          <w:bCs/>
          <w:iCs/>
          <w:color w:val="000000"/>
          <w:sz w:val="18"/>
          <w:szCs w:val="18"/>
        </w:rPr>
        <w:t>工单反馈界面</w:t>
      </w:r>
    </w:p>
    <w:p>
      <w:pPr>
        <w:spacing w:line="360" w:lineRule="auto"/>
        <w:rPr>
          <w:rFonts w:ascii="Arial" w:hAnsi="Arial" w:cs="Arial"/>
          <w:b/>
          <w:bCs/>
          <w:i/>
          <w:color w:val="000000"/>
          <w:sz w:val="24"/>
          <w:szCs w:val="24"/>
        </w:rPr>
      </w:pPr>
    </w:p>
    <w:p>
      <w:pPr>
        <w:spacing w:line="360" w:lineRule="auto"/>
        <w:rPr>
          <w:rFonts w:ascii="Arial" w:hAnsi="Arial" w:cs="Arial"/>
          <w:b/>
          <w:bCs/>
          <w:color w:val="000000"/>
          <w:sz w:val="24"/>
          <w:szCs w:val="24"/>
        </w:rPr>
      </w:pPr>
      <w:r>
        <w:rPr>
          <w:rFonts w:hint="eastAsia" w:ascii="Arial" w:hAnsi="Arial" w:cs="Arial"/>
          <w:b/>
          <w:bCs/>
          <w:color w:val="000000"/>
          <w:sz w:val="24"/>
          <w:szCs w:val="24"/>
        </w:rPr>
        <w:t>5</w:t>
      </w:r>
      <w:r>
        <w:rPr>
          <w:rFonts w:ascii="Arial" w:hAnsi="Arial" w:cs="Arial"/>
          <w:b/>
          <w:bCs/>
          <w:color w:val="000000"/>
          <w:sz w:val="24"/>
          <w:szCs w:val="24"/>
          <w:lang w:val="en-AU"/>
        </w:rPr>
        <w:t xml:space="preserve">. </w:t>
      </w:r>
      <w:r>
        <w:rPr>
          <w:rFonts w:hint="eastAsia" w:ascii="Arial" w:hAnsi="Arial" w:cs="Arial"/>
          <w:b/>
          <w:bCs/>
          <w:color w:val="000000"/>
          <w:sz w:val="24"/>
          <w:szCs w:val="24"/>
        </w:rPr>
        <w:t xml:space="preserve"> </w:t>
      </w:r>
      <w:r>
        <w:rPr>
          <w:rFonts w:ascii="Arial" w:hAnsi="Arial" w:cs="Arial"/>
          <w:b/>
          <w:bCs/>
          <w:color w:val="000000"/>
          <w:sz w:val="24"/>
          <w:szCs w:val="24"/>
        </w:rPr>
        <w:t xml:space="preserve">三维故障代码管理体系 </w:t>
      </w:r>
    </w:p>
    <w:p>
      <w:pPr>
        <w:spacing w:after="312" w:afterLines="100" w:line="360" w:lineRule="auto"/>
        <w:ind w:left="141" w:leftChars="67" w:firstLine="279"/>
        <w:rPr>
          <w:rFonts w:ascii="Arial" w:hAnsi="Arial" w:cs="Arial"/>
          <w:bCs/>
          <w:color w:val="000000"/>
          <w:szCs w:val="21"/>
        </w:rPr>
      </w:pPr>
      <w:r>
        <w:rPr>
          <w:rFonts w:ascii="Arial" w:hAnsi="Arial" w:cs="Arial"/>
          <w:bCs/>
          <w:color w:val="000000"/>
          <w:szCs w:val="21"/>
        </w:rPr>
        <w:t>通过高级故障代码分析工具，APIoT也支持可靠性管理的维护理念。系统支持对不同的设备类型定义不同的标准故障代码。故障代码可以分为三类，在工单完成登记时对工单输入。结构化的故障代码通常可按照故障现象、故障原因和处理方法来划分。所分析的结果将是展现危险点和关键区域的有力证据。</w:t>
      </w:r>
    </w:p>
    <w:p>
      <w:pPr>
        <w:spacing w:line="360" w:lineRule="auto"/>
        <w:jc w:val="center"/>
        <w:rPr>
          <w:rFonts w:ascii="Arial" w:hAnsi="Arial" w:cs="Arial"/>
          <w:bCs/>
          <w:color w:val="000000"/>
          <w:sz w:val="24"/>
          <w:szCs w:val="24"/>
        </w:rPr>
      </w:pPr>
      <w:r>
        <w:drawing>
          <wp:inline distT="0" distB="0" distL="114300" distR="114300">
            <wp:extent cx="6183630" cy="3056890"/>
            <wp:effectExtent l="0" t="0" r="3810" b="6350"/>
            <wp:docPr id="2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2"/>
                    <pic:cNvPicPr>
                      <a:picLocks noChangeAspect="1"/>
                    </pic:cNvPicPr>
                  </pic:nvPicPr>
                  <pic:blipFill>
                    <a:blip r:embed="rId49"/>
                    <a:stretch>
                      <a:fillRect/>
                    </a:stretch>
                  </pic:blipFill>
                  <pic:spPr>
                    <a:xfrm>
                      <a:off x="0" y="0"/>
                      <a:ext cx="6183630" cy="3056890"/>
                    </a:xfrm>
                    <a:prstGeom prst="rect">
                      <a:avLst/>
                    </a:prstGeom>
                    <a:noFill/>
                    <a:ln w="9525">
                      <a:noFill/>
                    </a:ln>
                  </pic:spPr>
                </pic:pic>
              </a:graphicData>
            </a:graphic>
          </wp:inline>
        </w:drawing>
      </w:r>
    </w:p>
    <w:p>
      <w:pPr>
        <w:pStyle w:val="5"/>
        <w:rPr>
          <w:rFonts w:ascii="Arial" w:hAnsi="Arial" w:cs="Arial" w:eastAsiaTheme="minorEastAsia"/>
          <w:sz w:val="24"/>
          <w:szCs w:val="24"/>
        </w:rPr>
      </w:pPr>
      <w:r>
        <w:rPr>
          <w:rFonts w:ascii="Arial" w:hAnsi="Arial" w:cs="Arial" w:eastAsiaTheme="minorEastAsia"/>
          <w:sz w:val="24"/>
          <w:szCs w:val="24"/>
        </w:rPr>
        <w:t>4.4.2.</w:t>
      </w:r>
      <w:r>
        <w:rPr>
          <w:rFonts w:hint="eastAsia" w:ascii="Arial" w:hAnsi="Arial" w:cs="Arial" w:eastAsiaTheme="minorEastAsia"/>
          <w:sz w:val="24"/>
          <w:szCs w:val="24"/>
        </w:rPr>
        <w:t>2</w:t>
      </w:r>
      <w:r>
        <w:rPr>
          <w:rFonts w:ascii="Arial" w:hAnsi="Arial" w:cs="Arial" w:eastAsiaTheme="minorEastAsia"/>
          <w:sz w:val="24"/>
          <w:szCs w:val="24"/>
        </w:rPr>
        <w:t>预防性维护工作流</w:t>
      </w:r>
    </w:p>
    <w:p>
      <w:pPr>
        <w:jc w:val="center"/>
        <w:rPr>
          <w:rFonts w:ascii="Arial" w:hAnsi="Arial" w:cs="Arial"/>
        </w:rPr>
      </w:pPr>
      <w:r>
        <w:rPr>
          <w:rFonts w:ascii="Arial" w:hAnsi="Arial" w:cs="Arial"/>
        </w:rPr>
        <w:drawing>
          <wp:inline distT="0" distB="0" distL="0" distR="0">
            <wp:extent cx="3451860" cy="3695700"/>
            <wp:effectExtent l="0" t="0" r="0" b="0"/>
            <wp:docPr id="186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 name="图片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451860" cy="3695700"/>
                    </a:xfrm>
                    <a:prstGeom prst="rect">
                      <a:avLst/>
                    </a:prstGeom>
                    <a:noFill/>
                    <a:ln>
                      <a:noFill/>
                    </a:ln>
                  </pic:spPr>
                </pic:pic>
              </a:graphicData>
            </a:graphic>
          </wp:inline>
        </w:drawing>
      </w:r>
    </w:p>
    <w:p>
      <w:pPr>
        <w:spacing w:after="312" w:afterLines="100"/>
        <w:ind w:left="567"/>
        <w:rPr>
          <w:rFonts w:ascii="Arial" w:hAnsi="Arial" w:cs="Arial"/>
          <w:b/>
          <w:bCs/>
          <w:color w:val="000000"/>
          <w:sz w:val="20"/>
          <w:szCs w:val="20"/>
        </w:rPr>
      </w:pPr>
    </w:p>
    <w:p>
      <w:pPr>
        <w:spacing w:after="312" w:afterLines="100" w:line="360" w:lineRule="auto"/>
        <w:ind w:left="142" w:firstLine="278"/>
        <w:rPr>
          <w:rFonts w:ascii="Arial" w:hAnsi="Arial" w:cs="Arial"/>
          <w:b/>
          <w:bCs/>
          <w:color w:val="000000"/>
          <w:sz w:val="24"/>
          <w:szCs w:val="24"/>
        </w:rPr>
      </w:pPr>
      <w:r>
        <w:rPr>
          <w:rFonts w:ascii="Arial" w:hAnsi="Arial" w:cs="Arial"/>
          <w:b/>
          <w:bCs/>
          <w:color w:val="000000"/>
          <w:sz w:val="24"/>
          <w:szCs w:val="24"/>
        </w:rPr>
        <w:t>说明：</w:t>
      </w:r>
      <w:r>
        <w:rPr>
          <w:rFonts w:ascii="Arial" w:hAnsi="Arial" w:cs="Arial"/>
          <w:bCs/>
          <w:color w:val="000000"/>
          <w:szCs w:val="21"/>
        </w:rPr>
        <w:t>APIoT系统内部流程设置非常灵活，以下是APIoT某客户的计划性维护流程示例：</w:t>
      </w:r>
    </w:p>
    <w:p>
      <w:pPr>
        <w:spacing w:line="360" w:lineRule="auto"/>
        <w:jc w:val="center"/>
        <w:rPr>
          <w:rFonts w:ascii="Arial" w:hAnsi="Arial" w:cs="Arial"/>
          <w:b/>
          <w:bCs/>
          <w:color w:val="000000"/>
          <w:sz w:val="24"/>
          <w:szCs w:val="24"/>
        </w:rPr>
      </w:pPr>
      <w:r>
        <w:rPr>
          <w:rFonts w:ascii="宋体" w:hAnsi="宋体" w:eastAsia="宋体" w:cs="Times New Roman"/>
          <w:szCs w:val="21"/>
        </w:rPr>
        <w:drawing>
          <wp:inline distT="0" distB="0" distL="0" distR="0">
            <wp:extent cx="6032500" cy="5600700"/>
            <wp:effectExtent l="0" t="0" r="6350" b="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032500" cy="5600700"/>
                    </a:xfrm>
                    <a:prstGeom prst="rect">
                      <a:avLst/>
                    </a:prstGeom>
                    <a:noFill/>
                    <a:ln>
                      <a:noFill/>
                    </a:ln>
                  </pic:spPr>
                </pic:pic>
              </a:graphicData>
            </a:graphic>
          </wp:inline>
        </w:drawing>
      </w:r>
    </w:p>
    <w:p>
      <w:pPr>
        <w:spacing w:line="360" w:lineRule="auto"/>
        <w:rPr>
          <w:rFonts w:ascii="Arial" w:hAnsi="Arial" w:cs="Arial"/>
          <w:b/>
          <w:bCs/>
          <w:color w:val="000000"/>
          <w:sz w:val="24"/>
          <w:szCs w:val="24"/>
        </w:rPr>
      </w:pPr>
      <w:r>
        <w:rPr>
          <w:rFonts w:ascii="Arial" w:hAnsi="Arial" w:cs="Arial"/>
          <w:b/>
          <w:bCs/>
          <w:color w:val="000000"/>
          <w:sz w:val="24"/>
          <w:szCs w:val="24"/>
        </w:rPr>
        <w:t>1</w:t>
      </w:r>
      <w:r>
        <w:rPr>
          <w:rFonts w:ascii="Arial" w:hAnsi="Arial" w:cs="Arial"/>
          <w:b/>
          <w:bCs/>
          <w:color w:val="000000"/>
          <w:sz w:val="24"/>
          <w:szCs w:val="24"/>
          <w:lang w:val="da-DK"/>
        </w:rPr>
        <w:t>.</w:t>
      </w:r>
      <w:r>
        <w:rPr>
          <w:rFonts w:hint="eastAsia" w:ascii="Arial" w:hAnsi="Arial" w:cs="Arial"/>
          <w:b/>
          <w:bCs/>
          <w:color w:val="000000"/>
          <w:sz w:val="24"/>
          <w:szCs w:val="24"/>
          <w:lang w:val="da-DK"/>
        </w:rPr>
        <w:t xml:space="preserve"> </w:t>
      </w:r>
      <w:r>
        <w:rPr>
          <w:rFonts w:ascii="Arial" w:hAnsi="Arial" w:cs="Arial"/>
          <w:b/>
          <w:bCs/>
          <w:color w:val="000000"/>
          <w:sz w:val="24"/>
          <w:szCs w:val="24"/>
        </w:rPr>
        <w:t>工作计划</w:t>
      </w:r>
    </w:p>
    <w:p>
      <w:pPr>
        <w:spacing w:line="360" w:lineRule="auto"/>
        <w:jc w:val="center"/>
        <w:rPr>
          <w:rFonts w:ascii="Arial" w:hAnsi="Arial" w:cs="Arial"/>
          <w:bCs/>
          <w:color w:val="000000"/>
          <w:sz w:val="24"/>
          <w:szCs w:val="24"/>
        </w:rPr>
      </w:pPr>
      <w:r>
        <w:drawing>
          <wp:inline distT="0" distB="0" distL="114300" distR="114300">
            <wp:extent cx="6182360" cy="3517900"/>
            <wp:effectExtent l="0" t="0" r="5080" b="2540"/>
            <wp:docPr id="2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5"/>
                    <pic:cNvPicPr>
                      <a:picLocks noChangeAspect="1"/>
                    </pic:cNvPicPr>
                  </pic:nvPicPr>
                  <pic:blipFill>
                    <a:blip r:embed="rId52"/>
                    <a:stretch>
                      <a:fillRect/>
                    </a:stretch>
                  </pic:blipFill>
                  <pic:spPr>
                    <a:xfrm>
                      <a:off x="0" y="0"/>
                      <a:ext cx="6182360" cy="3517900"/>
                    </a:xfrm>
                    <a:prstGeom prst="rect">
                      <a:avLst/>
                    </a:prstGeom>
                    <a:noFill/>
                    <a:ln w="9525">
                      <a:noFill/>
                    </a:ln>
                  </pic:spPr>
                </pic:pic>
              </a:graphicData>
            </a:graphic>
          </wp:inline>
        </w:drawing>
      </w:r>
    </w:p>
    <w:p>
      <w:pPr>
        <w:spacing w:line="360" w:lineRule="auto"/>
        <w:rPr>
          <w:rFonts w:ascii="Arial" w:hAnsi="Arial" w:cs="Arial"/>
          <w:b/>
          <w:bCs/>
          <w:i/>
          <w:color w:val="000000"/>
          <w:sz w:val="24"/>
          <w:szCs w:val="24"/>
        </w:rPr>
      </w:pPr>
      <w:r>
        <w:rPr>
          <w:rFonts w:ascii="Arial" w:hAnsi="Arial" w:cs="Arial"/>
          <w:b/>
          <w:bCs/>
          <w:i/>
          <w:color w:val="000000"/>
          <w:sz w:val="24"/>
          <w:szCs w:val="24"/>
        </w:rPr>
        <w:t>2</w:t>
      </w:r>
      <w:r>
        <w:rPr>
          <w:rFonts w:ascii="Arial" w:hAnsi="Arial" w:cs="Arial"/>
          <w:b/>
          <w:bCs/>
          <w:i/>
          <w:color w:val="000000"/>
          <w:sz w:val="24"/>
          <w:szCs w:val="24"/>
          <w:lang w:val="en-AU"/>
        </w:rPr>
        <w:t xml:space="preserve">. </w:t>
      </w:r>
      <w:r>
        <w:rPr>
          <w:rFonts w:hint="eastAsia" w:ascii="Arial" w:hAnsi="Arial" w:cs="Arial"/>
          <w:b/>
          <w:bCs/>
          <w:iCs/>
          <w:color w:val="000000"/>
          <w:sz w:val="24"/>
          <w:szCs w:val="24"/>
        </w:rPr>
        <w:t xml:space="preserve"> </w:t>
      </w:r>
      <w:r>
        <w:rPr>
          <w:rFonts w:ascii="Arial" w:hAnsi="Arial" w:cs="Arial"/>
          <w:b/>
          <w:bCs/>
          <w:iCs/>
          <w:color w:val="000000"/>
          <w:sz w:val="24"/>
          <w:szCs w:val="24"/>
        </w:rPr>
        <w:t>预防性维护年计划</w:t>
      </w:r>
    </w:p>
    <w:p>
      <w:pPr>
        <w:spacing w:after="312" w:afterLines="100" w:line="360" w:lineRule="auto"/>
        <w:ind w:left="141" w:leftChars="67" w:firstLine="279"/>
        <w:rPr>
          <w:rFonts w:ascii="Arial" w:hAnsi="Arial" w:cs="Arial"/>
          <w:bCs/>
          <w:color w:val="000000"/>
          <w:szCs w:val="21"/>
        </w:rPr>
      </w:pPr>
      <w:r>
        <w:rPr>
          <w:rFonts w:ascii="Arial" w:hAnsi="Arial" w:cs="Arial"/>
          <w:bCs/>
          <w:color w:val="000000"/>
          <w:szCs w:val="21"/>
        </w:rPr>
        <w:t>计划工作可以以年到月,月到周,周到天,天到小时等间隔时间段查看各类预防性维护工作的安排执行情况，当选择年到年模式，整一年的预防性维护计划将展现。</w:t>
      </w:r>
    </w:p>
    <w:p>
      <w:pPr>
        <w:tabs>
          <w:tab w:val="left" w:pos="1985"/>
        </w:tabs>
        <w:spacing w:line="360" w:lineRule="auto"/>
        <w:ind w:left="567"/>
        <w:rPr>
          <w:rFonts w:ascii="Arial" w:hAnsi="Arial" w:cs="Arial"/>
          <w:b/>
          <w:bCs/>
          <w:color w:val="000000"/>
          <w:sz w:val="24"/>
          <w:szCs w:val="24"/>
        </w:rPr>
      </w:pPr>
      <w:r>
        <w:drawing>
          <wp:inline distT="0" distB="0" distL="114300" distR="114300">
            <wp:extent cx="5464810" cy="2489200"/>
            <wp:effectExtent l="0" t="0" r="6350" b="10160"/>
            <wp:docPr id="2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8"/>
                    <pic:cNvPicPr>
                      <a:picLocks noChangeAspect="1"/>
                    </pic:cNvPicPr>
                  </pic:nvPicPr>
                  <pic:blipFill>
                    <a:blip r:embed="rId53"/>
                    <a:stretch>
                      <a:fillRect/>
                    </a:stretch>
                  </pic:blipFill>
                  <pic:spPr>
                    <a:xfrm>
                      <a:off x="0" y="0"/>
                      <a:ext cx="5464810" cy="2489200"/>
                    </a:xfrm>
                    <a:prstGeom prst="rect">
                      <a:avLst/>
                    </a:prstGeom>
                    <a:noFill/>
                    <a:ln w="9525">
                      <a:noFill/>
                    </a:ln>
                  </pic:spPr>
                </pic:pic>
              </a:graphicData>
            </a:graphic>
          </wp:inline>
        </w:drawing>
      </w:r>
    </w:p>
    <w:p>
      <w:pPr>
        <w:pStyle w:val="5"/>
        <w:rPr>
          <w:rFonts w:ascii="Arial" w:hAnsi="Arial" w:cs="Arial" w:eastAsiaTheme="minorEastAsia"/>
          <w:sz w:val="24"/>
          <w:szCs w:val="24"/>
        </w:rPr>
      </w:pPr>
      <w:r>
        <w:rPr>
          <w:rFonts w:ascii="Arial" w:hAnsi="Arial" w:cs="Arial" w:eastAsiaTheme="minorEastAsia"/>
          <w:sz w:val="24"/>
          <w:szCs w:val="24"/>
        </w:rPr>
        <w:t>4.4.2.3</w:t>
      </w:r>
      <w:r>
        <w:rPr>
          <w:rFonts w:hint="eastAsia" w:ascii="Arial" w:hAnsi="Arial" w:cs="Arial" w:eastAsiaTheme="minorEastAsia"/>
          <w:sz w:val="24"/>
          <w:szCs w:val="24"/>
        </w:rPr>
        <w:t xml:space="preserve"> </w:t>
      </w:r>
      <w:r>
        <w:rPr>
          <w:rFonts w:ascii="Arial" w:hAnsi="Arial" w:cs="Arial" w:eastAsiaTheme="minorEastAsia"/>
          <w:sz w:val="24"/>
          <w:szCs w:val="24"/>
        </w:rPr>
        <w:t>点巡检及润滑</w:t>
      </w:r>
      <w:r>
        <w:rPr>
          <w:rFonts w:hint="eastAsia" w:ascii="Arial" w:hAnsi="Arial" w:cs="Arial" w:eastAsiaTheme="minorEastAsia"/>
          <w:sz w:val="24"/>
          <w:szCs w:val="24"/>
        </w:rPr>
        <w:t>策略</w:t>
      </w:r>
    </w:p>
    <w:p>
      <w:pPr>
        <w:spacing w:after="312" w:afterLines="100"/>
        <w:ind w:left="142" w:firstLine="278"/>
        <w:rPr>
          <w:rFonts w:ascii="Arial" w:hAnsi="Arial" w:cs="Arial"/>
          <w:bCs/>
          <w:color w:val="000000"/>
          <w:szCs w:val="21"/>
        </w:rPr>
      </w:pPr>
      <w:r>
        <w:rPr>
          <w:rFonts w:ascii="Arial" w:hAnsi="Arial" w:cs="Arial"/>
          <w:bCs/>
          <w:color w:val="000000"/>
          <w:szCs w:val="21"/>
        </w:rPr>
        <w:t>点巡检模块可以管理点巡检、润滑和状态监控等活动。该模块包括点巡检的计划、路线设置、资源安排、工作汇总、结果登记、报警、历史跟踪和统计。</w:t>
      </w:r>
    </w:p>
    <w:p>
      <w:pPr>
        <w:spacing w:after="312" w:afterLines="100" w:line="360" w:lineRule="auto"/>
        <w:ind w:left="142" w:firstLine="278"/>
        <w:rPr>
          <w:rFonts w:ascii="Arial" w:hAnsi="Arial" w:cs="Arial"/>
          <w:bCs/>
          <w:color w:val="000000"/>
          <w:szCs w:val="21"/>
        </w:rPr>
      </w:pPr>
      <w:r>
        <w:rPr>
          <w:rFonts w:ascii="Arial" w:hAnsi="Arial" w:cs="Arial"/>
          <w:bCs/>
          <w:color w:val="000000"/>
          <w:szCs w:val="21"/>
        </w:rPr>
        <w:t>点巡检系统用来在生产过程中进行点检和润滑。点巡检可以不受设备树和编码系统限制而形成逻辑路线，这意味着点检员可以根据实际的点巡检操作的方便性任意组成点检和润滑路线。每条路线可以包括不同频率的检测点，点检的频率可以根据日历时间或仪表读数控制。</w:t>
      </w:r>
    </w:p>
    <w:p>
      <w:pPr>
        <w:spacing w:line="360" w:lineRule="auto"/>
        <w:ind w:left="142" w:firstLine="278"/>
        <w:rPr>
          <w:rFonts w:ascii="Arial" w:hAnsi="Arial" w:cs="Arial"/>
          <w:bCs/>
          <w:color w:val="000000"/>
          <w:szCs w:val="21"/>
        </w:rPr>
      </w:pPr>
      <w:r>
        <w:rPr>
          <w:rFonts w:ascii="Arial" w:hAnsi="Arial" w:cs="Arial"/>
          <w:bCs/>
          <w:color w:val="000000"/>
          <w:szCs w:val="21"/>
        </w:rPr>
        <w:t>对于反馈信息的需求完全取决于用户。对简单的点巡检，可完全不要细节反馈， 观察结果和/或者测量值都能被反馈。在点巡检列表上，也将附有使用工具信息。工具清单包括重要设备的校准信息。点巡检历史记录的历次点巡检的完整信息：什么时候点巡检/润滑被执行，点检员是谁，当时的观察结果或测量值是什么。</w:t>
      </w:r>
    </w:p>
    <w:p>
      <w:pPr>
        <w:spacing w:line="360" w:lineRule="auto"/>
        <w:jc w:val="center"/>
        <w:rPr>
          <w:rFonts w:ascii="Arial" w:hAnsi="Arial" w:cs="Arial"/>
          <w:bCs/>
          <w:i/>
          <w:color w:val="000000"/>
          <w:sz w:val="18"/>
          <w:szCs w:val="18"/>
        </w:rPr>
      </w:pPr>
      <w:r>
        <w:drawing>
          <wp:inline distT="0" distB="0" distL="0" distR="0">
            <wp:extent cx="4848225" cy="26670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4"/>
                    <a:stretch>
                      <a:fillRect/>
                    </a:stretch>
                  </pic:blipFill>
                  <pic:spPr>
                    <a:xfrm>
                      <a:off x="0" y="0"/>
                      <a:ext cx="4857133" cy="2671900"/>
                    </a:xfrm>
                    <a:prstGeom prst="rect">
                      <a:avLst/>
                    </a:prstGeom>
                  </pic:spPr>
                </pic:pic>
              </a:graphicData>
            </a:graphic>
          </wp:inline>
        </w:drawing>
      </w:r>
    </w:p>
    <w:p>
      <w:pPr>
        <w:spacing w:line="360" w:lineRule="auto"/>
        <w:jc w:val="center"/>
        <w:rPr>
          <w:rFonts w:ascii="Arial" w:hAnsi="Arial" w:cs="Arial"/>
          <w:bCs/>
          <w:i/>
          <w:color w:val="000000"/>
          <w:sz w:val="18"/>
          <w:szCs w:val="18"/>
        </w:rPr>
      </w:pPr>
      <w:r>
        <w:rPr>
          <w:rFonts w:ascii="Arial" w:hAnsi="Arial" w:cs="Arial"/>
          <w:bCs/>
          <w:i/>
          <w:color w:val="000000"/>
          <w:sz w:val="18"/>
          <w:szCs w:val="18"/>
        </w:rPr>
        <w:t>点巡检</w:t>
      </w:r>
      <w:r>
        <w:rPr>
          <w:rFonts w:hint="eastAsia" w:ascii="Arial" w:hAnsi="Arial" w:cs="Arial"/>
          <w:bCs/>
          <w:i/>
          <w:color w:val="000000"/>
          <w:sz w:val="18"/>
          <w:szCs w:val="18"/>
        </w:rPr>
        <w:t>内容</w:t>
      </w:r>
      <w:r>
        <w:rPr>
          <w:rFonts w:ascii="Arial" w:hAnsi="Arial" w:cs="Arial"/>
          <w:bCs/>
          <w:i/>
          <w:color w:val="000000"/>
          <w:sz w:val="18"/>
          <w:szCs w:val="18"/>
        </w:rPr>
        <w:t>设定</w:t>
      </w:r>
    </w:p>
    <w:p>
      <w:pPr>
        <w:spacing w:after="312" w:afterLines="100" w:line="360" w:lineRule="auto"/>
        <w:ind w:left="142"/>
        <w:rPr>
          <w:rFonts w:ascii="Arial" w:hAnsi="Arial" w:cs="Arial"/>
          <w:bCs/>
          <w:color w:val="000000"/>
          <w:szCs w:val="21"/>
        </w:rPr>
      </w:pPr>
      <w:r>
        <mc:AlternateContent>
          <mc:Choice Requires="wpc">
            <w:drawing>
              <wp:inline distT="0" distB="0" distL="0" distR="0">
                <wp:extent cx="6000750" cy="4152900"/>
                <wp:effectExtent l="0" t="0" r="0" b="57150"/>
                <wp:docPr id="18650" name="画布 18650"/>
                <wp:cNvGraphicFramePr/>
                <a:graphic xmlns:a="http://schemas.openxmlformats.org/drawingml/2006/main">
                  <a:graphicData uri="http://schemas.microsoft.com/office/word/2010/wordprocessingCanvas">
                    <wpc:wpc>
                      <wpc:bg>
                        <a:noFill/>
                      </wpc:bg>
                      <wpc:whole>
                        <a:ln>
                          <a:noFill/>
                        </a:ln>
                      </wpc:whole>
                      <wpg:wgp>
                        <wpg:cNvPr id="18490" name="Group 11"/>
                        <wpg:cNvGrpSpPr/>
                        <wpg:grpSpPr>
                          <a:xfrm>
                            <a:off x="1743390" y="0"/>
                            <a:ext cx="2619599" cy="1752195"/>
                            <a:chOff x="1769" y="916"/>
                            <a:chExt cx="2274" cy="1288"/>
                          </a:xfrm>
                        </wpg:grpSpPr>
                        <wps:wsp>
                          <wps:cNvPr id="18491" name="Rectangle 12"/>
                          <wps:cNvSpPr>
                            <a:spLocks noChangeArrowheads="1"/>
                          </wps:cNvSpPr>
                          <wps:spPr bwMode="auto">
                            <a:xfrm>
                              <a:off x="1769" y="916"/>
                              <a:ext cx="2274" cy="1288"/>
                            </a:xfrm>
                            <a:prstGeom prst="rect">
                              <a:avLst/>
                            </a:prstGeom>
                            <a:solidFill>
                              <a:srgbClr val="C00000">
                                <a:alpha val="80000"/>
                              </a:srgbClr>
                            </a:solidFill>
                            <a:ln>
                              <a:noFill/>
                            </a:ln>
                            <a:effectLst>
                              <a:outerShdw blurRad="50800" dist="38100" dir="2700000" algn="tl" rotWithShape="0">
                                <a:prstClr val="black">
                                  <a:alpha val="40000"/>
                                </a:prstClr>
                              </a:outerShdw>
                            </a:effectLst>
                          </wps:spPr>
                          <wps:bodyPr rot="0" vert="horz" wrap="square" lIns="91440" tIns="45720" rIns="91440" bIns="45720" anchor="ctr" anchorCtr="0" upright="1">
                            <a:noAutofit/>
                          </wps:bodyPr>
                        </wps:wsp>
                        <wps:wsp>
                          <wps:cNvPr id="18492" name="Rectangle 13"/>
                          <wps:cNvSpPr>
                            <a:spLocks noChangeArrowheads="1"/>
                          </wps:cNvSpPr>
                          <wps:spPr bwMode="auto">
                            <a:xfrm>
                              <a:off x="2464" y="984"/>
                              <a:ext cx="881" cy="179"/>
                            </a:xfrm>
                            <a:prstGeom prst="rect">
                              <a:avLst/>
                            </a:prstGeom>
                            <a:noFill/>
                            <a:ln>
                              <a:noFill/>
                            </a:ln>
                            <a:effectLst/>
                          </wps:spPr>
                          <wps:txbx>
                            <w:txbxContent>
                              <w:p>
                                <w:pPr>
                                  <w:autoSpaceDE w:val="0"/>
                                  <w:autoSpaceDN w:val="0"/>
                                  <w:adjustRightInd w:val="0"/>
                                  <w:jc w:val="center"/>
                                  <w:rPr>
                                    <w:rFonts w:ascii="Arial" w:hAnsi="Arial" w:cs="宋体"/>
                                    <w:b/>
                                    <w:bCs/>
                                    <w:color w:val="FFFFFF" w:themeColor="background1"/>
                                    <w:sz w:val="20"/>
                                    <w:szCs w:val="28"/>
                                    <w:lang w:val="zh-CN"/>
                                    <w14:textFill>
                                      <w14:solidFill>
                                        <w14:schemeClr w14:val="bg1"/>
                                      </w14:solidFill>
                                    </w14:textFill>
                                  </w:rPr>
                                </w:pPr>
                                <w:r>
                                  <w:rPr>
                                    <w:rFonts w:hint="eastAsia" w:ascii="Arial" w:hAnsi="Arial" w:cs="宋体"/>
                                    <w:b/>
                                    <w:bCs/>
                                    <w:color w:val="FFFFFF" w:themeColor="background1"/>
                                    <w:sz w:val="20"/>
                                    <w:szCs w:val="28"/>
                                    <w:lang w:val="zh-CN"/>
                                    <w14:textFill>
                                      <w14:solidFill>
                                        <w14:schemeClr w14:val="bg1"/>
                                      </w14:solidFill>
                                    </w14:textFill>
                                  </w:rPr>
                                  <w:t>检查</w:t>
                                </w:r>
                                <w:r>
                                  <w:rPr>
                                    <w:rFonts w:ascii="Arial" w:hAnsi="Arial" w:cs="Arial"/>
                                    <w:b/>
                                    <w:bCs/>
                                    <w:color w:val="FFFFFF" w:themeColor="background1"/>
                                    <w:sz w:val="20"/>
                                    <w:szCs w:val="28"/>
                                    <w:lang w:val="zh-CN"/>
                                    <w14:textFill>
                                      <w14:solidFill>
                                        <w14:schemeClr w14:val="bg1"/>
                                      </w14:solidFill>
                                    </w14:textFill>
                                  </w:rPr>
                                  <w:t xml:space="preserve"> </w:t>
                                </w:r>
                                <w:r>
                                  <w:rPr>
                                    <w:rFonts w:ascii="Arial" w:hAnsi="Arial" w:cs="Arial"/>
                                    <w:b/>
                                    <w:bCs/>
                                    <w:color w:val="FFFFFF" w:themeColor="background1"/>
                                    <w:sz w:val="20"/>
                                    <w:szCs w:val="28"/>
                                    <w:lang w:val="en-GB"/>
                                    <w14:textFill>
                                      <w14:solidFill>
                                        <w14:schemeClr w14:val="bg1"/>
                                      </w14:solidFill>
                                    </w14:textFill>
                                  </w:rPr>
                                  <w:t xml:space="preserve">/ </w:t>
                                </w:r>
                                <w:r>
                                  <w:rPr>
                                    <w:rFonts w:hint="eastAsia" w:ascii="Arial" w:hAnsi="Arial" w:cs="宋体"/>
                                    <w:b/>
                                    <w:bCs/>
                                    <w:color w:val="FFFFFF" w:themeColor="background1"/>
                                    <w:sz w:val="20"/>
                                    <w:szCs w:val="28"/>
                                    <w:lang w:val="zh-CN"/>
                                    <w14:textFill>
                                      <w14:solidFill>
                                        <w14:schemeClr w14:val="bg1"/>
                                      </w14:solidFill>
                                    </w14:textFill>
                                  </w:rPr>
                                  <w:t>状态监控</w:t>
                                </w:r>
                              </w:p>
                            </w:txbxContent>
                          </wps:txbx>
                          <wps:bodyPr rot="0" vert="horz" wrap="square" lIns="67215" tIns="33608" rIns="67215" bIns="33608" anchor="t" anchorCtr="0" upright="1">
                            <a:noAutofit/>
                          </wps:bodyPr>
                        </wps:wsp>
                        <wps:wsp>
                          <wps:cNvPr id="18493" name="Rectangle 14"/>
                          <wps:cNvSpPr>
                            <a:spLocks noChangeArrowheads="1"/>
                          </wps:cNvSpPr>
                          <wps:spPr bwMode="auto">
                            <a:xfrm>
                              <a:off x="1866" y="1200"/>
                              <a:ext cx="2080" cy="179"/>
                            </a:xfrm>
                            <a:prstGeom prst="rect">
                              <a:avLst/>
                            </a:prstGeom>
                            <a:solidFill>
                              <a:schemeClr val="accent2">
                                <a:lumMod val="40000"/>
                                <a:lumOff val="60000"/>
                              </a:schemeClr>
                            </a:solidFill>
                            <a:ln>
                              <a:noFill/>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000000" w:themeColor="text1"/>
                                    <w:sz w:val="20"/>
                                    <w:szCs w:val="28"/>
                                    <w:lang w:val="zh-CN"/>
                                    <w14:textFill>
                                      <w14:solidFill>
                                        <w14:schemeClr w14:val="tx1"/>
                                      </w14:solidFill>
                                    </w14:textFill>
                                  </w:rPr>
                                </w:pPr>
                                <w:r>
                                  <w:rPr>
                                    <w:rFonts w:hint="eastAsia" w:ascii="Arial" w:hAnsi="Arial" w:cs="宋体"/>
                                    <w:b/>
                                    <w:bCs/>
                                    <w:color w:val="000000" w:themeColor="text1"/>
                                    <w:sz w:val="20"/>
                                    <w:szCs w:val="28"/>
                                    <w:lang w:val="zh-CN"/>
                                    <w14:textFill>
                                      <w14:solidFill>
                                        <w14:schemeClr w14:val="tx1"/>
                                      </w14:solidFill>
                                    </w14:textFill>
                                  </w:rPr>
                                  <w:t>检查</w:t>
                                </w:r>
                                <w:r>
                                  <w:rPr>
                                    <w:rFonts w:ascii="Arial" w:hAnsi="Arial" w:cs="Arial"/>
                                    <w:b/>
                                    <w:bCs/>
                                    <w:color w:val="000000" w:themeColor="text1"/>
                                    <w:sz w:val="20"/>
                                    <w:szCs w:val="28"/>
                                    <w:lang w:val="en-GB"/>
                                    <w14:textFill>
                                      <w14:solidFill>
                                        <w14:schemeClr w14:val="tx1"/>
                                      </w14:solidFill>
                                    </w14:textFill>
                                  </w:rPr>
                                  <w:t>/</w:t>
                                </w:r>
                                <w:r>
                                  <w:rPr>
                                    <w:rFonts w:hint="eastAsia" w:ascii="Arial" w:hAnsi="Arial" w:cs="宋体"/>
                                    <w:b/>
                                    <w:bCs/>
                                    <w:color w:val="000000" w:themeColor="text1"/>
                                    <w:sz w:val="20"/>
                                    <w:szCs w:val="28"/>
                                    <w:lang w:val="zh-CN"/>
                                    <w14:textFill>
                                      <w14:solidFill>
                                        <w14:schemeClr w14:val="tx1"/>
                                      </w14:solidFill>
                                    </w14:textFill>
                                  </w:rPr>
                                  <w:t>润滑</w:t>
                                </w:r>
                                <w:r>
                                  <w:rPr>
                                    <w:rFonts w:ascii="Arial" w:hAnsi="Arial" w:cs="Arial"/>
                                    <w:b/>
                                    <w:bCs/>
                                    <w:color w:val="000000" w:themeColor="text1"/>
                                    <w:sz w:val="20"/>
                                    <w:szCs w:val="28"/>
                                    <w:lang w:val="zh-CN"/>
                                    <w14:textFill>
                                      <w14:solidFill>
                                        <w14:schemeClr w14:val="tx1"/>
                                      </w14:solidFill>
                                    </w14:textFill>
                                  </w:rPr>
                                  <w:t xml:space="preserve"> </w:t>
                                </w:r>
                                <w:r>
                                  <w:rPr>
                                    <w:rFonts w:hint="eastAsia" w:ascii="Arial" w:hAnsi="Arial" w:cs="宋体"/>
                                    <w:b/>
                                    <w:bCs/>
                                    <w:color w:val="000000" w:themeColor="text1"/>
                                    <w:sz w:val="20"/>
                                    <w:szCs w:val="28"/>
                                    <w:lang w:val="zh-CN"/>
                                    <w14:textFill>
                                      <w14:solidFill>
                                        <w14:schemeClr w14:val="tx1"/>
                                      </w14:solidFill>
                                    </w14:textFill>
                                  </w:rPr>
                                  <w:t>路径</w:t>
                                </w:r>
                              </w:p>
                            </w:txbxContent>
                          </wps:txbx>
                          <wps:bodyPr rot="0" vert="horz" wrap="square" lIns="67215" tIns="33608" rIns="67215" bIns="33608" anchor="t" anchorCtr="0" upright="1">
                            <a:noAutofit/>
                          </wps:bodyPr>
                        </wps:wsp>
                        <wps:wsp>
                          <wps:cNvPr id="18494" name="Rectangle 15"/>
                          <wps:cNvSpPr>
                            <a:spLocks noChangeArrowheads="1"/>
                          </wps:cNvSpPr>
                          <wps:spPr bwMode="auto">
                            <a:xfrm>
                              <a:off x="1866" y="1440"/>
                              <a:ext cx="2080" cy="179"/>
                            </a:xfrm>
                            <a:prstGeom prst="rect">
                              <a:avLst/>
                            </a:prstGeom>
                            <a:solidFill>
                              <a:schemeClr val="accent2">
                                <a:lumMod val="40000"/>
                                <a:lumOff val="60000"/>
                              </a:schemeClr>
                            </a:solidFill>
                            <a:ln>
                              <a:noFill/>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000000" w:themeColor="text1"/>
                                    <w:sz w:val="20"/>
                                    <w:szCs w:val="28"/>
                                    <w:lang w:val="zh-CN"/>
                                    <w14:textFill>
                                      <w14:solidFill>
                                        <w14:schemeClr w14:val="tx1"/>
                                      </w14:solidFill>
                                    </w14:textFill>
                                  </w:rPr>
                                </w:pPr>
                                <w:r>
                                  <w:rPr>
                                    <w:rFonts w:hint="eastAsia" w:ascii="Arial" w:hAnsi="Arial" w:cs="宋体"/>
                                    <w:b/>
                                    <w:bCs/>
                                    <w:color w:val="000000" w:themeColor="text1"/>
                                    <w:sz w:val="20"/>
                                    <w:szCs w:val="28"/>
                                    <w:lang w:val="zh-CN"/>
                                    <w14:textFill>
                                      <w14:solidFill>
                                        <w14:schemeClr w14:val="tx1"/>
                                      </w14:solidFill>
                                    </w14:textFill>
                                  </w:rPr>
                                  <w:t>检查</w:t>
                                </w:r>
                                <w:r>
                                  <w:rPr>
                                    <w:rFonts w:ascii="Arial" w:hAnsi="Arial" w:cs="Arial"/>
                                    <w:b/>
                                    <w:bCs/>
                                    <w:color w:val="000000" w:themeColor="text1"/>
                                    <w:sz w:val="20"/>
                                    <w:szCs w:val="28"/>
                                    <w:lang w:val="en-GB"/>
                                    <w14:textFill>
                                      <w14:solidFill>
                                        <w14:schemeClr w14:val="tx1"/>
                                      </w14:solidFill>
                                    </w14:textFill>
                                  </w:rPr>
                                  <w:t>/</w:t>
                                </w:r>
                                <w:r>
                                  <w:rPr>
                                    <w:rFonts w:hint="eastAsia" w:ascii="Arial" w:hAnsi="Arial" w:cs="宋体"/>
                                    <w:b/>
                                    <w:bCs/>
                                    <w:color w:val="000000" w:themeColor="text1"/>
                                    <w:sz w:val="20"/>
                                    <w:szCs w:val="28"/>
                                    <w:lang w:val="zh-CN"/>
                                    <w14:textFill>
                                      <w14:solidFill>
                                        <w14:schemeClr w14:val="tx1"/>
                                      </w14:solidFill>
                                    </w14:textFill>
                                  </w:rPr>
                                  <w:t>润滑列表</w:t>
                                </w:r>
                              </w:p>
                            </w:txbxContent>
                          </wps:txbx>
                          <wps:bodyPr rot="0" vert="horz" wrap="square" lIns="67215" tIns="33608" rIns="67215" bIns="33608" anchor="t" anchorCtr="0" upright="1">
                            <a:noAutofit/>
                          </wps:bodyPr>
                        </wps:wsp>
                        <wps:wsp>
                          <wps:cNvPr id="18495" name="Rectangle 16"/>
                          <wps:cNvSpPr>
                            <a:spLocks noChangeArrowheads="1"/>
                          </wps:cNvSpPr>
                          <wps:spPr bwMode="auto">
                            <a:xfrm>
                              <a:off x="1866" y="1680"/>
                              <a:ext cx="2080" cy="179"/>
                            </a:xfrm>
                            <a:prstGeom prst="rect">
                              <a:avLst/>
                            </a:prstGeom>
                            <a:solidFill>
                              <a:schemeClr val="accent2">
                                <a:lumMod val="40000"/>
                                <a:lumOff val="60000"/>
                              </a:schemeClr>
                            </a:solidFill>
                            <a:ln>
                              <a:noFill/>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000000" w:themeColor="text1"/>
                                    <w:sz w:val="20"/>
                                    <w:szCs w:val="28"/>
                                    <w:lang w:val="zh-CN"/>
                                    <w14:textFill>
                                      <w14:solidFill>
                                        <w14:schemeClr w14:val="tx1"/>
                                      </w14:solidFill>
                                    </w14:textFill>
                                  </w:rPr>
                                </w:pPr>
                                <w:r>
                                  <w:rPr>
                                    <w:rFonts w:hint="eastAsia" w:ascii="Arial" w:hAnsi="Arial" w:cs="宋体"/>
                                    <w:b/>
                                    <w:bCs/>
                                    <w:color w:val="000000" w:themeColor="text1"/>
                                    <w:sz w:val="20"/>
                                    <w:szCs w:val="28"/>
                                    <w:lang w:val="zh-CN"/>
                                    <w14:textFill>
                                      <w14:solidFill>
                                        <w14:schemeClr w14:val="tx1"/>
                                      </w14:solidFill>
                                    </w14:textFill>
                                  </w:rPr>
                                  <w:t>反馈</w:t>
                                </w:r>
                              </w:p>
                            </w:txbxContent>
                          </wps:txbx>
                          <wps:bodyPr rot="0" vert="horz" wrap="square" lIns="67215" tIns="33608" rIns="67215" bIns="33608" anchor="t" anchorCtr="0" upright="1">
                            <a:noAutofit/>
                          </wps:bodyPr>
                        </wps:wsp>
                        <wps:wsp>
                          <wps:cNvPr id="163" name="Rectangle 17"/>
                          <wps:cNvSpPr>
                            <a:spLocks noChangeArrowheads="1"/>
                          </wps:cNvSpPr>
                          <wps:spPr bwMode="auto">
                            <a:xfrm>
                              <a:off x="1866" y="1920"/>
                              <a:ext cx="2080" cy="179"/>
                            </a:xfrm>
                            <a:prstGeom prst="rect">
                              <a:avLst/>
                            </a:prstGeom>
                            <a:solidFill>
                              <a:schemeClr val="accent2">
                                <a:lumMod val="40000"/>
                                <a:lumOff val="60000"/>
                              </a:schemeClr>
                            </a:solidFill>
                            <a:ln>
                              <a:noFill/>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000000" w:themeColor="text1"/>
                                    <w:sz w:val="20"/>
                                    <w:szCs w:val="28"/>
                                    <w:lang w:val="zh-CN"/>
                                    <w14:textFill>
                                      <w14:solidFill>
                                        <w14:schemeClr w14:val="tx1"/>
                                      </w14:solidFill>
                                    </w14:textFill>
                                  </w:rPr>
                                </w:pPr>
                                <w:r>
                                  <w:rPr>
                                    <w:rFonts w:hint="eastAsia" w:ascii="Arial" w:hAnsi="Arial" w:cs="宋体"/>
                                    <w:b/>
                                    <w:bCs/>
                                    <w:color w:val="000000" w:themeColor="text1"/>
                                    <w:sz w:val="20"/>
                                    <w:szCs w:val="28"/>
                                    <w:lang w:val="zh-CN"/>
                                    <w14:textFill>
                                      <w14:solidFill>
                                        <w14:schemeClr w14:val="tx1"/>
                                      </w14:solidFill>
                                    </w14:textFill>
                                  </w:rPr>
                                  <w:t>警报处理</w:t>
                                </w:r>
                              </w:p>
                            </w:txbxContent>
                          </wps:txbx>
                          <wps:bodyPr rot="0" vert="horz" wrap="square" lIns="67215" tIns="33608" rIns="67215" bIns="33608" anchor="t" anchorCtr="0" upright="1">
                            <a:noAutofit/>
                          </wps:bodyPr>
                        </wps:wsp>
                      </wpg:wgp>
                      <wps:wsp>
                        <wps:cNvPr id="164" name="Rectangle 18"/>
                        <wps:cNvSpPr>
                          <a:spLocks noChangeArrowheads="1"/>
                        </wps:cNvSpPr>
                        <wps:spPr bwMode="auto">
                          <a:xfrm>
                            <a:off x="498607" y="3134361"/>
                            <a:ext cx="568655" cy="921445"/>
                          </a:xfrm>
                          <a:prstGeom prst="rect">
                            <a:avLst/>
                          </a:prstGeom>
                          <a:solidFill>
                            <a:schemeClr val="tx2">
                              <a:lumMod val="60000"/>
                              <a:lumOff val="40000"/>
                            </a:schemeClr>
                          </a:solidFill>
                          <a:ln>
                            <a:noFill/>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FFFFFF"/>
                                  <w:sz w:val="26"/>
                                  <w:szCs w:val="36"/>
                                  <w:lang w:val="zh-CN"/>
                                </w:rPr>
                              </w:pPr>
                              <w:r>
                                <w:rPr>
                                  <w:rFonts w:hint="eastAsia" w:ascii="Arial" w:hAnsi="Arial" w:cs="宋体"/>
                                  <w:b/>
                                  <w:bCs/>
                                  <w:color w:val="FFFFFF"/>
                                  <w:sz w:val="26"/>
                                  <w:szCs w:val="36"/>
                                  <w:lang w:val="zh-CN"/>
                                </w:rPr>
                                <w:t>工单</w:t>
                              </w:r>
                            </w:p>
                            <w:p>
                              <w:pPr>
                                <w:autoSpaceDE w:val="0"/>
                                <w:autoSpaceDN w:val="0"/>
                                <w:adjustRightInd w:val="0"/>
                                <w:jc w:val="center"/>
                                <w:rPr>
                                  <w:rFonts w:ascii="Arial" w:hAnsi="Arial" w:cs="宋体"/>
                                  <w:b/>
                                  <w:bCs/>
                                  <w:color w:val="FFFFFF"/>
                                  <w:sz w:val="26"/>
                                  <w:szCs w:val="36"/>
                                  <w:lang w:val="zh-CN"/>
                                </w:rPr>
                              </w:pPr>
                              <w:r>
                                <w:rPr>
                                  <w:rFonts w:hint="eastAsia" w:ascii="Arial" w:hAnsi="Arial" w:cs="宋体"/>
                                  <w:b/>
                                  <w:bCs/>
                                  <w:color w:val="FFFFFF"/>
                                  <w:sz w:val="26"/>
                                  <w:szCs w:val="36"/>
                                  <w:lang w:val="zh-CN"/>
                                </w:rPr>
                                <w:t>系统</w:t>
                              </w:r>
                            </w:p>
                          </w:txbxContent>
                        </wps:txbx>
                        <wps:bodyPr rot="0" vert="horz" wrap="square" lIns="67215" tIns="33608" rIns="67215" bIns="33608" anchor="t" anchorCtr="0" upright="1">
                          <a:noAutofit/>
                        </wps:bodyPr>
                      </wps:wsp>
                      <wps:wsp>
                        <wps:cNvPr id="165" name="Rectangle 19"/>
                        <wps:cNvSpPr>
                          <a:spLocks noChangeArrowheads="1"/>
                        </wps:cNvSpPr>
                        <wps:spPr bwMode="auto">
                          <a:xfrm>
                            <a:off x="498607" y="2406638"/>
                            <a:ext cx="568655" cy="280787"/>
                          </a:xfrm>
                          <a:prstGeom prst="rect">
                            <a:avLst/>
                          </a:prstGeom>
                          <a:solidFill>
                            <a:srgbClr val="CF0040"/>
                          </a:solidFill>
                          <a:ln>
                            <a:noFill/>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FFFFFF"/>
                                  <w:sz w:val="22"/>
                                  <w:lang w:val="zh-CN"/>
                                </w:rPr>
                              </w:pPr>
                              <w:r>
                                <w:rPr>
                                  <w:rFonts w:hint="eastAsia" w:ascii="Arial" w:hAnsi="Arial" w:cs="宋体"/>
                                  <w:b/>
                                  <w:bCs/>
                                  <w:color w:val="FFFFFF"/>
                                  <w:sz w:val="22"/>
                                  <w:lang w:val="zh-CN"/>
                                </w:rPr>
                                <w:t>故障</w:t>
                              </w:r>
                            </w:p>
                          </w:txbxContent>
                        </wps:txbx>
                        <wps:bodyPr rot="0" vert="horz" wrap="square" lIns="67215" tIns="33608" rIns="67215" bIns="33608" anchor="ctr" anchorCtr="0" upright="1">
                          <a:noAutofit/>
                        </wps:bodyPr>
                      </wps:wsp>
                      <wpg:wgp>
                        <wpg:cNvPr id="166" name="Group 20"/>
                        <wpg:cNvGrpSpPr/>
                        <wpg:grpSpPr>
                          <a:xfrm>
                            <a:off x="161852" y="361132"/>
                            <a:ext cx="1169082" cy="1633931"/>
                            <a:chOff x="436" y="1248"/>
                            <a:chExt cx="1015" cy="1201"/>
                          </a:xfrm>
                          <a:solidFill>
                            <a:srgbClr val="FFFFCC"/>
                          </a:solidFill>
                          <a:effectLst>
                            <a:outerShdw blurRad="50800" dist="38100" dir="2700000" algn="tl" rotWithShape="0">
                              <a:prstClr val="black">
                                <a:alpha val="40000"/>
                              </a:prstClr>
                            </a:outerShdw>
                          </a:effectLst>
                        </wpg:grpSpPr>
                        <wpg:grpSp>
                          <wpg:cNvPr id="18496" name="Group 21"/>
                          <wpg:cNvGrpSpPr/>
                          <wpg:grpSpPr>
                            <a:xfrm>
                              <a:off x="436" y="1248"/>
                              <a:ext cx="1015" cy="1201"/>
                              <a:chOff x="600" y="1248"/>
                              <a:chExt cx="937" cy="1201"/>
                            </a:xfrm>
                            <a:grpFill/>
                          </wpg:grpSpPr>
                          <wps:wsp>
                            <wps:cNvPr id="18497" name="Freeform 22"/>
                            <wps:cNvSpPr/>
                            <wps:spPr bwMode="auto">
                              <a:xfrm>
                                <a:off x="600" y="1248"/>
                                <a:ext cx="937" cy="1201"/>
                              </a:xfrm>
                              <a:custGeom>
                                <a:avLst/>
                                <a:gdLst>
                                  <a:gd name="T0" fmla="*/ 0 w 937"/>
                                  <a:gd name="T1" fmla="*/ 0 h 1201"/>
                                  <a:gd name="T2" fmla="*/ 6 w 937"/>
                                  <a:gd name="T3" fmla="*/ 975 h 1201"/>
                                  <a:gd name="T4" fmla="*/ 29 w 937"/>
                                  <a:gd name="T5" fmla="*/ 964 h 1201"/>
                                  <a:gd name="T6" fmla="*/ 54 w 937"/>
                                  <a:gd name="T7" fmla="*/ 955 h 1201"/>
                                  <a:gd name="T8" fmla="*/ 78 w 937"/>
                                  <a:gd name="T9" fmla="*/ 948 h 1201"/>
                                  <a:gd name="T10" fmla="*/ 104 w 937"/>
                                  <a:gd name="T11" fmla="*/ 941 h 1201"/>
                                  <a:gd name="T12" fmla="*/ 128 w 937"/>
                                  <a:gd name="T13" fmla="*/ 938 h 1201"/>
                                  <a:gd name="T14" fmla="*/ 156 w 937"/>
                                  <a:gd name="T15" fmla="*/ 935 h 1201"/>
                                  <a:gd name="T16" fmla="*/ 181 w 937"/>
                                  <a:gd name="T17" fmla="*/ 935 h 1201"/>
                                  <a:gd name="T18" fmla="*/ 207 w 937"/>
                                  <a:gd name="T19" fmla="*/ 935 h 1201"/>
                                  <a:gd name="T20" fmla="*/ 233 w 937"/>
                                  <a:gd name="T21" fmla="*/ 940 h 1201"/>
                                  <a:gd name="T22" fmla="*/ 258 w 937"/>
                                  <a:gd name="T23" fmla="*/ 944 h 1201"/>
                                  <a:gd name="T24" fmla="*/ 283 w 937"/>
                                  <a:gd name="T25" fmla="*/ 951 h 1201"/>
                                  <a:gd name="T26" fmla="*/ 308 w 937"/>
                                  <a:gd name="T27" fmla="*/ 958 h 1201"/>
                                  <a:gd name="T28" fmla="*/ 333 w 937"/>
                                  <a:gd name="T29" fmla="*/ 969 h 1201"/>
                                  <a:gd name="T30" fmla="*/ 354 w 937"/>
                                  <a:gd name="T31" fmla="*/ 981 h 1201"/>
                                  <a:gd name="T32" fmla="*/ 378 w 937"/>
                                  <a:gd name="T33" fmla="*/ 994 h 1201"/>
                                  <a:gd name="T34" fmla="*/ 400 w 937"/>
                                  <a:gd name="T35" fmla="*/ 1009 h 1201"/>
                                  <a:gd name="T36" fmla="*/ 419 w 937"/>
                                  <a:gd name="T37" fmla="*/ 1026 h 1201"/>
                                  <a:gd name="T38" fmla="*/ 438 w 937"/>
                                  <a:gd name="T39" fmla="*/ 1043 h 1201"/>
                                  <a:gd name="T40" fmla="*/ 508 w 937"/>
                                  <a:gd name="T41" fmla="*/ 1101 h 1201"/>
                                  <a:gd name="T42" fmla="*/ 527 w 937"/>
                                  <a:gd name="T43" fmla="*/ 1117 h 1201"/>
                                  <a:gd name="T44" fmla="*/ 548 w 937"/>
                                  <a:gd name="T45" fmla="*/ 1133 h 1201"/>
                                  <a:gd name="T46" fmla="*/ 570 w 937"/>
                                  <a:gd name="T47" fmla="*/ 1147 h 1201"/>
                                  <a:gd name="T48" fmla="*/ 593 w 937"/>
                                  <a:gd name="T49" fmla="*/ 1160 h 1201"/>
                                  <a:gd name="T50" fmla="*/ 616 w 937"/>
                                  <a:gd name="T51" fmla="*/ 1170 h 1201"/>
                                  <a:gd name="T52" fmla="*/ 641 w 937"/>
                                  <a:gd name="T53" fmla="*/ 1180 h 1201"/>
                                  <a:gd name="T54" fmla="*/ 665 w 937"/>
                                  <a:gd name="T55" fmla="*/ 1187 h 1201"/>
                                  <a:gd name="T56" fmla="*/ 691 w 937"/>
                                  <a:gd name="T57" fmla="*/ 1193 h 1201"/>
                                  <a:gd name="T58" fmla="*/ 717 w 937"/>
                                  <a:gd name="T59" fmla="*/ 1196 h 1201"/>
                                  <a:gd name="T60" fmla="*/ 742 w 937"/>
                                  <a:gd name="T61" fmla="*/ 1200 h 1201"/>
                                  <a:gd name="T62" fmla="*/ 768 w 937"/>
                                  <a:gd name="T63" fmla="*/ 1200 h 1201"/>
                                  <a:gd name="T64" fmla="*/ 795 w 937"/>
                                  <a:gd name="T65" fmla="*/ 1198 h 1201"/>
                                  <a:gd name="T66" fmla="*/ 820 w 937"/>
                                  <a:gd name="T67" fmla="*/ 1195 h 1201"/>
                                  <a:gd name="T68" fmla="*/ 846 w 937"/>
                                  <a:gd name="T69" fmla="*/ 1190 h 1201"/>
                                  <a:gd name="T70" fmla="*/ 870 w 937"/>
                                  <a:gd name="T71" fmla="*/ 1183 h 1201"/>
                                  <a:gd name="T72" fmla="*/ 895 w 937"/>
                                  <a:gd name="T73" fmla="*/ 1175 h 1201"/>
                                  <a:gd name="T74" fmla="*/ 919 w 937"/>
                                  <a:gd name="T75" fmla="*/ 1164 h 1201"/>
                                  <a:gd name="T76" fmla="*/ 936 w 937"/>
                                  <a:gd name="T77" fmla="*/ 1156 h 1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937" h="1201">
                                    <a:moveTo>
                                      <a:pt x="934" y="0"/>
                                    </a:moveTo>
                                    <a:lnTo>
                                      <a:pt x="0" y="0"/>
                                    </a:lnTo>
                                    <a:lnTo>
                                      <a:pt x="2" y="978"/>
                                    </a:lnTo>
                                    <a:lnTo>
                                      <a:pt x="6" y="975"/>
                                    </a:lnTo>
                                    <a:lnTo>
                                      <a:pt x="18" y="969"/>
                                    </a:lnTo>
                                    <a:lnTo>
                                      <a:pt x="29" y="964"/>
                                    </a:lnTo>
                                    <a:lnTo>
                                      <a:pt x="41" y="960"/>
                                    </a:lnTo>
                                    <a:lnTo>
                                      <a:pt x="54" y="955"/>
                                    </a:lnTo>
                                    <a:lnTo>
                                      <a:pt x="66" y="952"/>
                                    </a:lnTo>
                                    <a:lnTo>
                                      <a:pt x="78" y="948"/>
                                    </a:lnTo>
                                    <a:lnTo>
                                      <a:pt x="91" y="944"/>
                                    </a:lnTo>
                                    <a:lnTo>
                                      <a:pt x="104" y="941"/>
                                    </a:lnTo>
                                    <a:lnTo>
                                      <a:pt x="116" y="940"/>
                                    </a:lnTo>
                                    <a:lnTo>
                                      <a:pt x="128" y="938"/>
                                    </a:lnTo>
                                    <a:lnTo>
                                      <a:pt x="142" y="935"/>
                                    </a:lnTo>
                                    <a:lnTo>
                                      <a:pt x="156" y="935"/>
                                    </a:lnTo>
                                    <a:lnTo>
                                      <a:pt x="169" y="935"/>
                                    </a:lnTo>
                                    <a:lnTo>
                                      <a:pt x="181" y="935"/>
                                    </a:lnTo>
                                    <a:lnTo>
                                      <a:pt x="194" y="935"/>
                                    </a:lnTo>
                                    <a:lnTo>
                                      <a:pt x="207" y="935"/>
                                    </a:lnTo>
                                    <a:lnTo>
                                      <a:pt x="220" y="938"/>
                                    </a:lnTo>
                                    <a:lnTo>
                                      <a:pt x="233" y="940"/>
                                    </a:lnTo>
                                    <a:lnTo>
                                      <a:pt x="246" y="941"/>
                                    </a:lnTo>
                                    <a:lnTo>
                                      <a:pt x="258" y="944"/>
                                    </a:lnTo>
                                    <a:lnTo>
                                      <a:pt x="270" y="948"/>
                                    </a:lnTo>
                                    <a:lnTo>
                                      <a:pt x="283" y="951"/>
                                    </a:lnTo>
                                    <a:lnTo>
                                      <a:pt x="295" y="955"/>
                                    </a:lnTo>
                                    <a:lnTo>
                                      <a:pt x="308" y="958"/>
                                    </a:lnTo>
                                    <a:lnTo>
                                      <a:pt x="321" y="964"/>
                                    </a:lnTo>
                                    <a:lnTo>
                                      <a:pt x="333" y="969"/>
                                    </a:lnTo>
                                    <a:lnTo>
                                      <a:pt x="343" y="975"/>
                                    </a:lnTo>
                                    <a:lnTo>
                                      <a:pt x="354" y="981"/>
                                    </a:lnTo>
                                    <a:lnTo>
                                      <a:pt x="367" y="987"/>
                                    </a:lnTo>
                                    <a:lnTo>
                                      <a:pt x="378" y="994"/>
                                    </a:lnTo>
                                    <a:lnTo>
                                      <a:pt x="388" y="1001"/>
                                    </a:lnTo>
                                    <a:lnTo>
                                      <a:pt x="400" y="1009"/>
                                    </a:lnTo>
                                    <a:lnTo>
                                      <a:pt x="409" y="1017"/>
                                    </a:lnTo>
                                    <a:lnTo>
                                      <a:pt x="419" y="1026"/>
                                    </a:lnTo>
                                    <a:lnTo>
                                      <a:pt x="429" y="1034"/>
                                    </a:lnTo>
                                    <a:lnTo>
                                      <a:pt x="438" y="1043"/>
                                    </a:lnTo>
                                    <a:lnTo>
                                      <a:pt x="498" y="1090"/>
                                    </a:lnTo>
                                    <a:lnTo>
                                      <a:pt x="508" y="1101"/>
                                    </a:lnTo>
                                    <a:lnTo>
                                      <a:pt x="517" y="1109"/>
                                    </a:lnTo>
                                    <a:lnTo>
                                      <a:pt x="527" y="1117"/>
                                    </a:lnTo>
                                    <a:lnTo>
                                      <a:pt x="538" y="1126"/>
                                    </a:lnTo>
                                    <a:lnTo>
                                      <a:pt x="548" y="1133"/>
                                    </a:lnTo>
                                    <a:lnTo>
                                      <a:pt x="559" y="1140"/>
                                    </a:lnTo>
                                    <a:lnTo>
                                      <a:pt x="570" y="1147"/>
                                    </a:lnTo>
                                    <a:lnTo>
                                      <a:pt x="581" y="1153"/>
                                    </a:lnTo>
                                    <a:lnTo>
                                      <a:pt x="593" y="1160"/>
                                    </a:lnTo>
                                    <a:lnTo>
                                      <a:pt x="604" y="1164"/>
                                    </a:lnTo>
                                    <a:lnTo>
                                      <a:pt x="616" y="1170"/>
                                    </a:lnTo>
                                    <a:lnTo>
                                      <a:pt x="629" y="1175"/>
                                    </a:lnTo>
                                    <a:lnTo>
                                      <a:pt x="641" y="1180"/>
                                    </a:lnTo>
                                    <a:lnTo>
                                      <a:pt x="653" y="1184"/>
                                    </a:lnTo>
                                    <a:lnTo>
                                      <a:pt x="665" y="1187"/>
                                    </a:lnTo>
                                    <a:lnTo>
                                      <a:pt x="679" y="1190"/>
                                    </a:lnTo>
                                    <a:lnTo>
                                      <a:pt x="691" y="1193"/>
                                    </a:lnTo>
                                    <a:lnTo>
                                      <a:pt x="703" y="1195"/>
                                    </a:lnTo>
                                    <a:lnTo>
                                      <a:pt x="717" y="1196"/>
                                    </a:lnTo>
                                    <a:lnTo>
                                      <a:pt x="729" y="1198"/>
                                    </a:lnTo>
                                    <a:lnTo>
                                      <a:pt x="742" y="1200"/>
                                    </a:lnTo>
                                    <a:lnTo>
                                      <a:pt x="756" y="1200"/>
                                    </a:lnTo>
                                    <a:lnTo>
                                      <a:pt x="768" y="1200"/>
                                    </a:lnTo>
                                    <a:lnTo>
                                      <a:pt x="782" y="1200"/>
                                    </a:lnTo>
                                    <a:lnTo>
                                      <a:pt x="795" y="1198"/>
                                    </a:lnTo>
                                    <a:lnTo>
                                      <a:pt x="807" y="1196"/>
                                    </a:lnTo>
                                    <a:lnTo>
                                      <a:pt x="820" y="1195"/>
                                    </a:lnTo>
                                    <a:lnTo>
                                      <a:pt x="832" y="1193"/>
                                    </a:lnTo>
                                    <a:lnTo>
                                      <a:pt x="846" y="1190"/>
                                    </a:lnTo>
                                    <a:lnTo>
                                      <a:pt x="858" y="1187"/>
                                    </a:lnTo>
                                    <a:lnTo>
                                      <a:pt x="870" y="1183"/>
                                    </a:lnTo>
                                    <a:lnTo>
                                      <a:pt x="883" y="1180"/>
                                    </a:lnTo>
                                    <a:lnTo>
                                      <a:pt x="895" y="1175"/>
                                    </a:lnTo>
                                    <a:lnTo>
                                      <a:pt x="908" y="1170"/>
                                    </a:lnTo>
                                    <a:lnTo>
                                      <a:pt x="919" y="1164"/>
                                    </a:lnTo>
                                    <a:lnTo>
                                      <a:pt x="931" y="1158"/>
                                    </a:lnTo>
                                    <a:lnTo>
                                      <a:pt x="936" y="1156"/>
                                    </a:lnTo>
                                    <a:lnTo>
                                      <a:pt x="934" y="0"/>
                                    </a:lnTo>
                                  </a:path>
                                </a:pathLst>
                              </a:custGeom>
                              <a:grpFill/>
                              <a:ln>
                                <a:noFill/>
                              </a:ln>
                              <a:effectLst/>
                            </wps:spPr>
                            <wps:bodyPr rot="0" vert="horz" wrap="square" lIns="91440" tIns="45720" rIns="91440" bIns="45720" anchor="t" anchorCtr="0" upright="1">
                              <a:noAutofit/>
                            </wps:bodyPr>
                          </wps:wsp>
                          <wps:wsp>
                            <wps:cNvPr id="18498" name="Freeform 23"/>
                            <wps:cNvSpPr/>
                            <wps:spPr bwMode="auto">
                              <a:xfrm>
                                <a:off x="600" y="1248"/>
                                <a:ext cx="937" cy="1201"/>
                              </a:xfrm>
                              <a:custGeom>
                                <a:avLst/>
                                <a:gdLst>
                                  <a:gd name="T0" fmla="*/ 0 w 937"/>
                                  <a:gd name="T1" fmla="*/ 0 h 1201"/>
                                  <a:gd name="T2" fmla="*/ 6 w 937"/>
                                  <a:gd name="T3" fmla="*/ 975 h 1201"/>
                                  <a:gd name="T4" fmla="*/ 29 w 937"/>
                                  <a:gd name="T5" fmla="*/ 964 h 1201"/>
                                  <a:gd name="T6" fmla="*/ 54 w 937"/>
                                  <a:gd name="T7" fmla="*/ 955 h 1201"/>
                                  <a:gd name="T8" fmla="*/ 78 w 937"/>
                                  <a:gd name="T9" fmla="*/ 948 h 1201"/>
                                  <a:gd name="T10" fmla="*/ 104 w 937"/>
                                  <a:gd name="T11" fmla="*/ 941 h 1201"/>
                                  <a:gd name="T12" fmla="*/ 128 w 937"/>
                                  <a:gd name="T13" fmla="*/ 938 h 1201"/>
                                  <a:gd name="T14" fmla="*/ 156 w 937"/>
                                  <a:gd name="T15" fmla="*/ 935 h 1201"/>
                                  <a:gd name="T16" fmla="*/ 181 w 937"/>
                                  <a:gd name="T17" fmla="*/ 935 h 1201"/>
                                  <a:gd name="T18" fmla="*/ 207 w 937"/>
                                  <a:gd name="T19" fmla="*/ 935 h 1201"/>
                                  <a:gd name="T20" fmla="*/ 233 w 937"/>
                                  <a:gd name="T21" fmla="*/ 940 h 1201"/>
                                  <a:gd name="T22" fmla="*/ 258 w 937"/>
                                  <a:gd name="T23" fmla="*/ 944 h 1201"/>
                                  <a:gd name="T24" fmla="*/ 283 w 937"/>
                                  <a:gd name="T25" fmla="*/ 951 h 1201"/>
                                  <a:gd name="T26" fmla="*/ 308 w 937"/>
                                  <a:gd name="T27" fmla="*/ 958 h 1201"/>
                                  <a:gd name="T28" fmla="*/ 333 w 937"/>
                                  <a:gd name="T29" fmla="*/ 969 h 1201"/>
                                  <a:gd name="T30" fmla="*/ 354 w 937"/>
                                  <a:gd name="T31" fmla="*/ 981 h 1201"/>
                                  <a:gd name="T32" fmla="*/ 378 w 937"/>
                                  <a:gd name="T33" fmla="*/ 994 h 1201"/>
                                  <a:gd name="T34" fmla="*/ 400 w 937"/>
                                  <a:gd name="T35" fmla="*/ 1009 h 1201"/>
                                  <a:gd name="T36" fmla="*/ 419 w 937"/>
                                  <a:gd name="T37" fmla="*/ 1026 h 1201"/>
                                  <a:gd name="T38" fmla="*/ 438 w 937"/>
                                  <a:gd name="T39" fmla="*/ 1043 h 1201"/>
                                  <a:gd name="T40" fmla="*/ 508 w 937"/>
                                  <a:gd name="T41" fmla="*/ 1101 h 1201"/>
                                  <a:gd name="T42" fmla="*/ 527 w 937"/>
                                  <a:gd name="T43" fmla="*/ 1117 h 1201"/>
                                  <a:gd name="T44" fmla="*/ 548 w 937"/>
                                  <a:gd name="T45" fmla="*/ 1133 h 1201"/>
                                  <a:gd name="T46" fmla="*/ 570 w 937"/>
                                  <a:gd name="T47" fmla="*/ 1147 h 1201"/>
                                  <a:gd name="T48" fmla="*/ 593 w 937"/>
                                  <a:gd name="T49" fmla="*/ 1160 h 1201"/>
                                  <a:gd name="T50" fmla="*/ 616 w 937"/>
                                  <a:gd name="T51" fmla="*/ 1170 h 1201"/>
                                  <a:gd name="T52" fmla="*/ 641 w 937"/>
                                  <a:gd name="T53" fmla="*/ 1180 h 1201"/>
                                  <a:gd name="T54" fmla="*/ 665 w 937"/>
                                  <a:gd name="T55" fmla="*/ 1187 h 1201"/>
                                  <a:gd name="T56" fmla="*/ 691 w 937"/>
                                  <a:gd name="T57" fmla="*/ 1193 h 1201"/>
                                  <a:gd name="T58" fmla="*/ 717 w 937"/>
                                  <a:gd name="T59" fmla="*/ 1196 h 1201"/>
                                  <a:gd name="T60" fmla="*/ 742 w 937"/>
                                  <a:gd name="T61" fmla="*/ 1200 h 1201"/>
                                  <a:gd name="T62" fmla="*/ 768 w 937"/>
                                  <a:gd name="T63" fmla="*/ 1200 h 1201"/>
                                  <a:gd name="T64" fmla="*/ 795 w 937"/>
                                  <a:gd name="T65" fmla="*/ 1198 h 1201"/>
                                  <a:gd name="T66" fmla="*/ 820 w 937"/>
                                  <a:gd name="T67" fmla="*/ 1195 h 1201"/>
                                  <a:gd name="T68" fmla="*/ 846 w 937"/>
                                  <a:gd name="T69" fmla="*/ 1190 h 1201"/>
                                  <a:gd name="T70" fmla="*/ 870 w 937"/>
                                  <a:gd name="T71" fmla="*/ 1183 h 1201"/>
                                  <a:gd name="T72" fmla="*/ 895 w 937"/>
                                  <a:gd name="T73" fmla="*/ 1175 h 1201"/>
                                  <a:gd name="T74" fmla="*/ 919 w 937"/>
                                  <a:gd name="T75" fmla="*/ 1164 h 1201"/>
                                  <a:gd name="T76" fmla="*/ 936 w 937"/>
                                  <a:gd name="T77" fmla="*/ 1156 h 12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937" h="1201">
                                    <a:moveTo>
                                      <a:pt x="934" y="0"/>
                                    </a:moveTo>
                                    <a:lnTo>
                                      <a:pt x="0" y="0"/>
                                    </a:lnTo>
                                    <a:lnTo>
                                      <a:pt x="2" y="978"/>
                                    </a:lnTo>
                                    <a:lnTo>
                                      <a:pt x="6" y="975"/>
                                    </a:lnTo>
                                    <a:lnTo>
                                      <a:pt x="18" y="969"/>
                                    </a:lnTo>
                                    <a:lnTo>
                                      <a:pt x="29" y="964"/>
                                    </a:lnTo>
                                    <a:lnTo>
                                      <a:pt x="41" y="960"/>
                                    </a:lnTo>
                                    <a:lnTo>
                                      <a:pt x="54" y="955"/>
                                    </a:lnTo>
                                    <a:lnTo>
                                      <a:pt x="66" y="952"/>
                                    </a:lnTo>
                                    <a:lnTo>
                                      <a:pt x="78" y="948"/>
                                    </a:lnTo>
                                    <a:lnTo>
                                      <a:pt x="91" y="944"/>
                                    </a:lnTo>
                                    <a:lnTo>
                                      <a:pt x="104" y="941"/>
                                    </a:lnTo>
                                    <a:lnTo>
                                      <a:pt x="116" y="940"/>
                                    </a:lnTo>
                                    <a:lnTo>
                                      <a:pt x="128" y="938"/>
                                    </a:lnTo>
                                    <a:lnTo>
                                      <a:pt x="142" y="935"/>
                                    </a:lnTo>
                                    <a:lnTo>
                                      <a:pt x="156" y="935"/>
                                    </a:lnTo>
                                    <a:lnTo>
                                      <a:pt x="169" y="935"/>
                                    </a:lnTo>
                                    <a:lnTo>
                                      <a:pt x="181" y="935"/>
                                    </a:lnTo>
                                    <a:lnTo>
                                      <a:pt x="194" y="935"/>
                                    </a:lnTo>
                                    <a:lnTo>
                                      <a:pt x="207" y="935"/>
                                    </a:lnTo>
                                    <a:lnTo>
                                      <a:pt x="220" y="938"/>
                                    </a:lnTo>
                                    <a:lnTo>
                                      <a:pt x="233" y="940"/>
                                    </a:lnTo>
                                    <a:lnTo>
                                      <a:pt x="246" y="941"/>
                                    </a:lnTo>
                                    <a:lnTo>
                                      <a:pt x="258" y="944"/>
                                    </a:lnTo>
                                    <a:lnTo>
                                      <a:pt x="270" y="948"/>
                                    </a:lnTo>
                                    <a:lnTo>
                                      <a:pt x="283" y="951"/>
                                    </a:lnTo>
                                    <a:lnTo>
                                      <a:pt x="295" y="955"/>
                                    </a:lnTo>
                                    <a:lnTo>
                                      <a:pt x="308" y="958"/>
                                    </a:lnTo>
                                    <a:lnTo>
                                      <a:pt x="321" y="964"/>
                                    </a:lnTo>
                                    <a:lnTo>
                                      <a:pt x="333" y="969"/>
                                    </a:lnTo>
                                    <a:lnTo>
                                      <a:pt x="343" y="975"/>
                                    </a:lnTo>
                                    <a:lnTo>
                                      <a:pt x="354" y="981"/>
                                    </a:lnTo>
                                    <a:lnTo>
                                      <a:pt x="367" y="987"/>
                                    </a:lnTo>
                                    <a:lnTo>
                                      <a:pt x="378" y="994"/>
                                    </a:lnTo>
                                    <a:lnTo>
                                      <a:pt x="388" y="1001"/>
                                    </a:lnTo>
                                    <a:lnTo>
                                      <a:pt x="400" y="1009"/>
                                    </a:lnTo>
                                    <a:lnTo>
                                      <a:pt x="409" y="1017"/>
                                    </a:lnTo>
                                    <a:lnTo>
                                      <a:pt x="419" y="1026"/>
                                    </a:lnTo>
                                    <a:lnTo>
                                      <a:pt x="429" y="1034"/>
                                    </a:lnTo>
                                    <a:lnTo>
                                      <a:pt x="438" y="1043"/>
                                    </a:lnTo>
                                    <a:lnTo>
                                      <a:pt x="498" y="1090"/>
                                    </a:lnTo>
                                    <a:lnTo>
                                      <a:pt x="508" y="1101"/>
                                    </a:lnTo>
                                    <a:lnTo>
                                      <a:pt x="517" y="1109"/>
                                    </a:lnTo>
                                    <a:lnTo>
                                      <a:pt x="527" y="1117"/>
                                    </a:lnTo>
                                    <a:lnTo>
                                      <a:pt x="538" y="1126"/>
                                    </a:lnTo>
                                    <a:lnTo>
                                      <a:pt x="548" y="1133"/>
                                    </a:lnTo>
                                    <a:lnTo>
                                      <a:pt x="559" y="1140"/>
                                    </a:lnTo>
                                    <a:lnTo>
                                      <a:pt x="570" y="1147"/>
                                    </a:lnTo>
                                    <a:lnTo>
                                      <a:pt x="581" y="1153"/>
                                    </a:lnTo>
                                    <a:lnTo>
                                      <a:pt x="593" y="1160"/>
                                    </a:lnTo>
                                    <a:lnTo>
                                      <a:pt x="604" y="1164"/>
                                    </a:lnTo>
                                    <a:lnTo>
                                      <a:pt x="616" y="1170"/>
                                    </a:lnTo>
                                    <a:lnTo>
                                      <a:pt x="629" y="1175"/>
                                    </a:lnTo>
                                    <a:lnTo>
                                      <a:pt x="641" y="1180"/>
                                    </a:lnTo>
                                    <a:lnTo>
                                      <a:pt x="653" y="1184"/>
                                    </a:lnTo>
                                    <a:lnTo>
                                      <a:pt x="665" y="1187"/>
                                    </a:lnTo>
                                    <a:lnTo>
                                      <a:pt x="679" y="1190"/>
                                    </a:lnTo>
                                    <a:lnTo>
                                      <a:pt x="691" y="1193"/>
                                    </a:lnTo>
                                    <a:lnTo>
                                      <a:pt x="703" y="1195"/>
                                    </a:lnTo>
                                    <a:lnTo>
                                      <a:pt x="717" y="1196"/>
                                    </a:lnTo>
                                    <a:lnTo>
                                      <a:pt x="729" y="1198"/>
                                    </a:lnTo>
                                    <a:lnTo>
                                      <a:pt x="742" y="1200"/>
                                    </a:lnTo>
                                    <a:lnTo>
                                      <a:pt x="756" y="1200"/>
                                    </a:lnTo>
                                    <a:lnTo>
                                      <a:pt x="768" y="1200"/>
                                    </a:lnTo>
                                    <a:lnTo>
                                      <a:pt x="782" y="1200"/>
                                    </a:lnTo>
                                    <a:lnTo>
                                      <a:pt x="795" y="1198"/>
                                    </a:lnTo>
                                    <a:lnTo>
                                      <a:pt x="807" y="1196"/>
                                    </a:lnTo>
                                    <a:lnTo>
                                      <a:pt x="820" y="1195"/>
                                    </a:lnTo>
                                    <a:lnTo>
                                      <a:pt x="832" y="1193"/>
                                    </a:lnTo>
                                    <a:lnTo>
                                      <a:pt x="846" y="1190"/>
                                    </a:lnTo>
                                    <a:lnTo>
                                      <a:pt x="858" y="1187"/>
                                    </a:lnTo>
                                    <a:lnTo>
                                      <a:pt x="870" y="1183"/>
                                    </a:lnTo>
                                    <a:lnTo>
                                      <a:pt x="883" y="1180"/>
                                    </a:lnTo>
                                    <a:lnTo>
                                      <a:pt x="895" y="1175"/>
                                    </a:lnTo>
                                    <a:lnTo>
                                      <a:pt x="908" y="1170"/>
                                    </a:lnTo>
                                    <a:lnTo>
                                      <a:pt x="919" y="1164"/>
                                    </a:lnTo>
                                    <a:lnTo>
                                      <a:pt x="931" y="1158"/>
                                    </a:lnTo>
                                    <a:lnTo>
                                      <a:pt x="936" y="1156"/>
                                    </a:lnTo>
                                    <a:lnTo>
                                      <a:pt x="934" y="0"/>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499" name="Freeform 24"/>
                            <wps:cNvSpPr/>
                            <wps:spPr bwMode="auto">
                              <a:xfrm>
                                <a:off x="1500" y="1692"/>
                                <a:ext cx="31" cy="32"/>
                              </a:xfrm>
                              <a:custGeom>
                                <a:avLst/>
                                <a:gdLst>
                                  <a:gd name="T0" fmla="*/ 30 w 31"/>
                                  <a:gd name="T1" fmla="*/ 14 h 32"/>
                                  <a:gd name="T2" fmla="*/ 30 w 31"/>
                                  <a:gd name="T3" fmla="*/ 9 h 32"/>
                                  <a:gd name="T4" fmla="*/ 25 w 31"/>
                                  <a:gd name="T5" fmla="*/ 2 h 32"/>
                                  <a:gd name="T6" fmla="*/ 21 w 31"/>
                                  <a:gd name="T7" fmla="*/ 0 h 32"/>
                                  <a:gd name="T8" fmla="*/ 15 w 31"/>
                                  <a:gd name="T9" fmla="*/ 0 h 32"/>
                                  <a:gd name="T10" fmla="*/ 10 w 31"/>
                                  <a:gd name="T11" fmla="*/ 0 h 32"/>
                                  <a:gd name="T12" fmla="*/ 6 w 31"/>
                                  <a:gd name="T13" fmla="*/ 2 h 32"/>
                                  <a:gd name="T14" fmla="*/ 2 w 31"/>
                                  <a:gd name="T15" fmla="*/ 7 h 32"/>
                                  <a:gd name="T16" fmla="*/ 0 w 31"/>
                                  <a:gd name="T17" fmla="*/ 14 h 32"/>
                                  <a:gd name="T18" fmla="*/ 2 w 31"/>
                                  <a:gd name="T19" fmla="*/ 21 h 32"/>
                                  <a:gd name="T20" fmla="*/ 4 w 31"/>
                                  <a:gd name="T21" fmla="*/ 26 h 32"/>
                                  <a:gd name="T22" fmla="*/ 8 w 31"/>
                                  <a:gd name="T23" fmla="*/ 31 h 32"/>
                                  <a:gd name="T24" fmla="*/ 15 w 31"/>
                                  <a:gd name="T25" fmla="*/ 31 h 32"/>
                                  <a:gd name="T26" fmla="*/ 21 w 31"/>
                                  <a:gd name="T27" fmla="*/ 31 h 32"/>
                                  <a:gd name="T28" fmla="*/ 23 w 31"/>
                                  <a:gd name="T29" fmla="*/ 28 h 32"/>
                                  <a:gd name="T30" fmla="*/ 30 w 31"/>
                                  <a:gd name="T31" fmla="*/ 21 h 32"/>
                                  <a:gd name="T32" fmla="*/ 30 w 31"/>
                                  <a:gd name="T33" fmla="*/ 16 h 32"/>
                                  <a:gd name="T34" fmla="*/ 30 w 31"/>
                                  <a:gd name="T35" fmla="*/ 14 h 32"/>
                                  <a:gd name="T36" fmla="*/ 30 w 31"/>
                                  <a:gd name="T37" fmla="*/ 14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4"/>
                                    </a:moveTo>
                                    <a:lnTo>
                                      <a:pt x="30" y="9"/>
                                    </a:lnTo>
                                    <a:lnTo>
                                      <a:pt x="25" y="2"/>
                                    </a:lnTo>
                                    <a:lnTo>
                                      <a:pt x="21" y="0"/>
                                    </a:lnTo>
                                    <a:lnTo>
                                      <a:pt x="15" y="0"/>
                                    </a:lnTo>
                                    <a:lnTo>
                                      <a:pt x="10" y="0"/>
                                    </a:lnTo>
                                    <a:lnTo>
                                      <a:pt x="6" y="2"/>
                                    </a:lnTo>
                                    <a:lnTo>
                                      <a:pt x="2" y="7"/>
                                    </a:lnTo>
                                    <a:lnTo>
                                      <a:pt x="0" y="14"/>
                                    </a:lnTo>
                                    <a:lnTo>
                                      <a:pt x="2" y="21"/>
                                    </a:lnTo>
                                    <a:lnTo>
                                      <a:pt x="4" y="26"/>
                                    </a:lnTo>
                                    <a:lnTo>
                                      <a:pt x="8" y="31"/>
                                    </a:lnTo>
                                    <a:lnTo>
                                      <a:pt x="15" y="31"/>
                                    </a:lnTo>
                                    <a:lnTo>
                                      <a:pt x="21" y="31"/>
                                    </a:lnTo>
                                    <a:lnTo>
                                      <a:pt x="23" y="28"/>
                                    </a:lnTo>
                                    <a:lnTo>
                                      <a:pt x="30" y="21"/>
                                    </a:lnTo>
                                    <a:lnTo>
                                      <a:pt x="30" y="16"/>
                                    </a:lnTo>
                                    <a:lnTo>
                                      <a:pt x="30" y="14"/>
                                    </a:lnTo>
                                    <a:lnTo>
                                      <a:pt x="30" y="14"/>
                                    </a:lnTo>
                                  </a:path>
                                </a:pathLst>
                              </a:custGeom>
                              <a:grpFill/>
                              <a:ln>
                                <a:noFill/>
                              </a:ln>
                              <a:effectLst/>
                            </wps:spPr>
                            <wps:bodyPr rot="0" vert="horz" wrap="square" lIns="91440" tIns="45720" rIns="91440" bIns="45720" anchor="t" anchorCtr="0" upright="1">
                              <a:noAutofit/>
                            </wps:bodyPr>
                          </wps:wsp>
                          <wps:wsp>
                            <wps:cNvPr id="18500" name="Freeform 25"/>
                            <wps:cNvSpPr/>
                            <wps:spPr bwMode="auto">
                              <a:xfrm>
                                <a:off x="1500" y="1692"/>
                                <a:ext cx="31" cy="32"/>
                              </a:xfrm>
                              <a:custGeom>
                                <a:avLst/>
                                <a:gdLst>
                                  <a:gd name="T0" fmla="*/ 30 w 31"/>
                                  <a:gd name="T1" fmla="*/ 14 h 32"/>
                                  <a:gd name="T2" fmla="*/ 30 w 31"/>
                                  <a:gd name="T3" fmla="*/ 9 h 32"/>
                                  <a:gd name="T4" fmla="*/ 25 w 31"/>
                                  <a:gd name="T5" fmla="*/ 2 h 32"/>
                                  <a:gd name="T6" fmla="*/ 21 w 31"/>
                                  <a:gd name="T7" fmla="*/ 0 h 32"/>
                                  <a:gd name="T8" fmla="*/ 15 w 31"/>
                                  <a:gd name="T9" fmla="*/ 0 h 32"/>
                                  <a:gd name="T10" fmla="*/ 10 w 31"/>
                                  <a:gd name="T11" fmla="*/ 0 h 32"/>
                                  <a:gd name="T12" fmla="*/ 6 w 31"/>
                                  <a:gd name="T13" fmla="*/ 2 h 32"/>
                                  <a:gd name="T14" fmla="*/ 2 w 31"/>
                                  <a:gd name="T15" fmla="*/ 7 h 32"/>
                                  <a:gd name="T16" fmla="*/ 0 w 31"/>
                                  <a:gd name="T17" fmla="*/ 14 h 32"/>
                                  <a:gd name="T18" fmla="*/ 2 w 31"/>
                                  <a:gd name="T19" fmla="*/ 21 h 32"/>
                                  <a:gd name="T20" fmla="*/ 4 w 31"/>
                                  <a:gd name="T21" fmla="*/ 26 h 32"/>
                                  <a:gd name="T22" fmla="*/ 8 w 31"/>
                                  <a:gd name="T23" fmla="*/ 31 h 32"/>
                                  <a:gd name="T24" fmla="*/ 15 w 31"/>
                                  <a:gd name="T25" fmla="*/ 31 h 32"/>
                                  <a:gd name="T26" fmla="*/ 21 w 31"/>
                                  <a:gd name="T27" fmla="*/ 31 h 32"/>
                                  <a:gd name="T28" fmla="*/ 23 w 31"/>
                                  <a:gd name="T29" fmla="*/ 28 h 32"/>
                                  <a:gd name="T30" fmla="*/ 30 w 31"/>
                                  <a:gd name="T31" fmla="*/ 21 h 32"/>
                                  <a:gd name="T32" fmla="*/ 30 w 31"/>
                                  <a:gd name="T33" fmla="*/ 16 h 32"/>
                                  <a:gd name="T34" fmla="*/ 30 w 31"/>
                                  <a:gd name="T35" fmla="*/ 14 h 32"/>
                                  <a:gd name="T36" fmla="*/ 30 w 31"/>
                                  <a:gd name="T37" fmla="*/ 14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4"/>
                                    </a:moveTo>
                                    <a:lnTo>
                                      <a:pt x="30" y="9"/>
                                    </a:lnTo>
                                    <a:lnTo>
                                      <a:pt x="25" y="2"/>
                                    </a:lnTo>
                                    <a:lnTo>
                                      <a:pt x="21" y="0"/>
                                    </a:lnTo>
                                    <a:lnTo>
                                      <a:pt x="15" y="0"/>
                                    </a:lnTo>
                                    <a:lnTo>
                                      <a:pt x="10" y="0"/>
                                    </a:lnTo>
                                    <a:lnTo>
                                      <a:pt x="6" y="2"/>
                                    </a:lnTo>
                                    <a:lnTo>
                                      <a:pt x="2" y="7"/>
                                    </a:lnTo>
                                    <a:lnTo>
                                      <a:pt x="0" y="14"/>
                                    </a:lnTo>
                                    <a:lnTo>
                                      <a:pt x="2" y="21"/>
                                    </a:lnTo>
                                    <a:lnTo>
                                      <a:pt x="4" y="26"/>
                                    </a:lnTo>
                                    <a:lnTo>
                                      <a:pt x="8" y="31"/>
                                    </a:lnTo>
                                    <a:lnTo>
                                      <a:pt x="15" y="31"/>
                                    </a:lnTo>
                                    <a:lnTo>
                                      <a:pt x="21" y="31"/>
                                    </a:lnTo>
                                    <a:lnTo>
                                      <a:pt x="23" y="28"/>
                                    </a:lnTo>
                                    <a:lnTo>
                                      <a:pt x="30" y="21"/>
                                    </a:lnTo>
                                    <a:lnTo>
                                      <a:pt x="30" y="16"/>
                                    </a:lnTo>
                                    <a:lnTo>
                                      <a:pt x="30" y="14"/>
                                    </a:lnTo>
                                    <a:lnTo>
                                      <a:pt x="30"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01" name="Freeform 26"/>
                            <wps:cNvSpPr/>
                            <wps:spPr bwMode="auto">
                              <a:xfrm>
                                <a:off x="1500" y="1755"/>
                                <a:ext cx="31" cy="33"/>
                              </a:xfrm>
                              <a:custGeom>
                                <a:avLst/>
                                <a:gdLst>
                                  <a:gd name="T0" fmla="*/ 30 w 31"/>
                                  <a:gd name="T1" fmla="*/ 16 h 33"/>
                                  <a:gd name="T2" fmla="*/ 28 w 31"/>
                                  <a:gd name="T3" fmla="*/ 9 h 33"/>
                                  <a:gd name="T4" fmla="*/ 26 w 31"/>
                                  <a:gd name="T5" fmla="*/ 4 h 33"/>
                                  <a:gd name="T6" fmla="*/ 20 w 31"/>
                                  <a:gd name="T7" fmla="*/ 0 h 33"/>
                                  <a:gd name="T8" fmla="*/ 16 w 31"/>
                                  <a:gd name="T9" fmla="*/ 0 h 33"/>
                                  <a:gd name="T10" fmla="*/ 10 w 31"/>
                                  <a:gd name="T11" fmla="*/ 0 h 33"/>
                                  <a:gd name="T12" fmla="*/ 6 w 31"/>
                                  <a:gd name="T13" fmla="*/ 4 h 33"/>
                                  <a:gd name="T14" fmla="*/ 2 w 31"/>
                                  <a:gd name="T15" fmla="*/ 9 h 33"/>
                                  <a:gd name="T16" fmla="*/ 0 w 31"/>
                                  <a:gd name="T17" fmla="*/ 16 h 33"/>
                                  <a:gd name="T18" fmla="*/ 2 w 31"/>
                                  <a:gd name="T19" fmla="*/ 20 h 33"/>
                                  <a:gd name="T20" fmla="*/ 4 w 31"/>
                                  <a:gd name="T21" fmla="*/ 27 h 33"/>
                                  <a:gd name="T22" fmla="*/ 10 w 31"/>
                                  <a:gd name="T23" fmla="*/ 32 h 33"/>
                                  <a:gd name="T24" fmla="*/ 14 w 31"/>
                                  <a:gd name="T25" fmla="*/ 32 h 33"/>
                                  <a:gd name="T26" fmla="*/ 20 w 31"/>
                                  <a:gd name="T27" fmla="*/ 32 h 33"/>
                                  <a:gd name="T28" fmla="*/ 24 w 31"/>
                                  <a:gd name="T29" fmla="*/ 27 h 33"/>
                                  <a:gd name="T30" fmla="*/ 28 w 31"/>
                                  <a:gd name="T31" fmla="*/ 22 h 33"/>
                                  <a:gd name="T32" fmla="*/ 30 w 31"/>
                                  <a:gd name="T33" fmla="*/ 16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9"/>
                                    </a:lnTo>
                                    <a:lnTo>
                                      <a:pt x="26" y="4"/>
                                    </a:lnTo>
                                    <a:lnTo>
                                      <a:pt x="20" y="0"/>
                                    </a:lnTo>
                                    <a:lnTo>
                                      <a:pt x="16" y="0"/>
                                    </a:lnTo>
                                    <a:lnTo>
                                      <a:pt x="10" y="0"/>
                                    </a:lnTo>
                                    <a:lnTo>
                                      <a:pt x="6" y="4"/>
                                    </a:lnTo>
                                    <a:lnTo>
                                      <a:pt x="2" y="9"/>
                                    </a:lnTo>
                                    <a:lnTo>
                                      <a:pt x="0" y="16"/>
                                    </a:lnTo>
                                    <a:lnTo>
                                      <a:pt x="2" y="20"/>
                                    </a:lnTo>
                                    <a:lnTo>
                                      <a:pt x="4" y="27"/>
                                    </a:lnTo>
                                    <a:lnTo>
                                      <a:pt x="10" y="32"/>
                                    </a:lnTo>
                                    <a:lnTo>
                                      <a:pt x="14" y="32"/>
                                    </a:lnTo>
                                    <a:lnTo>
                                      <a:pt x="20" y="32"/>
                                    </a:lnTo>
                                    <a:lnTo>
                                      <a:pt x="24" y="27"/>
                                    </a:lnTo>
                                    <a:lnTo>
                                      <a:pt x="28" y="22"/>
                                    </a:lnTo>
                                    <a:lnTo>
                                      <a:pt x="30" y="16"/>
                                    </a:lnTo>
                                    <a:lnTo>
                                      <a:pt x="30" y="16"/>
                                    </a:lnTo>
                                    <a:lnTo>
                                      <a:pt x="30" y="16"/>
                                    </a:lnTo>
                                  </a:path>
                                </a:pathLst>
                              </a:custGeom>
                              <a:grpFill/>
                              <a:ln>
                                <a:noFill/>
                              </a:ln>
                              <a:effectLst/>
                            </wps:spPr>
                            <wps:bodyPr rot="0" vert="horz" wrap="square" lIns="91440" tIns="45720" rIns="91440" bIns="45720" anchor="t" anchorCtr="0" upright="1">
                              <a:noAutofit/>
                            </wps:bodyPr>
                          </wps:wsp>
                          <wps:wsp>
                            <wps:cNvPr id="18502" name="Freeform 27"/>
                            <wps:cNvSpPr/>
                            <wps:spPr bwMode="auto">
                              <a:xfrm>
                                <a:off x="1500" y="1755"/>
                                <a:ext cx="31" cy="33"/>
                              </a:xfrm>
                              <a:custGeom>
                                <a:avLst/>
                                <a:gdLst>
                                  <a:gd name="T0" fmla="*/ 30 w 31"/>
                                  <a:gd name="T1" fmla="*/ 16 h 33"/>
                                  <a:gd name="T2" fmla="*/ 28 w 31"/>
                                  <a:gd name="T3" fmla="*/ 9 h 33"/>
                                  <a:gd name="T4" fmla="*/ 26 w 31"/>
                                  <a:gd name="T5" fmla="*/ 4 h 33"/>
                                  <a:gd name="T6" fmla="*/ 20 w 31"/>
                                  <a:gd name="T7" fmla="*/ 0 h 33"/>
                                  <a:gd name="T8" fmla="*/ 16 w 31"/>
                                  <a:gd name="T9" fmla="*/ 0 h 33"/>
                                  <a:gd name="T10" fmla="*/ 10 w 31"/>
                                  <a:gd name="T11" fmla="*/ 0 h 33"/>
                                  <a:gd name="T12" fmla="*/ 6 w 31"/>
                                  <a:gd name="T13" fmla="*/ 4 h 33"/>
                                  <a:gd name="T14" fmla="*/ 2 w 31"/>
                                  <a:gd name="T15" fmla="*/ 9 h 33"/>
                                  <a:gd name="T16" fmla="*/ 0 w 31"/>
                                  <a:gd name="T17" fmla="*/ 16 h 33"/>
                                  <a:gd name="T18" fmla="*/ 2 w 31"/>
                                  <a:gd name="T19" fmla="*/ 20 h 33"/>
                                  <a:gd name="T20" fmla="*/ 4 w 31"/>
                                  <a:gd name="T21" fmla="*/ 27 h 33"/>
                                  <a:gd name="T22" fmla="*/ 10 w 31"/>
                                  <a:gd name="T23" fmla="*/ 32 h 33"/>
                                  <a:gd name="T24" fmla="*/ 14 w 31"/>
                                  <a:gd name="T25" fmla="*/ 32 h 33"/>
                                  <a:gd name="T26" fmla="*/ 20 w 31"/>
                                  <a:gd name="T27" fmla="*/ 32 h 33"/>
                                  <a:gd name="T28" fmla="*/ 24 w 31"/>
                                  <a:gd name="T29" fmla="*/ 27 h 33"/>
                                  <a:gd name="T30" fmla="*/ 28 w 31"/>
                                  <a:gd name="T31" fmla="*/ 22 h 33"/>
                                  <a:gd name="T32" fmla="*/ 30 w 31"/>
                                  <a:gd name="T33" fmla="*/ 16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9"/>
                                    </a:lnTo>
                                    <a:lnTo>
                                      <a:pt x="26" y="4"/>
                                    </a:lnTo>
                                    <a:lnTo>
                                      <a:pt x="20" y="0"/>
                                    </a:lnTo>
                                    <a:lnTo>
                                      <a:pt x="16" y="0"/>
                                    </a:lnTo>
                                    <a:lnTo>
                                      <a:pt x="10" y="0"/>
                                    </a:lnTo>
                                    <a:lnTo>
                                      <a:pt x="6" y="4"/>
                                    </a:lnTo>
                                    <a:lnTo>
                                      <a:pt x="2" y="9"/>
                                    </a:lnTo>
                                    <a:lnTo>
                                      <a:pt x="0" y="16"/>
                                    </a:lnTo>
                                    <a:lnTo>
                                      <a:pt x="2" y="20"/>
                                    </a:lnTo>
                                    <a:lnTo>
                                      <a:pt x="4" y="27"/>
                                    </a:lnTo>
                                    <a:lnTo>
                                      <a:pt x="10" y="32"/>
                                    </a:lnTo>
                                    <a:lnTo>
                                      <a:pt x="14" y="32"/>
                                    </a:lnTo>
                                    <a:lnTo>
                                      <a:pt x="20" y="32"/>
                                    </a:lnTo>
                                    <a:lnTo>
                                      <a:pt x="24" y="27"/>
                                    </a:lnTo>
                                    <a:lnTo>
                                      <a:pt x="28" y="22"/>
                                    </a:lnTo>
                                    <a:lnTo>
                                      <a:pt x="30" y="16"/>
                                    </a:lnTo>
                                    <a:lnTo>
                                      <a:pt x="30" y="16"/>
                                    </a:lnTo>
                                    <a:lnTo>
                                      <a:pt x="30" y="16"/>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03" name="Freeform 28"/>
                            <wps:cNvSpPr/>
                            <wps:spPr bwMode="auto">
                              <a:xfrm>
                                <a:off x="1500" y="1818"/>
                                <a:ext cx="31" cy="33"/>
                              </a:xfrm>
                              <a:custGeom>
                                <a:avLst/>
                                <a:gdLst>
                                  <a:gd name="T0" fmla="*/ 30 w 31"/>
                                  <a:gd name="T1" fmla="*/ 16 h 33"/>
                                  <a:gd name="T2" fmla="*/ 28 w 31"/>
                                  <a:gd name="T3" fmla="*/ 11 h 33"/>
                                  <a:gd name="T4" fmla="*/ 26 w 31"/>
                                  <a:gd name="T5" fmla="*/ 6 h 33"/>
                                  <a:gd name="T6" fmla="*/ 20 w 31"/>
                                  <a:gd name="T7" fmla="*/ 0 h 33"/>
                                  <a:gd name="T8" fmla="*/ 16 w 31"/>
                                  <a:gd name="T9" fmla="*/ 0 h 33"/>
                                  <a:gd name="T10" fmla="*/ 10 w 31"/>
                                  <a:gd name="T11" fmla="*/ 0 h 33"/>
                                  <a:gd name="T12" fmla="*/ 6 w 31"/>
                                  <a:gd name="T13" fmla="*/ 4 h 33"/>
                                  <a:gd name="T14" fmla="*/ 2 w 31"/>
                                  <a:gd name="T15" fmla="*/ 9 h 33"/>
                                  <a:gd name="T16" fmla="*/ 0 w 31"/>
                                  <a:gd name="T17" fmla="*/ 16 h 33"/>
                                  <a:gd name="T18" fmla="*/ 2 w 31"/>
                                  <a:gd name="T19" fmla="*/ 20 h 33"/>
                                  <a:gd name="T20" fmla="*/ 4 w 31"/>
                                  <a:gd name="T21" fmla="*/ 27 h 33"/>
                                  <a:gd name="T22" fmla="*/ 10 w 31"/>
                                  <a:gd name="T23" fmla="*/ 29 h 33"/>
                                  <a:gd name="T24" fmla="*/ 14 w 31"/>
                                  <a:gd name="T25" fmla="*/ 32 h 33"/>
                                  <a:gd name="T26" fmla="*/ 20 w 31"/>
                                  <a:gd name="T27" fmla="*/ 32 h 33"/>
                                  <a:gd name="T28" fmla="*/ 24 w 31"/>
                                  <a:gd name="T29" fmla="*/ 27 h 33"/>
                                  <a:gd name="T30" fmla="*/ 28 w 31"/>
                                  <a:gd name="T31" fmla="*/ 25 h 33"/>
                                  <a:gd name="T32" fmla="*/ 30 w 31"/>
                                  <a:gd name="T33" fmla="*/ 18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11"/>
                                    </a:lnTo>
                                    <a:lnTo>
                                      <a:pt x="26" y="6"/>
                                    </a:lnTo>
                                    <a:lnTo>
                                      <a:pt x="20" y="0"/>
                                    </a:lnTo>
                                    <a:lnTo>
                                      <a:pt x="16" y="0"/>
                                    </a:lnTo>
                                    <a:lnTo>
                                      <a:pt x="10" y="0"/>
                                    </a:lnTo>
                                    <a:lnTo>
                                      <a:pt x="6" y="4"/>
                                    </a:lnTo>
                                    <a:lnTo>
                                      <a:pt x="2" y="9"/>
                                    </a:lnTo>
                                    <a:lnTo>
                                      <a:pt x="0" y="16"/>
                                    </a:lnTo>
                                    <a:lnTo>
                                      <a:pt x="2" y="20"/>
                                    </a:lnTo>
                                    <a:lnTo>
                                      <a:pt x="4" y="27"/>
                                    </a:lnTo>
                                    <a:lnTo>
                                      <a:pt x="10" y="29"/>
                                    </a:lnTo>
                                    <a:lnTo>
                                      <a:pt x="14" y="32"/>
                                    </a:lnTo>
                                    <a:lnTo>
                                      <a:pt x="20" y="32"/>
                                    </a:lnTo>
                                    <a:lnTo>
                                      <a:pt x="24" y="27"/>
                                    </a:lnTo>
                                    <a:lnTo>
                                      <a:pt x="28" y="25"/>
                                    </a:lnTo>
                                    <a:lnTo>
                                      <a:pt x="30" y="18"/>
                                    </a:lnTo>
                                    <a:lnTo>
                                      <a:pt x="30" y="16"/>
                                    </a:lnTo>
                                    <a:lnTo>
                                      <a:pt x="30" y="16"/>
                                    </a:lnTo>
                                  </a:path>
                                </a:pathLst>
                              </a:custGeom>
                              <a:grpFill/>
                              <a:ln>
                                <a:noFill/>
                              </a:ln>
                              <a:effectLst/>
                            </wps:spPr>
                            <wps:bodyPr rot="0" vert="horz" wrap="square" lIns="91440" tIns="45720" rIns="91440" bIns="45720" anchor="t" anchorCtr="0" upright="1">
                              <a:noAutofit/>
                            </wps:bodyPr>
                          </wps:wsp>
                          <wps:wsp>
                            <wps:cNvPr id="18504" name="Freeform 29"/>
                            <wps:cNvSpPr/>
                            <wps:spPr bwMode="auto">
                              <a:xfrm>
                                <a:off x="1500" y="1818"/>
                                <a:ext cx="31" cy="33"/>
                              </a:xfrm>
                              <a:custGeom>
                                <a:avLst/>
                                <a:gdLst>
                                  <a:gd name="T0" fmla="*/ 30 w 31"/>
                                  <a:gd name="T1" fmla="*/ 16 h 33"/>
                                  <a:gd name="T2" fmla="*/ 28 w 31"/>
                                  <a:gd name="T3" fmla="*/ 11 h 33"/>
                                  <a:gd name="T4" fmla="*/ 26 w 31"/>
                                  <a:gd name="T5" fmla="*/ 6 h 33"/>
                                  <a:gd name="T6" fmla="*/ 20 w 31"/>
                                  <a:gd name="T7" fmla="*/ 0 h 33"/>
                                  <a:gd name="T8" fmla="*/ 16 w 31"/>
                                  <a:gd name="T9" fmla="*/ 0 h 33"/>
                                  <a:gd name="T10" fmla="*/ 10 w 31"/>
                                  <a:gd name="T11" fmla="*/ 0 h 33"/>
                                  <a:gd name="T12" fmla="*/ 6 w 31"/>
                                  <a:gd name="T13" fmla="*/ 4 h 33"/>
                                  <a:gd name="T14" fmla="*/ 2 w 31"/>
                                  <a:gd name="T15" fmla="*/ 9 h 33"/>
                                  <a:gd name="T16" fmla="*/ 0 w 31"/>
                                  <a:gd name="T17" fmla="*/ 16 h 33"/>
                                  <a:gd name="T18" fmla="*/ 2 w 31"/>
                                  <a:gd name="T19" fmla="*/ 20 h 33"/>
                                  <a:gd name="T20" fmla="*/ 4 w 31"/>
                                  <a:gd name="T21" fmla="*/ 27 h 33"/>
                                  <a:gd name="T22" fmla="*/ 10 w 31"/>
                                  <a:gd name="T23" fmla="*/ 29 h 33"/>
                                  <a:gd name="T24" fmla="*/ 14 w 31"/>
                                  <a:gd name="T25" fmla="*/ 32 h 33"/>
                                  <a:gd name="T26" fmla="*/ 20 w 31"/>
                                  <a:gd name="T27" fmla="*/ 32 h 33"/>
                                  <a:gd name="T28" fmla="*/ 24 w 31"/>
                                  <a:gd name="T29" fmla="*/ 27 h 33"/>
                                  <a:gd name="T30" fmla="*/ 28 w 31"/>
                                  <a:gd name="T31" fmla="*/ 25 h 33"/>
                                  <a:gd name="T32" fmla="*/ 30 w 31"/>
                                  <a:gd name="T33" fmla="*/ 18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11"/>
                                    </a:lnTo>
                                    <a:lnTo>
                                      <a:pt x="26" y="6"/>
                                    </a:lnTo>
                                    <a:lnTo>
                                      <a:pt x="20" y="0"/>
                                    </a:lnTo>
                                    <a:lnTo>
                                      <a:pt x="16" y="0"/>
                                    </a:lnTo>
                                    <a:lnTo>
                                      <a:pt x="10" y="0"/>
                                    </a:lnTo>
                                    <a:lnTo>
                                      <a:pt x="6" y="4"/>
                                    </a:lnTo>
                                    <a:lnTo>
                                      <a:pt x="2" y="9"/>
                                    </a:lnTo>
                                    <a:lnTo>
                                      <a:pt x="0" y="16"/>
                                    </a:lnTo>
                                    <a:lnTo>
                                      <a:pt x="2" y="20"/>
                                    </a:lnTo>
                                    <a:lnTo>
                                      <a:pt x="4" y="27"/>
                                    </a:lnTo>
                                    <a:lnTo>
                                      <a:pt x="10" y="29"/>
                                    </a:lnTo>
                                    <a:lnTo>
                                      <a:pt x="14" y="32"/>
                                    </a:lnTo>
                                    <a:lnTo>
                                      <a:pt x="20" y="32"/>
                                    </a:lnTo>
                                    <a:lnTo>
                                      <a:pt x="24" y="27"/>
                                    </a:lnTo>
                                    <a:lnTo>
                                      <a:pt x="28" y="25"/>
                                    </a:lnTo>
                                    <a:lnTo>
                                      <a:pt x="30" y="18"/>
                                    </a:lnTo>
                                    <a:lnTo>
                                      <a:pt x="30" y="16"/>
                                    </a:lnTo>
                                    <a:lnTo>
                                      <a:pt x="30" y="16"/>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05" name="Freeform 30"/>
                            <wps:cNvSpPr/>
                            <wps:spPr bwMode="auto">
                              <a:xfrm>
                                <a:off x="1500" y="1884"/>
                                <a:ext cx="31" cy="33"/>
                              </a:xfrm>
                              <a:custGeom>
                                <a:avLst/>
                                <a:gdLst>
                                  <a:gd name="T0" fmla="*/ 30 w 31"/>
                                  <a:gd name="T1" fmla="*/ 16 h 33"/>
                                  <a:gd name="T2" fmla="*/ 28 w 31"/>
                                  <a:gd name="T3" fmla="*/ 11 h 33"/>
                                  <a:gd name="T4" fmla="*/ 26 w 31"/>
                                  <a:gd name="T5" fmla="*/ 4 h 33"/>
                                  <a:gd name="T6" fmla="*/ 20 w 31"/>
                                  <a:gd name="T7" fmla="*/ 2 h 33"/>
                                  <a:gd name="T8" fmla="*/ 16 w 31"/>
                                  <a:gd name="T9" fmla="*/ 0 h 33"/>
                                  <a:gd name="T10" fmla="*/ 10 w 31"/>
                                  <a:gd name="T11" fmla="*/ 2 h 33"/>
                                  <a:gd name="T12" fmla="*/ 6 w 31"/>
                                  <a:gd name="T13" fmla="*/ 4 h 33"/>
                                  <a:gd name="T14" fmla="*/ 2 w 31"/>
                                  <a:gd name="T15" fmla="*/ 9 h 33"/>
                                  <a:gd name="T16" fmla="*/ 0 w 31"/>
                                  <a:gd name="T17" fmla="*/ 13 h 33"/>
                                  <a:gd name="T18" fmla="*/ 2 w 31"/>
                                  <a:gd name="T19" fmla="*/ 20 h 33"/>
                                  <a:gd name="T20" fmla="*/ 4 w 31"/>
                                  <a:gd name="T21" fmla="*/ 27 h 33"/>
                                  <a:gd name="T22" fmla="*/ 10 w 31"/>
                                  <a:gd name="T23" fmla="*/ 32 h 33"/>
                                  <a:gd name="T24" fmla="*/ 14 w 31"/>
                                  <a:gd name="T25" fmla="*/ 32 h 33"/>
                                  <a:gd name="T26" fmla="*/ 20 w 31"/>
                                  <a:gd name="T27" fmla="*/ 32 h 33"/>
                                  <a:gd name="T28" fmla="*/ 24 w 31"/>
                                  <a:gd name="T29" fmla="*/ 29 h 33"/>
                                  <a:gd name="T30" fmla="*/ 28 w 31"/>
                                  <a:gd name="T31" fmla="*/ 22 h 33"/>
                                  <a:gd name="T32" fmla="*/ 30 w 31"/>
                                  <a:gd name="T33" fmla="*/ 18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11"/>
                                    </a:lnTo>
                                    <a:lnTo>
                                      <a:pt x="26" y="4"/>
                                    </a:lnTo>
                                    <a:lnTo>
                                      <a:pt x="20" y="2"/>
                                    </a:lnTo>
                                    <a:lnTo>
                                      <a:pt x="16" y="0"/>
                                    </a:lnTo>
                                    <a:lnTo>
                                      <a:pt x="10" y="2"/>
                                    </a:lnTo>
                                    <a:lnTo>
                                      <a:pt x="6" y="4"/>
                                    </a:lnTo>
                                    <a:lnTo>
                                      <a:pt x="2" y="9"/>
                                    </a:lnTo>
                                    <a:lnTo>
                                      <a:pt x="0" y="13"/>
                                    </a:lnTo>
                                    <a:lnTo>
                                      <a:pt x="2" y="20"/>
                                    </a:lnTo>
                                    <a:lnTo>
                                      <a:pt x="4" y="27"/>
                                    </a:lnTo>
                                    <a:lnTo>
                                      <a:pt x="10" y="32"/>
                                    </a:lnTo>
                                    <a:lnTo>
                                      <a:pt x="14" y="32"/>
                                    </a:lnTo>
                                    <a:lnTo>
                                      <a:pt x="20" y="32"/>
                                    </a:lnTo>
                                    <a:lnTo>
                                      <a:pt x="24" y="29"/>
                                    </a:lnTo>
                                    <a:lnTo>
                                      <a:pt x="28" y="22"/>
                                    </a:lnTo>
                                    <a:lnTo>
                                      <a:pt x="30" y="18"/>
                                    </a:lnTo>
                                    <a:lnTo>
                                      <a:pt x="30" y="16"/>
                                    </a:lnTo>
                                    <a:lnTo>
                                      <a:pt x="30" y="16"/>
                                    </a:lnTo>
                                  </a:path>
                                </a:pathLst>
                              </a:custGeom>
                              <a:grpFill/>
                              <a:ln>
                                <a:noFill/>
                              </a:ln>
                              <a:effectLst/>
                            </wps:spPr>
                            <wps:bodyPr rot="0" vert="horz" wrap="square" lIns="91440" tIns="45720" rIns="91440" bIns="45720" anchor="t" anchorCtr="0" upright="1">
                              <a:noAutofit/>
                            </wps:bodyPr>
                          </wps:wsp>
                          <wps:wsp>
                            <wps:cNvPr id="18506" name="Freeform 31"/>
                            <wps:cNvSpPr/>
                            <wps:spPr bwMode="auto">
                              <a:xfrm>
                                <a:off x="1500" y="1884"/>
                                <a:ext cx="31" cy="33"/>
                              </a:xfrm>
                              <a:custGeom>
                                <a:avLst/>
                                <a:gdLst>
                                  <a:gd name="T0" fmla="*/ 30 w 31"/>
                                  <a:gd name="T1" fmla="*/ 16 h 33"/>
                                  <a:gd name="T2" fmla="*/ 28 w 31"/>
                                  <a:gd name="T3" fmla="*/ 11 h 33"/>
                                  <a:gd name="T4" fmla="*/ 26 w 31"/>
                                  <a:gd name="T5" fmla="*/ 4 h 33"/>
                                  <a:gd name="T6" fmla="*/ 20 w 31"/>
                                  <a:gd name="T7" fmla="*/ 2 h 33"/>
                                  <a:gd name="T8" fmla="*/ 16 w 31"/>
                                  <a:gd name="T9" fmla="*/ 0 h 33"/>
                                  <a:gd name="T10" fmla="*/ 10 w 31"/>
                                  <a:gd name="T11" fmla="*/ 2 h 33"/>
                                  <a:gd name="T12" fmla="*/ 6 w 31"/>
                                  <a:gd name="T13" fmla="*/ 4 h 33"/>
                                  <a:gd name="T14" fmla="*/ 2 w 31"/>
                                  <a:gd name="T15" fmla="*/ 9 h 33"/>
                                  <a:gd name="T16" fmla="*/ 0 w 31"/>
                                  <a:gd name="T17" fmla="*/ 13 h 33"/>
                                  <a:gd name="T18" fmla="*/ 2 w 31"/>
                                  <a:gd name="T19" fmla="*/ 20 h 33"/>
                                  <a:gd name="T20" fmla="*/ 4 w 31"/>
                                  <a:gd name="T21" fmla="*/ 27 h 33"/>
                                  <a:gd name="T22" fmla="*/ 10 w 31"/>
                                  <a:gd name="T23" fmla="*/ 32 h 33"/>
                                  <a:gd name="T24" fmla="*/ 14 w 31"/>
                                  <a:gd name="T25" fmla="*/ 32 h 33"/>
                                  <a:gd name="T26" fmla="*/ 20 w 31"/>
                                  <a:gd name="T27" fmla="*/ 32 h 33"/>
                                  <a:gd name="T28" fmla="*/ 24 w 31"/>
                                  <a:gd name="T29" fmla="*/ 29 h 33"/>
                                  <a:gd name="T30" fmla="*/ 28 w 31"/>
                                  <a:gd name="T31" fmla="*/ 22 h 33"/>
                                  <a:gd name="T32" fmla="*/ 30 w 31"/>
                                  <a:gd name="T33" fmla="*/ 18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11"/>
                                    </a:lnTo>
                                    <a:lnTo>
                                      <a:pt x="26" y="4"/>
                                    </a:lnTo>
                                    <a:lnTo>
                                      <a:pt x="20" y="2"/>
                                    </a:lnTo>
                                    <a:lnTo>
                                      <a:pt x="16" y="0"/>
                                    </a:lnTo>
                                    <a:lnTo>
                                      <a:pt x="10" y="2"/>
                                    </a:lnTo>
                                    <a:lnTo>
                                      <a:pt x="6" y="4"/>
                                    </a:lnTo>
                                    <a:lnTo>
                                      <a:pt x="2" y="9"/>
                                    </a:lnTo>
                                    <a:lnTo>
                                      <a:pt x="0" y="13"/>
                                    </a:lnTo>
                                    <a:lnTo>
                                      <a:pt x="2" y="20"/>
                                    </a:lnTo>
                                    <a:lnTo>
                                      <a:pt x="4" y="27"/>
                                    </a:lnTo>
                                    <a:lnTo>
                                      <a:pt x="10" y="32"/>
                                    </a:lnTo>
                                    <a:lnTo>
                                      <a:pt x="14" y="32"/>
                                    </a:lnTo>
                                    <a:lnTo>
                                      <a:pt x="20" y="32"/>
                                    </a:lnTo>
                                    <a:lnTo>
                                      <a:pt x="24" y="29"/>
                                    </a:lnTo>
                                    <a:lnTo>
                                      <a:pt x="28" y="22"/>
                                    </a:lnTo>
                                    <a:lnTo>
                                      <a:pt x="30" y="18"/>
                                    </a:lnTo>
                                    <a:lnTo>
                                      <a:pt x="30" y="16"/>
                                    </a:lnTo>
                                    <a:lnTo>
                                      <a:pt x="30" y="16"/>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07" name="Freeform 32"/>
                            <wps:cNvSpPr/>
                            <wps:spPr bwMode="auto">
                              <a:xfrm>
                                <a:off x="1500" y="1948"/>
                                <a:ext cx="31" cy="32"/>
                              </a:xfrm>
                              <a:custGeom>
                                <a:avLst/>
                                <a:gdLst>
                                  <a:gd name="T0" fmla="*/ 30 w 31"/>
                                  <a:gd name="T1" fmla="*/ 15 h 32"/>
                                  <a:gd name="T2" fmla="*/ 28 w 31"/>
                                  <a:gd name="T3" fmla="*/ 8 h 32"/>
                                  <a:gd name="T4" fmla="*/ 26 w 31"/>
                                  <a:gd name="T5" fmla="*/ 4 h 32"/>
                                  <a:gd name="T6" fmla="*/ 20 w 31"/>
                                  <a:gd name="T7" fmla="*/ 0 h 32"/>
                                  <a:gd name="T8" fmla="*/ 16 w 31"/>
                                  <a:gd name="T9" fmla="*/ 0 h 32"/>
                                  <a:gd name="T10" fmla="*/ 10 w 31"/>
                                  <a:gd name="T11" fmla="*/ 0 h 32"/>
                                  <a:gd name="T12" fmla="*/ 6 w 31"/>
                                  <a:gd name="T13" fmla="*/ 4 h 32"/>
                                  <a:gd name="T14" fmla="*/ 2 w 31"/>
                                  <a:gd name="T15" fmla="*/ 6 h 32"/>
                                  <a:gd name="T16" fmla="*/ 0 w 31"/>
                                  <a:gd name="T17" fmla="*/ 13 h 32"/>
                                  <a:gd name="T18" fmla="*/ 2 w 31"/>
                                  <a:gd name="T19" fmla="*/ 19 h 32"/>
                                  <a:gd name="T20" fmla="*/ 4 w 31"/>
                                  <a:gd name="T21" fmla="*/ 24 h 32"/>
                                  <a:gd name="T22" fmla="*/ 10 w 31"/>
                                  <a:gd name="T23" fmla="*/ 28 h 32"/>
                                  <a:gd name="T24" fmla="*/ 14 w 31"/>
                                  <a:gd name="T25" fmla="*/ 31 h 32"/>
                                  <a:gd name="T26" fmla="*/ 20 w 31"/>
                                  <a:gd name="T27" fmla="*/ 31 h 32"/>
                                  <a:gd name="T28" fmla="*/ 24 w 31"/>
                                  <a:gd name="T29" fmla="*/ 26 h 32"/>
                                  <a:gd name="T30" fmla="*/ 28 w 31"/>
                                  <a:gd name="T31" fmla="*/ 22 h 32"/>
                                  <a:gd name="T32" fmla="*/ 30 w 31"/>
                                  <a:gd name="T33" fmla="*/ 17 h 32"/>
                                  <a:gd name="T34" fmla="*/ 30 w 31"/>
                                  <a:gd name="T35" fmla="*/ 15 h 32"/>
                                  <a:gd name="T36" fmla="*/ 30 w 31"/>
                                  <a:gd name="T37" fmla="*/ 15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5"/>
                                    </a:moveTo>
                                    <a:lnTo>
                                      <a:pt x="28" y="8"/>
                                    </a:lnTo>
                                    <a:lnTo>
                                      <a:pt x="26" y="4"/>
                                    </a:lnTo>
                                    <a:lnTo>
                                      <a:pt x="20" y="0"/>
                                    </a:lnTo>
                                    <a:lnTo>
                                      <a:pt x="16" y="0"/>
                                    </a:lnTo>
                                    <a:lnTo>
                                      <a:pt x="10" y="0"/>
                                    </a:lnTo>
                                    <a:lnTo>
                                      <a:pt x="6" y="4"/>
                                    </a:lnTo>
                                    <a:lnTo>
                                      <a:pt x="2" y="6"/>
                                    </a:lnTo>
                                    <a:lnTo>
                                      <a:pt x="0" y="13"/>
                                    </a:lnTo>
                                    <a:lnTo>
                                      <a:pt x="2" y="19"/>
                                    </a:lnTo>
                                    <a:lnTo>
                                      <a:pt x="4" y="24"/>
                                    </a:lnTo>
                                    <a:lnTo>
                                      <a:pt x="10" y="28"/>
                                    </a:lnTo>
                                    <a:lnTo>
                                      <a:pt x="14" y="31"/>
                                    </a:lnTo>
                                    <a:lnTo>
                                      <a:pt x="20" y="31"/>
                                    </a:lnTo>
                                    <a:lnTo>
                                      <a:pt x="24" y="26"/>
                                    </a:lnTo>
                                    <a:lnTo>
                                      <a:pt x="28" y="22"/>
                                    </a:lnTo>
                                    <a:lnTo>
                                      <a:pt x="30" y="17"/>
                                    </a:lnTo>
                                    <a:lnTo>
                                      <a:pt x="30" y="15"/>
                                    </a:lnTo>
                                    <a:lnTo>
                                      <a:pt x="30" y="15"/>
                                    </a:lnTo>
                                  </a:path>
                                </a:pathLst>
                              </a:custGeom>
                              <a:grpFill/>
                              <a:ln>
                                <a:noFill/>
                              </a:ln>
                              <a:effectLst/>
                            </wps:spPr>
                            <wps:bodyPr rot="0" vert="horz" wrap="square" lIns="91440" tIns="45720" rIns="91440" bIns="45720" anchor="t" anchorCtr="0" upright="1">
                              <a:noAutofit/>
                            </wps:bodyPr>
                          </wps:wsp>
                          <wps:wsp>
                            <wps:cNvPr id="18508" name="Freeform 33"/>
                            <wps:cNvSpPr/>
                            <wps:spPr bwMode="auto">
                              <a:xfrm>
                                <a:off x="1500" y="1948"/>
                                <a:ext cx="31" cy="32"/>
                              </a:xfrm>
                              <a:custGeom>
                                <a:avLst/>
                                <a:gdLst>
                                  <a:gd name="T0" fmla="*/ 30 w 31"/>
                                  <a:gd name="T1" fmla="*/ 15 h 32"/>
                                  <a:gd name="T2" fmla="*/ 28 w 31"/>
                                  <a:gd name="T3" fmla="*/ 8 h 32"/>
                                  <a:gd name="T4" fmla="*/ 26 w 31"/>
                                  <a:gd name="T5" fmla="*/ 4 h 32"/>
                                  <a:gd name="T6" fmla="*/ 20 w 31"/>
                                  <a:gd name="T7" fmla="*/ 0 h 32"/>
                                  <a:gd name="T8" fmla="*/ 16 w 31"/>
                                  <a:gd name="T9" fmla="*/ 0 h 32"/>
                                  <a:gd name="T10" fmla="*/ 10 w 31"/>
                                  <a:gd name="T11" fmla="*/ 0 h 32"/>
                                  <a:gd name="T12" fmla="*/ 6 w 31"/>
                                  <a:gd name="T13" fmla="*/ 4 h 32"/>
                                  <a:gd name="T14" fmla="*/ 2 w 31"/>
                                  <a:gd name="T15" fmla="*/ 6 h 32"/>
                                  <a:gd name="T16" fmla="*/ 0 w 31"/>
                                  <a:gd name="T17" fmla="*/ 13 h 32"/>
                                  <a:gd name="T18" fmla="*/ 2 w 31"/>
                                  <a:gd name="T19" fmla="*/ 19 h 32"/>
                                  <a:gd name="T20" fmla="*/ 4 w 31"/>
                                  <a:gd name="T21" fmla="*/ 24 h 32"/>
                                  <a:gd name="T22" fmla="*/ 10 w 31"/>
                                  <a:gd name="T23" fmla="*/ 28 h 32"/>
                                  <a:gd name="T24" fmla="*/ 14 w 31"/>
                                  <a:gd name="T25" fmla="*/ 31 h 32"/>
                                  <a:gd name="T26" fmla="*/ 20 w 31"/>
                                  <a:gd name="T27" fmla="*/ 31 h 32"/>
                                  <a:gd name="T28" fmla="*/ 24 w 31"/>
                                  <a:gd name="T29" fmla="*/ 26 h 32"/>
                                  <a:gd name="T30" fmla="*/ 28 w 31"/>
                                  <a:gd name="T31" fmla="*/ 22 h 32"/>
                                  <a:gd name="T32" fmla="*/ 30 w 31"/>
                                  <a:gd name="T33" fmla="*/ 17 h 32"/>
                                  <a:gd name="T34" fmla="*/ 30 w 31"/>
                                  <a:gd name="T35" fmla="*/ 15 h 32"/>
                                  <a:gd name="T36" fmla="*/ 30 w 31"/>
                                  <a:gd name="T37" fmla="*/ 15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5"/>
                                    </a:moveTo>
                                    <a:lnTo>
                                      <a:pt x="28" y="8"/>
                                    </a:lnTo>
                                    <a:lnTo>
                                      <a:pt x="26" y="4"/>
                                    </a:lnTo>
                                    <a:lnTo>
                                      <a:pt x="20" y="0"/>
                                    </a:lnTo>
                                    <a:lnTo>
                                      <a:pt x="16" y="0"/>
                                    </a:lnTo>
                                    <a:lnTo>
                                      <a:pt x="10" y="0"/>
                                    </a:lnTo>
                                    <a:lnTo>
                                      <a:pt x="6" y="4"/>
                                    </a:lnTo>
                                    <a:lnTo>
                                      <a:pt x="2" y="6"/>
                                    </a:lnTo>
                                    <a:lnTo>
                                      <a:pt x="0" y="13"/>
                                    </a:lnTo>
                                    <a:lnTo>
                                      <a:pt x="2" y="19"/>
                                    </a:lnTo>
                                    <a:lnTo>
                                      <a:pt x="4" y="24"/>
                                    </a:lnTo>
                                    <a:lnTo>
                                      <a:pt x="10" y="28"/>
                                    </a:lnTo>
                                    <a:lnTo>
                                      <a:pt x="14" y="31"/>
                                    </a:lnTo>
                                    <a:lnTo>
                                      <a:pt x="20" y="31"/>
                                    </a:lnTo>
                                    <a:lnTo>
                                      <a:pt x="24" y="26"/>
                                    </a:lnTo>
                                    <a:lnTo>
                                      <a:pt x="28" y="22"/>
                                    </a:lnTo>
                                    <a:lnTo>
                                      <a:pt x="30" y="17"/>
                                    </a:lnTo>
                                    <a:lnTo>
                                      <a:pt x="30" y="15"/>
                                    </a:lnTo>
                                    <a:lnTo>
                                      <a:pt x="30" y="15"/>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09" name="Freeform 34"/>
                            <wps:cNvSpPr/>
                            <wps:spPr bwMode="auto">
                              <a:xfrm>
                                <a:off x="1500" y="2014"/>
                                <a:ext cx="31" cy="31"/>
                              </a:xfrm>
                              <a:custGeom>
                                <a:avLst/>
                                <a:gdLst>
                                  <a:gd name="T0" fmla="*/ 30 w 31"/>
                                  <a:gd name="T1" fmla="*/ 15 h 31"/>
                                  <a:gd name="T2" fmla="*/ 28 w 31"/>
                                  <a:gd name="T3" fmla="*/ 8 h 31"/>
                                  <a:gd name="T4" fmla="*/ 26 w 31"/>
                                  <a:gd name="T5" fmla="*/ 4 h 31"/>
                                  <a:gd name="T6" fmla="*/ 20 w 31"/>
                                  <a:gd name="T7" fmla="*/ 2 h 31"/>
                                  <a:gd name="T8" fmla="*/ 16 w 31"/>
                                  <a:gd name="T9" fmla="*/ 0 h 31"/>
                                  <a:gd name="T10" fmla="*/ 10 w 31"/>
                                  <a:gd name="T11" fmla="*/ 2 h 31"/>
                                  <a:gd name="T12" fmla="*/ 6 w 31"/>
                                  <a:gd name="T13" fmla="*/ 4 h 31"/>
                                  <a:gd name="T14" fmla="*/ 2 w 31"/>
                                  <a:gd name="T15" fmla="*/ 8 h 31"/>
                                  <a:gd name="T16" fmla="*/ 0 w 31"/>
                                  <a:gd name="T17" fmla="*/ 15 h 31"/>
                                  <a:gd name="T18" fmla="*/ 2 w 31"/>
                                  <a:gd name="T19" fmla="*/ 19 h 31"/>
                                  <a:gd name="T20" fmla="*/ 4 w 31"/>
                                  <a:gd name="T21" fmla="*/ 25 h 31"/>
                                  <a:gd name="T22" fmla="*/ 10 w 31"/>
                                  <a:gd name="T23" fmla="*/ 30 h 31"/>
                                  <a:gd name="T24" fmla="*/ 14 w 31"/>
                                  <a:gd name="T25" fmla="*/ 30 h 31"/>
                                  <a:gd name="T26" fmla="*/ 20 w 31"/>
                                  <a:gd name="T27" fmla="*/ 30 h 31"/>
                                  <a:gd name="T28" fmla="*/ 24 w 31"/>
                                  <a:gd name="T29" fmla="*/ 25 h 31"/>
                                  <a:gd name="T30" fmla="*/ 28 w 31"/>
                                  <a:gd name="T31" fmla="*/ 21 h 31"/>
                                  <a:gd name="T32" fmla="*/ 30 w 31"/>
                                  <a:gd name="T33" fmla="*/ 17 h 31"/>
                                  <a:gd name="T34" fmla="*/ 30 w 31"/>
                                  <a:gd name="T35" fmla="*/ 15 h 31"/>
                                  <a:gd name="T36" fmla="*/ 30 w 31"/>
                                  <a:gd name="T37"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1">
                                    <a:moveTo>
                                      <a:pt x="30" y="15"/>
                                    </a:moveTo>
                                    <a:lnTo>
                                      <a:pt x="28" y="8"/>
                                    </a:lnTo>
                                    <a:lnTo>
                                      <a:pt x="26" y="4"/>
                                    </a:lnTo>
                                    <a:lnTo>
                                      <a:pt x="20" y="2"/>
                                    </a:lnTo>
                                    <a:lnTo>
                                      <a:pt x="16" y="0"/>
                                    </a:lnTo>
                                    <a:lnTo>
                                      <a:pt x="10" y="2"/>
                                    </a:lnTo>
                                    <a:lnTo>
                                      <a:pt x="6" y="4"/>
                                    </a:lnTo>
                                    <a:lnTo>
                                      <a:pt x="2" y="8"/>
                                    </a:lnTo>
                                    <a:lnTo>
                                      <a:pt x="0" y="15"/>
                                    </a:lnTo>
                                    <a:lnTo>
                                      <a:pt x="2" y="19"/>
                                    </a:lnTo>
                                    <a:lnTo>
                                      <a:pt x="4" y="25"/>
                                    </a:lnTo>
                                    <a:lnTo>
                                      <a:pt x="10" y="30"/>
                                    </a:lnTo>
                                    <a:lnTo>
                                      <a:pt x="14" y="30"/>
                                    </a:lnTo>
                                    <a:lnTo>
                                      <a:pt x="20" y="30"/>
                                    </a:lnTo>
                                    <a:lnTo>
                                      <a:pt x="24" y="25"/>
                                    </a:lnTo>
                                    <a:lnTo>
                                      <a:pt x="28" y="21"/>
                                    </a:lnTo>
                                    <a:lnTo>
                                      <a:pt x="30" y="17"/>
                                    </a:lnTo>
                                    <a:lnTo>
                                      <a:pt x="30" y="15"/>
                                    </a:lnTo>
                                    <a:lnTo>
                                      <a:pt x="30" y="15"/>
                                    </a:lnTo>
                                  </a:path>
                                </a:pathLst>
                              </a:custGeom>
                              <a:grpFill/>
                              <a:ln>
                                <a:noFill/>
                              </a:ln>
                              <a:effectLst/>
                            </wps:spPr>
                            <wps:bodyPr rot="0" vert="horz" wrap="square" lIns="91440" tIns="45720" rIns="91440" bIns="45720" anchor="t" anchorCtr="0" upright="1">
                              <a:noAutofit/>
                            </wps:bodyPr>
                          </wps:wsp>
                          <wps:wsp>
                            <wps:cNvPr id="18510" name="Freeform 35"/>
                            <wps:cNvSpPr/>
                            <wps:spPr bwMode="auto">
                              <a:xfrm>
                                <a:off x="1500" y="2014"/>
                                <a:ext cx="31" cy="31"/>
                              </a:xfrm>
                              <a:custGeom>
                                <a:avLst/>
                                <a:gdLst>
                                  <a:gd name="T0" fmla="*/ 30 w 31"/>
                                  <a:gd name="T1" fmla="*/ 15 h 31"/>
                                  <a:gd name="T2" fmla="*/ 28 w 31"/>
                                  <a:gd name="T3" fmla="*/ 8 h 31"/>
                                  <a:gd name="T4" fmla="*/ 26 w 31"/>
                                  <a:gd name="T5" fmla="*/ 4 h 31"/>
                                  <a:gd name="T6" fmla="*/ 20 w 31"/>
                                  <a:gd name="T7" fmla="*/ 2 h 31"/>
                                  <a:gd name="T8" fmla="*/ 16 w 31"/>
                                  <a:gd name="T9" fmla="*/ 0 h 31"/>
                                  <a:gd name="T10" fmla="*/ 10 w 31"/>
                                  <a:gd name="T11" fmla="*/ 2 h 31"/>
                                  <a:gd name="T12" fmla="*/ 6 w 31"/>
                                  <a:gd name="T13" fmla="*/ 4 h 31"/>
                                  <a:gd name="T14" fmla="*/ 2 w 31"/>
                                  <a:gd name="T15" fmla="*/ 8 h 31"/>
                                  <a:gd name="T16" fmla="*/ 0 w 31"/>
                                  <a:gd name="T17" fmla="*/ 15 h 31"/>
                                  <a:gd name="T18" fmla="*/ 2 w 31"/>
                                  <a:gd name="T19" fmla="*/ 19 h 31"/>
                                  <a:gd name="T20" fmla="*/ 4 w 31"/>
                                  <a:gd name="T21" fmla="*/ 25 h 31"/>
                                  <a:gd name="T22" fmla="*/ 10 w 31"/>
                                  <a:gd name="T23" fmla="*/ 30 h 31"/>
                                  <a:gd name="T24" fmla="*/ 14 w 31"/>
                                  <a:gd name="T25" fmla="*/ 30 h 31"/>
                                  <a:gd name="T26" fmla="*/ 20 w 31"/>
                                  <a:gd name="T27" fmla="*/ 30 h 31"/>
                                  <a:gd name="T28" fmla="*/ 24 w 31"/>
                                  <a:gd name="T29" fmla="*/ 25 h 31"/>
                                  <a:gd name="T30" fmla="*/ 28 w 31"/>
                                  <a:gd name="T31" fmla="*/ 21 h 31"/>
                                  <a:gd name="T32" fmla="*/ 30 w 31"/>
                                  <a:gd name="T33" fmla="*/ 17 h 31"/>
                                  <a:gd name="T34" fmla="*/ 30 w 31"/>
                                  <a:gd name="T35" fmla="*/ 15 h 31"/>
                                  <a:gd name="T36" fmla="*/ 30 w 31"/>
                                  <a:gd name="T37"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1">
                                    <a:moveTo>
                                      <a:pt x="30" y="15"/>
                                    </a:moveTo>
                                    <a:lnTo>
                                      <a:pt x="28" y="8"/>
                                    </a:lnTo>
                                    <a:lnTo>
                                      <a:pt x="26" y="4"/>
                                    </a:lnTo>
                                    <a:lnTo>
                                      <a:pt x="20" y="2"/>
                                    </a:lnTo>
                                    <a:lnTo>
                                      <a:pt x="16" y="0"/>
                                    </a:lnTo>
                                    <a:lnTo>
                                      <a:pt x="10" y="2"/>
                                    </a:lnTo>
                                    <a:lnTo>
                                      <a:pt x="6" y="4"/>
                                    </a:lnTo>
                                    <a:lnTo>
                                      <a:pt x="2" y="8"/>
                                    </a:lnTo>
                                    <a:lnTo>
                                      <a:pt x="0" y="15"/>
                                    </a:lnTo>
                                    <a:lnTo>
                                      <a:pt x="2" y="19"/>
                                    </a:lnTo>
                                    <a:lnTo>
                                      <a:pt x="4" y="25"/>
                                    </a:lnTo>
                                    <a:lnTo>
                                      <a:pt x="10" y="30"/>
                                    </a:lnTo>
                                    <a:lnTo>
                                      <a:pt x="14" y="30"/>
                                    </a:lnTo>
                                    <a:lnTo>
                                      <a:pt x="20" y="30"/>
                                    </a:lnTo>
                                    <a:lnTo>
                                      <a:pt x="24" y="25"/>
                                    </a:lnTo>
                                    <a:lnTo>
                                      <a:pt x="28" y="21"/>
                                    </a:lnTo>
                                    <a:lnTo>
                                      <a:pt x="30" y="17"/>
                                    </a:lnTo>
                                    <a:lnTo>
                                      <a:pt x="30" y="15"/>
                                    </a:lnTo>
                                    <a:lnTo>
                                      <a:pt x="30" y="15"/>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11" name="Freeform 36"/>
                            <wps:cNvSpPr/>
                            <wps:spPr bwMode="auto">
                              <a:xfrm>
                                <a:off x="1500" y="2078"/>
                                <a:ext cx="31" cy="30"/>
                              </a:xfrm>
                              <a:custGeom>
                                <a:avLst/>
                                <a:gdLst>
                                  <a:gd name="T0" fmla="*/ 30 w 31"/>
                                  <a:gd name="T1" fmla="*/ 12 h 30"/>
                                  <a:gd name="T2" fmla="*/ 28 w 31"/>
                                  <a:gd name="T3" fmla="*/ 8 h 30"/>
                                  <a:gd name="T4" fmla="*/ 26 w 31"/>
                                  <a:gd name="T5" fmla="*/ 2 h 30"/>
                                  <a:gd name="T6" fmla="*/ 20 w 31"/>
                                  <a:gd name="T7" fmla="*/ 0 h 30"/>
                                  <a:gd name="T8" fmla="*/ 16 w 31"/>
                                  <a:gd name="T9" fmla="*/ 0 h 30"/>
                                  <a:gd name="T10" fmla="*/ 10 w 31"/>
                                  <a:gd name="T11" fmla="*/ 0 h 30"/>
                                  <a:gd name="T12" fmla="*/ 6 w 31"/>
                                  <a:gd name="T13" fmla="*/ 2 h 30"/>
                                  <a:gd name="T14" fmla="*/ 2 w 31"/>
                                  <a:gd name="T15" fmla="*/ 8 h 30"/>
                                  <a:gd name="T16" fmla="*/ 0 w 31"/>
                                  <a:gd name="T17" fmla="*/ 12 h 30"/>
                                  <a:gd name="T18" fmla="*/ 2 w 31"/>
                                  <a:gd name="T19" fmla="*/ 18 h 30"/>
                                  <a:gd name="T20" fmla="*/ 4 w 31"/>
                                  <a:gd name="T21" fmla="*/ 24 h 30"/>
                                  <a:gd name="T22" fmla="*/ 10 w 31"/>
                                  <a:gd name="T23" fmla="*/ 26 h 30"/>
                                  <a:gd name="T24" fmla="*/ 14 w 31"/>
                                  <a:gd name="T25" fmla="*/ 29 h 30"/>
                                  <a:gd name="T26" fmla="*/ 20 w 31"/>
                                  <a:gd name="T27" fmla="*/ 29 h 30"/>
                                  <a:gd name="T28" fmla="*/ 24 w 31"/>
                                  <a:gd name="T29" fmla="*/ 24 h 30"/>
                                  <a:gd name="T30" fmla="*/ 28 w 31"/>
                                  <a:gd name="T31" fmla="*/ 20 h 30"/>
                                  <a:gd name="T32" fmla="*/ 30 w 31"/>
                                  <a:gd name="T33" fmla="*/ 14 h 30"/>
                                  <a:gd name="T34" fmla="*/ 30 w 31"/>
                                  <a:gd name="T35" fmla="*/ 12 h 30"/>
                                  <a:gd name="T36" fmla="*/ 30 w 31"/>
                                  <a:gd name="T37" fmla="*/ 12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0">
                                    <a:moveTo>
                                      <a:pt x="30" y="12"/>
                                    </a:moveTo>
                                    <a:lnTo>
                                      <a:pt x="28" y="8"/>
                                    </a:lnTo>
                                    <a:lnTo>
                                      <a:pt x="26" y="2"/>
                                    </a:lnTo>
                                    <a:lnTo>
                                      <a:pt x="20" y="0"/>
                                    </a:lnTo>
                                    <a:lnTo>
                                      <a:pt x="16" y="0"/>
                                    </a:lnTo>
                                    <a:lnTo>
                                      <a:pt x="10" y="0"/>
                                    </a:lnTo>
                                    <a:lnTo>
                                      <a:pt x="6" y="2"/>
                                    </a:lnTo>
                                    <a:lnTo>
                                      <a:pt x="2" y="8"/>
                                    </a:lnTo>
                                    <a:lnTo>
                                      <a:pt x="0" y="12"/>
                                    </a:lnTo>
                                    <a:lnTo>
                                      <a:pt x="2" y="18"/>
                                    </a:lnTo>
                                    <a:lnTo>
                                      <a:pt x="4" y="24"/>
                                    </a:lnTo>
                                    <a:lnTo>
                                      <a:pt x="10" y="26"/>
                                    </a:lnTo>
                                    <a:lnTo>
                                      <a:pt x="14" y="29"/>
                                    </a:lnTo>
                                    <a:lnTo>
                                      <a:pt x="20" y="29"/>
                                    </a:lnTo>
                                    <a:lnTo>
                                      <a:pt x="24" y="24"/>
                                    </a:lnTo>
                                    <a:lnTo>
                                      <a:pt x="28" y="20"/>
                                    </a:lnTo>
                                    <a:lnTo>
                                      <a:pt x="30" y="14"/>
                                    </a:lnTo>
                                    <a:lnTo>
                                      <a:pt x="30" y="12"/>
                                    </a:lnTo>
                                    <a:lnTo>
                                      <a:pt x="30" y="12"/>
                                    </a:lnTo>
                                  </a:path>
                                </a:pathLst>
                              </a:custGeom>
                              <a:grpFill/>
                              <a:ln>
                                <a:noFill/>
                              </a:ln>
                              <a:effectLst/>
                            </wps:spPr>
                            <wps:bodyPr rot="0" vert="horz" wrap="square" lIns="91440" tIns="45720" rIns="91440" bIns="45720" anchor="t" anchorCtr="0" upright="1">
                              <a:noAutofit/>
                            </wps:bodyPr>
                          </wps:wsp>
                          <wps:wsp>
                            <wps:cNvPr id="18512" name="Freeform 37"/>
                            <wps:cNvSpPr/>
                            <wps:spPr bwMode="auto">
                              <a:xfrm>
                                <a:off x="1500" y="2078"/>
                                <a:ext cx="31" cy="30"/>
                              </a:xfrm>
                              <a:custGeom>
                                <a:avLst/>
                                <a:gdLst>
                                  <a:gd name="T0" fmla="*/ 30 w 31"/>
                                  <a:gd name="T1" fmla="*/ 12 h 30"/>
                                  <a:gd name="T2" fmla="*/ 28 w 31"/>
                                  <a:gd name="T3" fmla="*/ 8 h 30"/>
                                  <a:gd name="T4" fmla="*/ 26 w 31"/>
                                  <a:gd name="T5" fmla="*/ 2 h 30"/>
                                  <a:gd name="T6" fmla="*/ 20 w 31"/>
                                  <a:gd name="T7" fmla="*/ 0 h 30"/>
                                  <a:gd name="T8" fmla="*/ 16 w 31"/>
                                  <a:gd name="T9" fmla="*/ 0 h 30"/>
                                  <a:gd name="T10" fmla="*/ 10 w 31"/>
                                  <a:gd name="T11" fmla="*/ 0 h 30"/>
                                  <a:gd name="T12" fmla="*/ 6 w 31"/>
                                  <a:gd name="T13" fmla="*/ 2 h 30"/>
                                  <a:gd name="T14" fmla="*/ 2 w 31"/>
                                  <a:gd name="T15" fmla="*/ 8 h 30"/>
                                  <a:gd name="T16" fmla="*/ 0 w 31"/>
                                  <a:gd name="T17" fmla="*/ 12 h 30"/>
                                  <a:gd name="T18" fmla="*/ 2 w 31"/>
                                  <a:gd name="T19" fmla="*/ 18 h 30"/>
                                  <a:gd name="T20" fmla="*/ 4 w 31"/>
                                  <a:gd name="T21" fmla="*/ 24 h 30"/>
                                  <a:gd name="T22" fmla="*/ 10 w 31"/>
                                  <a:gd name="T23" fmla="*/ 26 h 30"/>
                                  <a:gd name="T24" fmla="*/ 14 w 31"/>
                                  <a:gd name="T25" fmla="*/ 29 h 30"/>
                                  <a:gd name="T26" fmla="*/ 20 w 31"/>
                                  <a:gd name="T27" fmla="*/ 29 h 30"/>
                                  <a:gd name="T28" fmla="*/ 24 w 31"/>
                                  <a:gd name="T29" fmla="*/ 24 h 30"/>
                                  <a:gd name="T30" fmla="*/ 28 w 31"/>
                                  <a:gd name="T31" fmla="*/ 20 h 30"/>
                                  <a:gd name="T32" fmla="*/ 30 w 31"/>
                                  <a:gd name="T33" fmla="*/ 14 h 30"/>
                                  <a:gd name="T34" fmla="*/ 30 w 31"/>
                                  <a:gd name="T35" fmla="*/ 12 h 30"/>
                                  <a:gd name="T36" fmla="*/ 30 w 31"/>
                                  <a:gd name="T37" fmla="*/ 12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0">
                                    <a:moveTo>
                                      <a:pt x="30" y="12"/>
                                    </a:moveTo>
                                    <a:lnTo>
                                      <a:pt x="28" y="8"/>
                                    </a:lnTo>
                                    <a:lnTo>
                                      <a:pt x="26" y="2"/>
                                    </a:lnTo>
                                    <a:lnTo>
                                      <a:pt x="20" y="0"/>
                                    </a:lnTo>
                                    <a:lnTo>
                                      <a:pt x="16" y="0"/>
                                    </a:lnTo>
                                    <a:lnTo>
                                      <a:pt x="10" y="0"/>
                                    </a:lnTo>
                                    <a:lnTo>
                                      <a:pt x="6" y="2"/>
                                    </a:lnTo>
                                    <a:lnTo>
                                      <a:pt x="2" y="8"/>
                                    </a:lnTo>
                                    <a:lnTo>
                                      <a:pt x="0" y="12"/>
                                    </a:lnTo>
                                    <a:lnTo>
                                      <a:pt x="2" y="18"/>
                                    </a:lnTo>
                                    <a:lnTo>
                                      <a:pt x="4" y="24"/>
                                    </a:lnTo>
                                    <a:lnTo>
                                      <a:pt x="10" y="26"/>
                                    </a:lnTo>
                                    <a:lnTo>
                                      <a:pt x="14" y="29"/>
                                    </a:lnTo>
                                    <a:lnTo>
                                      <a:pt x="20" y="29"/>
                                    </a:lnTo>
                                    <a:lnTo>
                                      <a:pt x="24" y="24"/>
                                    </a:lnTo>
                                    <a:lnTo>
                                      <a:pt x="28" y="20"/>
                                    </a:lnTo>
                                    <a:lnTo>
                                      <a:pt x="30" y="14"/>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13" name="Freeform 38"/>
                            <wps:cNvSpPr/>
                            <wps:spPr bwMode="auto">
                              <a:xfrm>
                                <a:off x="1500" y="2142"/>
                                <a:ext cx="31" cy="32"/>
                              </a:xfrm>
                              <a:custGeom>
                                <a:avLst/>
                                <a:gdLst>
                                  <a:gd name="T0" fmla="*/ 30 w 31"/>
                                  <a:gd name="T1" fmla="*/ 13 h 32"/>
                                  <a:gd name="T2" fmla="*/ 28 w 31"/>
                                  <a:gd name="T3" fmla="*/ 11 h 32"/>
                                  <a:gd name="T4" fmla="*/ 26 w 31"/>
                                  <a:gd name="T5" fmla="*/ 4 h 32"/>
                                  <a:gd name="T6" fmla="*/ 20 w 31"/>
                                  <a:gd name="T7" fmla="*/ 0 h 32"/>
                                  <a:gd name="T8" fmla="*/ 16 w 31"/>
                                  <a:gd name="T9" fmla="*/ 0 h 32"/>
                                  <a:gd name="T10" fmla="*/ 10 w 31"/>
                                  <a:gd name="T11" fmla="*/ 0 h 32"/>
                                  <a:gd name="T12" fmla="*/ 6 w 31"/>
                                  <a:gd name="T13" fmla="*/ 2 h 32"/>
                                  <a:gd name="T14" fmla="*/ 2 w 31"/>
                                  <a:gd name="T15" fmla="*/ 6 h 32"/>
                                  <a:gd name="T16" fmla="*/ 0 w 31"/>
                                  <a:gd name="T17" fmla="*/ 13 h 32"/>
                                  <a:gd name="T18" fmla="*/ 2 w 31"/>
                                  <a:gd name="T19" fmla="*/ 19 h 32"/>
                                  <a:gd name="T20" fmla="*/ 4 w 31"/>
                                  <a:gd name="T21" fmla="*/ 24 h 32"/>
                                  <a:gd name="T22" fmla="*/ 10 w 31"/>
                                  <a:gd name="T23" fmla="*/ 28 h 32"/>
                                  <a:gd name="T24" fmla="*/ 14 w 31"/>
                                  <a:gd name="T25" fmla="*/ 31 h 32"/>
                                  <a:gd name="T26" fmla="*/ 20 w 31"/>
                                  <a:gd name="T27" fmla="*/ 28 h 32"/>
                                  <a:gd name="T28" fmla="*/ 24 w 31"/>
                                  <a:gd name="T29" fmla="*/ 24 h 32"/>
                                  <a:gd name="T30" fmla="*/ 28 w 31"/>
                                  <a:gd name="T31" fmla="*/ 22 h 32"/>
                                  <a:gd name="T32" fmla="*/ 30 w 31"/>
                                  <a:gd name="T33" fmla="*/ 15 h 32"/>
                                  <a:gd name="T34" fmla="*/ 30 w 31"/>
                                  <a:gd name="T35" fmla="*/ 13 h 32"/>
                                  <a:gd name="T36" fmla="*/ 30 w 31"/>
                                  <a:gd name="T37" fmla="*/ 13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3"/>
                                    </a:moveTo>
                                    <a:lnTo>
                                      <a:pt x="28" y="11"/>
                                    </a:lnTo>
                                    <a:lnTo>
                                      <a:pt x="26" y="4"/>
                                    </a:lnTo>
                                    <a:lnTo>
                                      <a:pt x="20" y="0"/>
                                    </a:lnTo>
                                    <a:lnTo>
                                      <a:pt x="16" y="0"/>
                                    </a:lnTo>
                                    <a:lnTo>
                                      <a:pt x="10" y="0"/>
                                    </a:lnTo>
                                    <a:lnTo>
                                      <a:pt x="6" y="2"/>
                                    </a:lnTo>
                                    <a:lnTo>
                                      <a:pt x="2" y="6"/>
                                    </a:lnTo>
                                    <a:lnTo>
                                      <a:pt x="0" y="13"/>
                                    </a:lnTo>
                                    <a:lnTo>
                                      <a:pt x="2" y="19"/>
                                    </a:lnTo>
                                    <a:lnTo>
                                      <a:pt x="4" y="24"/>
                                    </a:lnTo>
                                    <a:lnTo>
                                      <a:pt x="10" y="28"/>
                                    </a:lnTo>
                                    <a:lnTo>
                                      <a:pt x="14" y="31"/>
                                    </a:lnTo>
                                    <a:lnTo>
                                      <a:pt x="20" y="28"/>
                                    </a:lnTo>
                                    <a:lnTo>
                                      <a:pt x="24" y="24"/>
                                    </a:lnTo>
                                    <a:lnTo>
                                      <a:pt x="28" y="22"/>
                                    </a:lnTo>
                                    <a:lnTo>
                                      <a:pt x="30" y="15"/>
                                    </a:lnTo>
                                    <a:lnTo>
                                      <a:pt x="30" y="13"/>
                                    </a:lnTo>
                                    <a:lnTo>
                                      <a:pt x="30" y="13"/>
                                    </a:lnTo>
                                  </a:path>
                                </a:pathLst>
                              </a:custGeom>
                              <a:grpFill/>
                              <a:ln>
                                <a:noFill/>
                              </a:ln>
                              <a:effectLst/>
                            </wps:spPr>
                            <wps:bodyPr rot="0" vert="horz" wrap="square" lIns="91440" tIns="45720" rIns="91440" bIns="45720" anchor="t" anchorCtr="0" upright="1">
                              <a:noAutofit/>
                            </wps:bodyPr>
                          </wps:wsp>
                          <wps:wsp>
                            <wps:cNvPr id="18514" name="Freeform 39"/>
                            <wps:cNvSpPr/>
                            <wps:spPr bwMode="auto">
                              <a:xfrm>
                                <a:off x="1500" y="2142"/>
                                <a:ext cx="31" cy="32"/>
                              </a:xfrm>
                              <a:custGeom>
                                <a:avLst/>
                                <a:gdLst>
                                  <a:gd name="T0" fmla="*/ 30 w 31"/>
                                  <a:gd name="T1" fmla="*/ 13 h 32"/>
                                  <a:gd name="T2" fmla="*/ 28 w 31"/>
                                  <a:gd name="T3" fmla="*/ 11 h 32"/>
                                  <a:gd name="T4" fmla="*/ 26 w 31"/>
                                  <a:gd name="T5" fmla="*/ 4 h 32"/>
                                  <a:gd name="T6" fmla="*/ 20 w 31"/>
                                  <a:gd name="T7" fmla="*/ 0 h 32"/>
                                  <a:gd name="T8" fmla="*/ 16 w 31"/>
                                  <a:gd name="T9" fmla="*/ 0 h 32"/>
                                  <a:gd name="T10" fmla="*/ 10 w 31"/>
                                  <a:gd name="T11" fmla="*/ 0 h 32"/>
                                  <a:gd name="T12" fmla="*/ 6 w 31"/>
                                  <a:gd name="T13" fmla="*/ 2 h 32"/>
                                  <a:gd name="T14" fmla="*/ 2 w 31"/>
                                  <a:gd name="T15" fmla="*/ 6 h 32"/>
                                  <a:gd name="T16" fmla="*/ 0 w 31"/>
                                  <a:gd name="T17" fmla="*/ 13 h 32"/>
                                  <a:gd name="T18" fmla="*/ 2 w 31"/>
                                  <a:gd name="T19" fmla="*/ 19 h 32"/>
                                  <a:gd name="T20" fmla="*/ 4 w 31"/>
                                  <a:gd name="T21" fmla="*/ 24 h 32"/>
                                  <a:gd name="T22" fmla="*/ 10 w 31"/>
                                  <a:gd name="T23" fmla="*/ 28 h 32"/>
                                  <a:gd name="T24" fmla="*/ 14 w 31"/>
                                  <a:gd name="T25" fmla="*/ 31 h 32"/>
                                  <a:gd name="T26" fmla="*/ 20 w 31"/>
                                  <a:gd name="T27" fmla="*/ 28 h 32"/>
                                  <a:gd name="T28" fmla="*/ 24 w 31"/>
                                  <a:gd name="T29" fmla="*/ 24 h 32"/>
                                  <a:gd name="T30" fmla="*/ 28 w 31"/>
                                  <a:gd name="T31" fmla="*/ 22 h 32"/>
                                  <a:gd name="T32" fmla="*/ 30 w 31"/>
                                  <a:gd name="T33" fmla="*/ 15 h 32"/>
                                  <a:gd name="T34" fmla="*/ 30 w 31"/>
                                  <a:gd name="T35" fmla="*/ 13 h 32"/>
                                  <a:gd name="T36" fmla="*/ 30 w 31"/>
                                  <a:gd name="T37" fmla="*/ 13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3"/>
                                    </a:moveTo>
                                    <a:lnTo>
                                      <a:pt x="28" y="11"/>
                                    </a:lnTo>
                                    <a:lnTo>
                                      <a:pt x="26" y="4"/>
                                    </a:lnTo>
                                    <a:lnTo>
                                      <a:pt x="20" y="0"/>
                                    </a:lnTo>
                                    <a:lnTo>
                                      <a:pt x="16" y="0"/>
                                    </a:lnTo>
                                    <a:lnTo>
                                      <a:pt x="10" y="0"/>
                                    </a:lnTo>
                                    <a:lnTo>
                                      <a:pt x="6" y="2"/>
                                    </a:lnTo>
                                    <a:lnTo>
                                      <a:pt x="2" y="6"/>
                                    </a:lnTo>
                                    <a:lnTo>
                                      <a:pt x="0" y="13"/>
                                    </a:lnTo>
                                    <a:lnTo>
                                      <a:pt x="2" y="19"/>
                                    </a:lnTo>
                                    <a:lnTo>
                                      <a:pt x="4" y="24"/>
                                    </a:lnTo>
                                    <a:lnTo>
                                      <a:pt x="10" y="28"/>
                                    </a:lnTo>
                                    <a:lnTo>
                                      <a:pt x="14" y="31"/>
                                    </a:lnTo>
                                    <a:lnTo>
                                      <a:pt x="20" y="28"/>
                                    </a:lnTo>
                                    <a:lnTo>
                                      <a:pt x="24" y="24"/>
                                    </a:lnTo>
                                    <a:lnTo>
                                      <a:pt x="28" y="22"/>
                                    </a:lnTo>
                                    <a:lnTo>
                                      <a:pt x="30" y="15"/>
                                    </a:lnTo>
                                    <a:lnTo>
                                      <a:pt x="30" y="13"/>
                                    </a:lnTo>
                                    <a:lnTo>
                                      <a:pt x="30" y="13"/>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15" name="Freeform 40"/>
                            <wps:cNvSpPr/>
                            <wps:spPr bwMode="auto">
                              <a:xfrm>
                                <a:off x="1500" y="2205"/>
                                <a:ext cx="31" cy="33"/>
                              </a:xfrm>
                              <a:custGeom>
                                <a:avLst/>
                                <a:gdLst>
                                  <a:gd name="T0" fmla="*/ 30 w 31"/>
                                  <a:gd name="T1" fmla="*/ 16 h 33"/>
                                  <a:gd name="T2" fmla="*/ 28 w 31"/>
                                  <a:gd name="T3" fmla="*/ 11 h 33"/>
                                  <a:gd name="T4" fmla="*/ 26 w 31"/>
                                  <a:gd name="T5" fmla="*/ 6 h 33"/>
                                  <a:gd name="T6" fmla="*/ 20 w 31"/>
                                  <a:gd name="T7" fmla="*/ 2 h 33"/>
                                  <a:gd name="T8" fmla="*/ 16 w 31"/>
                                  <a:gd name="T9" fmla="*/ 0 h 33"/>
                                  <a:gd name="T10" fmla="*/ 10 w 31"/>
                                  <a:gd name="T11" fmla="*/ 2 h 33"/>
                                  <a:gd name="T12" fmla="*/ 6 w 31"/>
                                  <a:gd name="T13" fmla="*/ 6 h 33"/>
                                  <a:gd name="T14" fmla="*/ 2 w 31"/>
                                  <a:gd name="T15" fmla="*/ 9 h 33"/>
                                  <a:gd name="T16" fmla="*/ 0 w 31"/>
                                  <a:gd name="T17" fmla="*/ 16 h 33"/>
                                  <a:gd name="T18" fmla="*/ 2 w 31"/>
                                  <a:gd name="T19" fmla="*/ 20 h 33"/>
                                  <a:gd name="T20" fmla="*/ 4 w 31"/>
                                  <a:gd name="T21" fmla="*/ 27 h 33"/>
                                  <a:gd name="T22" fmla="*/ 10 w 31"/>
                                  <a:gd name="T23" fmla="*/ 29 h 33"/>
                                  <a:gd name="T24" fmla="*/ 14 w 31"/>
                                  <a:gd name="T25" fmla="*/ 32 h 33"/>
                                  <a:gd name="T26" fmla="*/ 20 w 31"/>
                                  <a:gd name="T27" fmla="*/ 32 h 33"/>
                                  <a:gd name="T28" fmla="*/ 24 w 31"/>
                                  <a:gd name="T29" fmla="*/ 27 h 33"/>
                                  <a:gd name="T30" fmla="*/ 28 w 31"/>
                                  <a:gd name="T31" fmla="*/ 25 h 33"/>
                                  <a:gd name="T32" fmla="*/ 30 w 31"/>
                                  <a:gd name="T33" fmla="*/ 18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11"/>
                                    </a:lnTo>
                                    <a:lnTo>
                                      <a:pt x="26" y="6"/>
                                    </a:lnTo>
                                    <a:lnTo>
                                      <a:pt x="20" y="2"/>
                                    </a:lnTo>
                                    <a:lnTo>
                                      <a:pt x="16" y="0"/>
                                    </a:lnTo>
                                    <a:lnTo>
                                      <a:pt x="10" y="2"/>
                                    </a:lnTo>
                                    <a:lnTo>
                                      <a:pt x="6" y="6"/>
                                    </a:lnTo>
                                    <a:lnTo>
                                      <a:pt x="2" y="9"/>
                                    </a:lnTo>
                                    <a:lnTo>
                                      <a:pt x="0" y="16"/>
                                    </a:lnTo>
                                    <a:lnTo>
                                      <a:pt x="2" y="20"/>
                                    </a:lnTo>
                                    <a:lnTo>
                                      <a:pt x="4" y="27"/>
                                    </a:lnTo>
                                    <a:lnTo>
                                      <a:pt x="10" y="29"/>
                                    </a:lnTo>
                                    <a:lnTo>
                                      <a:pt x="14" y="32"/>
                                    </a:lnTo>
                                    <a:lnTo>
                                      <a:pt x="20" y="32"/>
                                    </a:lnTo>
                                    <a:lnTo>
                                      <a:pt x="24" y="27"/>
                                    </a:lnTo>
                                    <a:lnTo>
                                      <a:pt x="28" y="25"/>
                                    </a:lnTo>
                                    <a:lnTo>
                                      <a:pt x="30" y="18"/>
                                    </a:lnTo>
                                    <a:lnTo>
                                      <a:pt x="30" y="16"/>
                                    </a:lnTo>
                                    <a:lnTo>
                                      <a:pt x="30" y="16"/>
                                    </a:lnTo>
                                  </a:path>
                                </a:pathLst>
                              </a:custGeom>
                              <a:grpFill/>
                              <a:ln>
                                <a:noFill/>
                              </a:ln>
                              <a:effectLst/>
                            </wps:spPr>
                            <wps:bodyPr rot="0" vert="horz" wrap="square" lIns="91440" tIns="45720" rIns="91440" bIns="45720" anchor="t" anchorCtr="0" upright="1">
                              <a:noAutofit/>
                            </wps:bodyPr>
                          </wps:wsp>
                          <wps:wsp>
                            <wps:cNvPr id="18516" name="Freeform 41"/>
                            <wps:cNvSpPr/>
                            <wps:spPr bwMode="auto">
                              <a:xfrm>
                                <a:off x="1500" y="2205"/>
                                <a:ext cx="31" cy="33"/>
                              </a:xfrm>
                              <a:custGeom>
                                <a:avLst/>
                                <a:gdLst>
                                  <a:gd name="T0" fmla="*/ 30 w 31"/>
                                  <a:gd name="T1" fmla="*/ 16 h 33"/>
                                  <a:gd name="T2" fmla="*/ 28 w 31"/>
                                  <a:gd name="T3" fmla="*/ 11 h 33"/>
                                  <a:gd name="T4" fmla="*/ 26 w 31"/>
                                  <a:gd name="T5" fmla="*/ 6 h 33"/>
                                  <a:gd name="T6" fmla="*/ 20 w 31"/>
                                  <a:gd name="T7" fmla="*/ 2 h 33"/>
                                  <a:gd name="T8" fmla="*/ 16 w 31"/>
                                  <a:gd name="T9" fmla="*/ 0 h 33"/>
                                  <a:gd name="T10" fmla="*/ 10 w 31"/>
                                  <a:gd name="T11" fmla="*/ 2 h 33"/>
                                  <a:gd name="T12" fmla="*/ 6 w 31"/>
                                  <a:gd name="T13" fmla="*/ 6 h 33"/>
                                  <a:gd name="T14" fmla="*/ 2 w 31"/>
                                  <a:gd name="T15" fmla="*/ 9 h 33"/>
                                  <a:gd name="T16" fmla="*/ 0 w 31"/>
                                  <a:gd name="T17" fmla="*/ 16 h 33"/>
                                  <a:gd name="T18" fmla="*/ 2 w 31"/>
                                  <a:gd name="T19" fmla="*/ 20 h 33"/>
                                  <a:gd name="T20" fmla="*/ 4 w 31"/>
                                  <a:gd name="T21" fmla="*/ 27 h 33"/>
                                  <a:gd name="T22" fmla="*/ 10 w 31"/>
                                  <a:gd name="T23" fmla="*/ 29 h 33"/>
                                  <a:gd name="T24" fmla="*/ 14 w 31"/>
                                  <a:gd name="T25" fmla="*/ 32 h 33"/>
                                  <a:gd name="T26" fmla="*/ 20 w 31"/>
                                  <a:gd name="T27" fmla="*/ 32 h 33"/>
                                  <a:gd name="T28" fmla="*/ 24 w 31"/>
                                  <a:gd name="T29" fmla="*/ 27 h 33"/>
                                  <a:gd name="T30" fmla="*/ 28 w 31"/>
                                  <a:gd name="T31" fmla="*/ 25 h 33"/>
                                  <a:gd name="T32" fmla="*/ 30 w 31"/>
                                  <a:gd name="T33" fmla="*/ 18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11"/>
                                    </a:lnTo>
                                    <a:lnTo>
                                      <a:pt x="26" y="6"/>
                                    </a:lnTo>
                                    <a:lnTo>
                                      <a:pt x="20" y="2"/>
                                    </a:lnTo>
                                    <a:lnTo>
                                      <a:pt x="16" y="0"/>
                                    </a:lnTo>
                                    <a:lnTo>
                                      <a:pt x="10" y="2"/>
                                    </a:lnTo>
                                    <a:lnTo>
                                      <a:pt x="6" y="6"/>
                                    </a:lnTo>
                                    <a:lnTo>
                                      <a:pt x="2" y="9"/>
                                    </a:lnTo>
                                    <a:lnTo>
                                      <a:pt x="0" y="16"/>
                                    </a:lnTo>
                                    <a:lnTo>
                                      <a:pt x="2" y="20"/>
                                    </a:lnTo>
                                    <a:lnTo>
                                      <a:pt x="4" y="27"/>
                                    </a:lnTo>
                                    <a:lnTo>
                                      <a:pt x="10" y="29"/>
                                    </a:lnTo>
                                    <a:lnTo>
                                      <a:pt x="14" y="32"/>
                                    </a:lnTo>
                                    <a:lnTo>
                                      <a:pt x="20" y="32"/>
                                    </a:lnTo>
                                    <a:lnTo>
                                      <a:pt x="24" y="27"/>
                                    </a:lnTo>
                                    <a:lnTo>
                                      <a:pt x="28" y="25"/>
                                    </a:lnTo>
                                    <a:lnTo>
                                      <a:pt x="30" y="18"/>
                                    </a:lnTo>
                                    <a:lnTo>
                                      <a:pt x="30" y="16"/>
                                    </a:lnTo>
                                    <a:lnTo>
                                      <a:pt x="30" y="16"/>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17" name="Freeform 42"/>
                            <wps:cNvSpPr/>
                            <wps:spPr bwMode="auto">
                              <a:xfrm>
                                <a:off x="1500" y="2269"/>
                                <a:ext cx="31" cy="32"/>
                              </a:xfrm>
                              <a:custGeom>
                                <a:avLst/>
                                <a:gdLst>
                                  <a:gd name="T0" fmla="*/ 30 w 31"/>
                                  <a:gd name="T1" fmla="*/ 14 h 32"/>
                                  <a:gd name="T2" fmla="*/ 28 w 31"/>
                                  <a:gd name="T3" fmla="*/ 10 h 32"/>
                                  <a:gd name="T4" fmla="*/ 26 w 31"/>
                                  <a:gd name="T5" fmla="*/ 4 h 32"/>
                                  <a:gd name="T6" fmla="*/ 20 w 31"/>
                                  <a:gd name="T7" fmla="*/ 2 h 32"/>
                                  <a:gd name="T8" fmla="*/ 16 w 31"/>
                                  <a:gd name="T9" fmla="*/ 0 h 32"/>
                                  <a:gd name="T10" fmla="*/ 10 w 31"/>
                                  <a:gd name="T11" fmla="*/ 2 h 32"/>
                                  <a:gd name="T12" fmla="*/ 6 w 31"/>
                                  <a:gd name="T13" fmla="*/ 4 h 32"/>
                                  <a:gd name="T14" fmla="*/ 2 w 31"/>
                                  <a:gd name="T15" fmla="*/ 8 h 32"/>
                                  <a:gd name="T16" fmla="*/ 0 w 31"/>
                                  <a:gd name="T17" fmla="*/ 14 h 32"/>
                                  <a:gd name="T18" fmla="*/ 2 w 31"/>
                                  <a:gd name="T19" fmla="*/ 20 h 32"/>
                                  <a:gd name="T20" fmla="*/ 4 w 31"/>
                                  <a:gd name="T21" fmla="*/ 24 h 32"/>
                                  <a:gd name="T22" fmla="*/ 10 w 31"/>
                                  <a:gd name="T23" fmla="*/ 26 h 32"/>
                                  <a:gd name="T24" fmla="*/ 14 w 31"/>
                                  <a:gd name="T25" fmla="*/ 31 h 32"/>
                                  <a:gd name="T26" fmla="*/ 20 w 31"/>
                                  <a:gd name="T27" fmla="*/ 28 h 32"/>
                                  <a:gd name="T28" fmla="*/ 24 w 31"/>
                                  <a:gd name="T29" fmla="*/ 26 h 32"/>
                                  <a:gd name="T30" fmla="*/ 28 w 31"/>
                                  <a:gd name="T31" fmla="*/ 20 h 32"/>
                                  <a:gd name="T32" fmla="*/ 30 w 31"/>
                                  <a:gd name="T33" fmla="*/ 16 h 32"/>
                                  <a:gd name="T34" fmla="*/ 30 w 31"/>
                                  <a:gd name="T35" fmla="*/ 14 h 32"/>
                                  <a:gd name="T36" fmla="*/ 30 w 31"/>
                                  <a:gd name="T37" fmla="*/ 14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4"/>
                                    </a:moveTo>
                                    <a:lnTo>
                                      <a:pt x="28" y="10"/>
                                    </a:lnTo>
                                    <a:lnTo>
                                      <a:pt x="26" y="4"/>
                                    </a:lnTo>
                                    <a:lnTo>
                                      <a:pt x="20" y="2"/>
                                    </a:lnTo>
                                    <a:lnTo>
                                      <a:pt x="16" y="0"/>
                                    </a:lnTo>
                                    <a:lnTo>
                                      <a:pt x="10" y="2"/>
                                    </a:lnTo>
                                    <a:lnTo>
                                      <a:pt x="6" y="4"/>
                                    </a:lnTo>
                                    <a:lnTo>
                                      <a:pt x="2" y="8"/>
                                    </a:lnTo>
                                    <a:lnTo>
                                      <a:pt x="0" y="14"/>
                                    </a:lnTo>
                                    <a:lnTo>
                                      <a:pt x="2" y="20"/>
                                    </a:lnTo>
                                    <a:lnTo>
                                      <a:pt x="4" y="24"/>
                                    </a:lnTo>
                                    <a:lnTo>
                                      <a:pt x="10" y="26"/>
                                    </a:lnTo>
                                    <a:lnTo>
                                      <a:pt x="14" y="31"/>
                                    </a:lnTo>
                                    <a:lnTo>
                                      <a:pt x="20" y="28"/>
                                    </a:lnTo>
                                    <a:lnTo>
                                      <a:pt x="24" y="26"/>
                                    </a:lnTo>
                                    <a:lnTo>
                                      <a:pt x="28" y="20"/>
                                    </a:lnTo>
                                    <a:lnTo>
                                      <a:pt x="30" y="16"/>
                                    </a:lnTo>
                                    <a:lnTo>
                                      <a:pt x="30" y="14"/>
                                    </a:lnTo>
                                    <a:lnTo>
                                      <a:pt x="30" y="14"/>
                                    </a:lnTo>
                                  </a:path>
                                </a:pathLst>
                              </a:custGeom>
                              <a:grpFill/>
                              <a:ln>
                                <a:noFill/>
                              </a:ln>
                              <a:effectLst/>
                            </wps:spPr>
                            <wps:bodyPr rot="0" vert="horz" wrap="square" lIns="91440" tIns="45720" rIns="91440" bIns="45720" anchor="t" anchorCtr="0" upright="1">
                              <a:noAutofit/>
                            </wps:bodyPr>
                          </wps:wsp>
                          <wps:wsp>
                            <wps:cNvPr id="18518" name="Freeform 43"/>
                            <wps:cNvSpPr/>
                            <wps:spPr bwMode="auto">
                              <a:xfrm>
                                <a:off x="1500" y="2269"/>
                                <a:ext cx="31" cy="32"/>
                              </a:xfrm>
                              <a:custGeom>
                                <a:avLst/>
                                <a:gdLst>
                                  <a:gd name="T0" fmla="*/ 30 w 31"/>
                                  <a:gd name="T1" fmla="*/ 14 h 32"/>
                                  <a:gd name="T2" fmla="*/ 28 w 31"/>
                                  <a:gd name="T3" fmla="*/ 10 h 32"/>
                                  <a:gd name="T4" fmla="*/ 26 w 31"/>
                                  <a:gd name="T5" fmla="*/ 4 h 32"/>
                                  <a:gd name="T6" fmla="*/ 20 w 31"/>
                                  <a:gd name="T7" fmla="*/ 2 h 32"/>
                                  <a:gd name="T8" fmla="*/ 16 w 31"/>
                                  <a:gd name="T9" fmla="*/ 0 h 32"/>
                                  <a:gd name="T10" fmla="*/ 10 w 31"/>
                                  <a:gd name="T11" fmla="*/ 2 h 32"/>
                                  <a:gd name="T12" fmla="*/ 6 w 31"/>
                                  <a:gd name="T13" fmla="*/ 4 h 32"/>
                                  <a:gd name="T14" fmla="*/ 2 w 31"/>
                                  <a:gd name="T15" fmla="*/ 8 h 32"/>
                                  <a:gd name="T16" fmla="*/ 0 w 31"/>
                                  <a:gd name="T17" fmla="*/ 14 h 32"/>
                                  <a:gd name="T18" fmla="*/ 2 w 31"/>
                                  <a:gd name="T19" fmla="*/ 20 h 32"/>
                                  <a:gd name="T20" fmla="*/ 4 w 31"/>
                                  <a:gd name="T21" fmla="*/ 24 h 32"/>
                                  <a:gd name="T22" fmla="*/ 10 w 31"/>
                                  <a:gd name="T23" fmla="*/ 26 h 32"/>
                                  <a:gd name="T24" fmla="*/ 14 w 31"/>
                                  <a:gd name="T25" fmla="*/ 31 h 32"/>
                                  <a:gd name="T26" fmla="*/ 20 w 31"/>
                                  <a:gd name="T27" fmla="*/ 28 h 32"/>
                                  <a:gd name="T28" fmla="*/ 24 w 31"/>
                                  <a:gd name="T29" fmla="*/ 26 h 32"/>
                                  <a:gd name="T30" fmla="*/ 28 w 31"/>
                                  <a:gd name="T31" fmla="*/ 20 h 32"/>
                                  <a:gd name="T32" fmla="*/ 30 w 31"/>
                                  <a:gd name="T33" fmla="*/ 16 h 32"/>
                                  <a:gd name="T34" fmla="*/ 30 w 31"/>
                                  <a:gd name="T35" fmla="*/ 14 h 32"/>
                                  <a:gd name="T36" fmla="*/ 30 w 31"/>
                                  <a:gd name="T37" fmla="*/ 14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4"/>
                                    </a:moveTo>
                                    <a:lnTo>
                                      <a:pt x="28" y="10"/>
                                    </a:lnTo>
                                    <a:lnTo>
                                      <a:pt x="26" y="4"/>
                                    </a:lnTo>
                                    <a:lnTo>
                                      <a:pt x="20" y="2"/>
                                    </a:lnTo>
                                    <a:lnTo>
                                      <a:pt x="16" y="0"/>
                                    </a:lnTo>
                                    <a:lnTo>
                                      <a:pt x="10" y="2"/>
                                    </a:lnTo>
                                    <a:lnTo>
                                      <a:pt x="6" y="4"/>
                                    </a:lnTo>
                                    <a:lnTo>
                                      <a:pt x="2" y="8"/>
                                    </a:lnTo>
                                    <a:lnTo>
                                      <a:pt x="0" y="14"/>
                                    </a:lnTo>
                                    <a:lnTo>
                                      <a:pt x="2" y="20"/>
                                    </a:lnTo>
                                    <a:lnTo>
                                      <a:pt x="4" y="24"/>
                                    </a:lnTo>
                                    <a:lnTo>
                                      <a:pt x="10" y="26"/>
                                    </a:lnTo>
                                    <a:lnTo>
                                      <a:pt x="14" y="31"/>
                                    </a:lnTo>
                                    <a:lnTo>
                                      <a:pt x="20" y="28"/>
                                    </a:lnTo>
                                    <a:lnTo>
                                      <a:pt x="24" y="26"/>
                                    </a:lnTo>
                                    <a:lnTo>
                                      <a:pt x="28" y="20"/>
                                    </a:lnTo>
                                    <a:lnTo>
                                      <a:pt x="30" y="16"/>
                                    </a:lnTo>
                                    <a:lnTo>
                                      <a:pt x="30" y="14"/>
                                    </a:lnTo>
                                    <a:lnTo>
                                      <a:pt x="30"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19" name="Freeform 44"/>
                            <wps:cNvSpPr/>
                            <wps:spPr bwMode="auto">
                              <a:xfrm>
                                <a:off x="1500" y="2334"/>
                                <a:ext cx="31" cy="33"/>
                              </a:xfrm>
                              <a:custGeom>
                                <a:avLst/>
                                <a:gdLst>
                                  <a:gd name="T0" fmla="*/ 30 w 31"/>
                                  <a:gd name="T1" fmla="*/ 17 h 33"/>
                                  <a:gd name="T2" fmla="*/ 28 w 31"/>
                                  <a:gd name="T3" fmla="*/ 10 h 33"/>
                                  <a:gd name="T4" fmla="*/ 26 w 31"/>
                                  <a:gd name="T5" fmla="*/ 6 h 33"/>
                                  <a:gd name="T6" fmla="*/ 20 w 31"/>
                                  <a:gd name="T7" fmla="*/ 4 h 33"/>
                                  <a:gd name="T8" fmla="*/ 16 w 31"/>
                                  <a:gd name="T9" fmla="*/ 0 h 33"/>
                                  <a:gd name="T10" fmla="*/ 10 w 31"/>
                                  <a:gd name="T11" fmla="*/ 0 h 33"/>
                                  <a:gd name="T12" fmla="*/ 6 w 31"/>
                                  <a:gd name="T13" fmla="*/ 6 h 33"/>
                                  <a:gd name="T14" fmla="*/ 2 w 31"/>
                                  <a:gd name="T15" fmla="*/ 10 h 33"/>
                                  <a:gd name="T16" fmla="*/ 0 w 31"/>
                                  <a:gd name="T17" fmla="*/ 14 h 33"/>
                                  <a:gd name="T18" fmla="*/ 2 w 31"/>
                                  <a:gd name="T19" fmla="*/ 21 h 33"/>
                                  <a:gd name="T20" fmla="*/ 4 w 31"/>
                                  <a:gd name="T21" fmla="*/ 25 h 33"/>
                                  <a:gd name="T22" fmla="*/ 10 w 31"/>
                                  <a:gd name="T23" fmla="*/ 29 h 33"/>
                                  <a:gd name="T24" fmla="*/ 14 w 31"/>
                                  <a:gd name="T25" fmla="*/ 32 h 33"/>
                                  <a:gd name="T26" fmla="*/ 20 w 31"/>
                                  <a:gd name="T27" fmla="*/ 29 h 33"/>
                                  <a:gd name="T28" fmla="*/ 24 w 31"/>
                                  <a:gd name="T29" fmla="*/ 27 h 33"/>
                                  <a:gd name="T30" fmla="*/ 28 w 31"/>
                                  <a:gd name="T31" fmla="*/ 23 h 33"/>
                                  <a:gd name="T32" fmla="*/ 30 w 31"/>
                                  <a:gd name="T33" fmla="*/ 17 h 33"/>
                                  <a:gd name="T34" fmla="*/ 30 w 31"/>
                                  <a:gd name="T35" fmla="*/ 17 h 33"/>
                                  <a:gd name="T36" fmla="*/ 30 w 31"/>
                                  <a:gd name="T37" fmla="*/ 17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7"/>
                                    </a:moveTo>
                                    <a:lnTo>
                                      <a:pt x="28" y="10"/>
                                    </a:lnTo>
                                    <a:lnTo>
                                      <a:pt x="26" y="6"/>
                                    </a:lnTo>
                                    <a:lnTo>
                                      <a:pt x="20" y="4"/>
                                    </a:lnTo>
                                    <a:lnTo>
                                      <a:pt x="16" y="0"/>
                                    </a:lnTo>
                                    <a:lnTo>
                                      <a:pt x="10" y="0"/>
                                    </a:lnTo>
                                    <a:lnTo>
                                      <a:pt x="6" y="6"/>
                                    </a:lnTo>
                                    <a:lnTo>
                                      <a:pt x="2" y="10"/>
                                    </a:lnTo>
                                    <a:lnTo>
                                      <a:pt x="0" y="14"/>
                                    </a:lnTo>
                                    <a:lnTo>
                                      <a:pt x="2" y="21"/>
                                    </a:lnTo>
                                    <a:lnTo>
                                      <a:pt x="4" y="25"/>
                                    </a:lnTo>
                                    <a:lnTo>
                                      <a:pt x="10" y="29"/>
                                    </a:lnTo>
                                    <a:lnTo>
                                      <a:pt x="14" y="32"/>
                                    </a:lnTo>
                                    <a:lnTo>
                                      <a:pt x="20" y="29"/>
                                    </a:lnTo>
                                    <a:lnTo>
                                      <a:pt x="24" y="27"/>
                                    </a:lnTo>
                                    <a:lnTo>
                                      <a:pt x="28" y="23"/>
                                    </a:lnTo>
                                    <a:lnTo>
                                      <a:pt x="30" y="17"/>
                                    </a:lnTo>
                                    <a:lnTo>
                                      <a:pt x="30" y="17"/>
                                    </a:lnTo>
                                    <a:lnTo>
                                      <a:pt x="30" y="17"/>
                                    </a:lnTo>
                                  </a:path>
                                </a:pathLst>
                              </a:custGeom>
                              <a:grpFill/>
                              <a:ln>
                                <a:noFill/>
                              </a:ln>
                              <a:effectLst/>
                            </wps:spPr>
                            <wps:bodyPr rot="0" vert="horz" wrap="square" lIns="91440" tIns="45720" rIns="91440" bIns="45720" anchor="t" anchorCtr="0" upright="1">
                              <a:noAutofit/>
                            </wps:bodyPr>
                          </wps:wsp>
                          <wps:wsp>
                            <wps:cNvPr id="18520" name="Freeform 45"/>
                            <wps:cNvSpPr/>
                            <wps:spPr bwMode="auto">
                              <a:xfrm>
                                <a:off x="1500" y="2334"/>
                                <a:ext cx="31" cy="33"/>
                              </a:xfrm>
                              <a:custGeom>
                                <a:avLst/>
                                <a:gdLst>
                                  <a:gd name="T0" fmla="*/ 30 w 31"/>
                                  <a:gd name="T1" fmla="*/ 17 h 33"/>
                                  <a:gd name="T2" fmla="*/ 28 w 31"/>
                                  <a:gd name="T3" fmla="*/ 10 h 33"/>
                                  <a:gd name="T4" fmla="*/ 26 w 31"/>
                                  <a:gd name="T5" fmla="*/ 6 h 33"/>
                                  <a:gd name="T6" fmla="*/ 20 w 31"/>
                                  <a:gd name="T7" fmla="*/ 4 h 33"/>
                                  <a:gd name="T8" fmla="*/ 16 w 31"/>
                                  <a:gd name="T9" fmla="*/ 0 h 33"/>
                                  <a:gd name="T10" fmla="*/ 10 w 31"/>
                                  <a:gd name="T11" fmla="*/ 0 h 33"/>
                                  <a:gd name="T12" fmla="*/ 6 w 31"/>
                                  <a:gd name="T13" fmla="*/ 6 h 33"/>
                                  <a:gd name="T14" fmla="*/ 2 w 31"/>
                                  <a:gd name="T15" fmla="*/ 10 h 33"/>
                                  <a:gd name="T16" fmla="*/ 0 w 31"/>
                                  <a:gd name="T17" fmla="*/ 14 h 33"/>
                                  <a:gd name="T18" fmla="*/ 2 w 31"/>
                                  <a:gd name="T19" fmla="*/ 21 h 33"/>
                                  <a:gd name="T20" fmla="*/ 4 w 31"/>
                                  <a:gd name="T21" fmla="*/ 25 h 33"/>
                                  <a:gd name="T22" fmla="*/ 10 w 31"/>
                                  <a:gd name="T23" fmla="*/ 29 h 33"/>
                                  <a:gd name="T24" fmla="*/ 14 w 31"/>
                                  <a:gd name="T25" fmla="*/ 32 h 33"/>
                                  <a:gd name="T26" fmla="*/ 20 w 31"/>
                                  <a:gd name="T27" fmla="*/ 29 h 33"/>
                                  <a:gd name="T28" fmla="*/ 24 w 31"/>
                                  <a:gd name="T29" fmla="*/ 27 h 33"/>
                                  <a:gd name="T30" fmla="*/ 28 w 31"/>
                                  <a:gd name="T31" fmla="*/ 23 h 33"/>
                                  <a:gd name="T32" fmla="*/ 30 w 31"/>
                                  <a:gd name="T33" fmla="*/ 17 h 33"/>
                                  <a:gd name="T34" fmla="*/ 30 w 31"/>
                                  <a:gd name="T35" fmla="*/ 17 h 33"/>
                                  <a:gd name="T36" fmla="*/ 30 w 31"/>
                                  <a:gd name="T37" fmla="*/ 17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7"/>
                                    </a:moveTo>
                                    <a:lnTo>
                                      <a:pt x="28" y="10"/>
                                    </a:lnTo>
                                    <a:lnTo>
                                      <a:pt x="26" y="6"/>
                                    </a:lnTo>
                                    <a:lnTo>
                                      <a:pt x="20" y="4"/>
                                    </a:lnTo>
                                    <a:lnTo>
                                      <a:pt x="16" y="0"/>
                                    </a:lnTo>
                                    <a:lnTo>
                                      <a:pt x="10" y="0"/>
                                    </a:lnTo>
                                    <a:lnTo>
                                      <a:pt x="6" y="6"/>
                                    </a:lnTo>
                                    <a:lnTo>
                                      <a:pt x="2" y="10"/>
                                    </a:lnTo>
                                    <a:lnTo>
                                      <a:pt x="0" y="14"/>
                                    </a:lnTo>
                                    <a:lnTo>
                                      <a:pt x="2" y="21"/>
                                    </a:lnTo>
                                    <a:lnTo>
                                      <a:pt x="4" y="25"/>
                                    </a:lnTo>
                                    <a:lnTo>
                                      <a:pt x="10" y="29"/>
                                    </a:lnTo>
                                    <a:lnTo>
                                      <a:pt x="14" y="32"/>
                                    </a:lnTo>
                                    <a:lnTo>
                                      <a:pt x="20" y="29"/>
                                    </a:lnTo>
                                    <a:lnTo>
                                      <a:pt x="24" y="27"/>
                                    </a:lnTo>
                                    <a:lnTo>
                                      <a:pt x="28" y="23"/>
                                    </a:lnTo>
                                    <a:lnTo>
                                      <a:pt x="30" y="17"/>
                                    </a:lnTo>
                                    <a:lnTo>
                                      <a:pt x="30" y="17"/>
                                    </a:lnTo>
                                    <a:lnTo>
                                      <a:pt x="30" y="17"/>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21" name="Freeform 46"/>
                            <wps:cNvSpPr/>
                            <wps:spPr bwMode="auto">
                              <a:xfrm>
                                <a:off x="633" y="1352"/>
                                <a:ext cx="30" cy="31"/>
                              </a:xfrm>
                              <a:custGeom>
                                <a:avLst/>
                                <a:gdLst>
                                  <a:gd name="T0" fmla="*/ 29 w 30"/>
                                  <a:gd name="T1" fmla="*/ 14 h 31"/>
                                  <a:gd name="T2" fmla="*/ 26 w 30"/>
                                  <a:gd name="T3" fmla="*/ 10 h 31"/>
                                  <a:gd name="T4" fmla="*/ 24 w 30"/>
                                  <a:gd name="T5" fmla="*/ 4 h 31"/>
                                  <a:gd name="T6" fmla="*/ 20 w 30"/>
                                  <a:gd name="T7" fmla="*/ 4 h 31"/>
                                  <a:gd name="T8" fmla="*/ 14 w 30"/>
                                  <a:gd name="T9" fmla="*/ 0 h 31"/>
                                  <a:gd name="T10" fmla="*/ 10 w 30"/>
                                  <a:gd name="T11" fmla="*/ 0 h 31"/>
                                  <a:gd name="T12" fmla="*/ 4 w 30"/>
                                  <a:gd name="T13" fmla="*/ 4 h 31"/>
                                  <a:gd name="T14" fmla="*/ 2 w 30"/>
                                  <a:gd name="T15" fmla="*/ 8 h 31"/>
                                  <a:gd name="T16" fmla="*/ 0 w 30"/>
                                  <a:gd name="T17" fmla="*/ 14 h 31"/>
                                  <a:gd name="T18" fmla="*/ 2 w 30"/>
                                  <a:gd name="T19" fmla="*/ 20 h 31"/>
                                  <a:gd name="T20" fmla="*/ 4 w 30"/>
                                  <a:gd name="T21" fmla="*/ 24 h 31"/>
                                  <a:gd name="T22" fmla="*/ 8 w 30"/>
                                  <a:gd name="T23" fmla="*/ 30 h 31"/>
                                  <a:gd name="T24" fmla="*/ 14 w 30"/>
                                  <a:gd name="T25" fmla="*/ 30 h 31"/>
                                  <a:gd name="T26" fmla="*/ 20 w 30"/>
                                  <a:gd name="T27" fmla="*/ 30 h 31"/>
                                  <a:gd name="T28" fmla="*/ 22 w 30"/>
                                  <a:gd name="T29" fmla="*/ 26 h 31"/>
                                  <a:gd name="T30" fmla="*/ 26 w 30"/>
                                  <a:gd name="T31" fmla="*/ 20 h 31"/>
                                  <a:gd name="T32" fmla="*/ 29 w 30"/>
                                  <a:gd name="T33" fmla="*/ 16 h 31"/>
                                  <a:gd name="T34" fmla="*/ 29 w 30"/>
                                  <a:gd name="T35" fmla="*/ 14 h 31"/>
                                  <a:gd name="T36" fmla="*/ 29 w 30"/>
                                  <a:gd name="T37" fmla="*/ 1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0" h="31">
                                    <a:moveTo>
                                      <a:pt x="29" y="14"/>
                                    </a:moveTo>
                                    <a:lnTo>
                                      <a:pt x="26" y="10"/>
                                    </a:lnTo>
                                    <a:lnTo>
                                      <a:pt x="24" y="4"/>
                                    </a:lnTo>
                                    <a:lnTo>
                                      <a:pt x="20" y="4"/>
                                    </a:lnTo>
                                    <a:lnTo>
                                      <a:pt x="14" y="0"/>
                                    </a:lnTo>
                                    <a:lnTo>
                                      <a:pt x="10" y="0"/>
                                    </a:lnTo>
                                    <a:lnTo>
                                      <a:pt x="4" y="4"/>
                                    </a:lnTo>
                                    <a:lnTo>
                                      <a:pt x="2" y="8"/>
                                    </a:lnTo>
                                    <a:lnTo>
                                      <a:pt x="0" y="14"/>
                                    </a:lnTo>
                                    <a:lnTo>
                                      <a:pt x="2" y="20"/>
                                    </a:lnTo>
                                    <a:lnTo>
                                      <a:pt x="4" y="24"/>
                                    </a:lnTo>
                                    <a:lnTo>
                                      <a:pt x="8" y="30"/>
                                    </a:lnTo>
                                    <a:lnTo>
                                      <a:pt x="14" y="30"/>
                                    </a:lnTo>
                                    <a:lnTo>
                                      <a:pt x="20" y="30"/>
                                    </a:lnTo>
                                    <a:lnTo>
                                      <a:pt x="22" y="26"/>
                                    </a:lnTo>
                                    <a:lnTo>
                                      <a:pt x="26" y="20"/>
                                    </a:lnTo>
                                    <a:lnTo>
                                      <a:pt x="29" y="16"/>
                                    </a:lnTo>
                                    <a:lnTo>
                                      <a:pt x="29" y="14"/>
                                    </a:lnTo>
                                    <a:lnTo>
                                      <a:pt x="29" y="14"/>
                                    </a:lnTo>
                                  </a:path>
                                </a:pathLst>
                              </a:custGeom>
                              <a:grpFill/>
                              <a:ln>
                                <a:noFill/>
                              </a:ln>
                              <a:effectLst/>
                            </wps:spPr>
                            <wps:bodyPr rot="0" vert="horz" wrap="square" lIns="91440" tIns="45720" rIns="91440" bIns="45720" anchor="t" anchorCtr="0" upright="1">
                              <a:noAutofit/>
                            </wps:bodyPr>
                          </wps:wsp>
                          <wps:wsp>
                            <wps:cNvPr id="18522" name="Freeform 47"/>
                            <wps:cNvSpPr/>
                            <wps:spPr bwMode="auto">
                              <a:xfrm>
                                <a:off x="633" y="1352"/>
                                <a:ext cx="30" cy="31"/>
                              </a:xfrm>
                              <a:custGeom>
                                <a:avLst/>
                                <a:gdLst>
                                  <a:gd name="T0" fmla="*/ 29 w 30"/>
                                  <a:gd name="T1" fmla="*/ 14 h 31"/>
                                  <a:gd name="T2" fmla="*/ 26 w 30"/>
                                  <a:gd name="T3" fmla="*/ 10 h 31"/>
                                  <a:gd name="T4" fmla="*/ 24 w 30"/>
                                  <a:gd name="T5" fmla="*/ 4 h 31"/>
                                  <a:gd name="T6" fmla="*/ 20 w 30"/>
                                  <a:gd name="T7" fmla="*/ 4 h 31"/>
                                  <a:gd name="T8" fmla="*/ 14 w 30"/>
                                  <a:gd name="T9" fmla="*/ 0 h 31"/>
                                  <a:gd name="T10" fmla="*/ 10 w 30"/>
                                  <a:gd name="T11" fmla="*/ 0 h 31"/>
                                  <a:gd name="T12" fmla="*/ 4 w 30"/>
                                  <a:gd name="T13" fmla="*/ 4 h 31"/>
                                  <a:gd name="T14" fmla="*/ 2 w 30"/>
                                  <a:gd name="T15" fmla="*/ 8 h 31"/>
                                  <a:gd name="T16" fmla="*/ 0 w 30"/>
                                  <a:gd name="T17" fmla="*/ 14 h 31"/>
                                  <a:gd name="T18" fmla="*/ 2 w 30"/>
                                  <a:gd name="T19" fmla="*/ 20 h 31"/>
                                  <a:gd name="T20" fmla="*/ 4 w 30"/>
                                  <a:gd name="T21" fmla="*/ 24 h 31"/>
                                  <a:gd name="T22" fmla="*/ 8 w 30"/>
                                  <a:gd name="T23" fmla="*/ 30 h 31"/>
                                  <a:gd name="T24" fmla="*/ 14 w 30"/>
                                  <a:gd name="T25" fmla="*/ 30 h 31"/>
                                  <a:gd name="T26" fmla="*/ 20 w 30"/>
                                  <a:gd name="T27" fmla="*/ 30 h 31"/>
                                  <a:gd name="T28" fmla="*/ 22 w 30"/>
                                  <a:gd name="T29" fmla="*/ 26 h 31"/>
                                  <a:gd name="T30" fmla="*/ 26 w 30"/>
                                  <a:gd name="T31" fmla="*/ 20 h 31"/>
                                  <a:gd name="T32" fmla="*/ 29 w 30"/>
                                  <a:gd name="T33" fmla="*/ 16 h 31"/>
                                  <a:gd name="T34" fmla="*/ 29 w 30"/>
                                  <a:gd name="T35" fmla="*/ 14 h 31"/>
                                  <a:gd name="T36" fmla="*/ 29 w 30"/>
                                  <a:gd name="T37" fmla="*/ 1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0" h="31">
                                    <a:moveTo>
                                      <a:pt x="29" y="14"/>
                                    </a:moveTo>
                                    <a:lnTo>
                                      <a:pt x="26" y="10"/>
                                    </a:lnTo>
                                    <a:lnTo>
                                      <a:pt x="24" y="4"/>
                                    </a:lnTo>
                                    <a:lnTo>
                                      <a:pt x="20" y="4"/>
                                    </a:lnTo>
                                    <a:lnTo>
                                      <a:pt x="14" y="0"/>
                                    </a:lnTo>
                                    <a:lnTo>
                                      <a:pt x="10" y="0"/>
                                    </a:lnTo>
                                    <a:lnTo>
                                      <a:pt x="4" y="4"/>
                                    </a:lnTo>
                                    <a:lnTo>
                                      <a:pt x="2" y="8"/>
                                    </a:lnTo>
                                    <a:lnTo>
                                      <a:pt x="0" y="14"/>
                                    </a:lnTo>
                                    <a:lnTo>
                                      <a:pt x="2" y="20"/>
                                    </a:lnTo>
                                    <a:lnTo>
                                      <a:pt x="4" y="24"/>
                                    </a:lnTo>
                                    <a:lnTo>
                                      <a:pt x="8" y="30"/>
                                    </a:lnTo>
                                    <a:lnTo>
                                      <a:pt x="14" y="30"/>
                                    </a:lnTo>
                                    <a:lnTo>
                                      <a:pt x="20" y="30"/>
                                    </a:lnTo>
                                    <a:lnTo>
                                      <a:pt x="22" y="26"/>
                                    </a:lnTo>
                                    <a:lnTo>
                                      <a:pt x="26" y="20"/>
                                    </a:lnTo>
                                    <a:lnTo>
                                      <a:pt x="29" y="16"/>
                                    </a:lnTo>
                                    <a:lnTo>
                                      <a:pt x="29" y="14"/>
                                    </a:lnTo>
                                    <a:lnTo>
                                      <a:pt x="29"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23" name="Freeform 48"/>
                            <wps:cNvSpPr/>
                            <wps:spPr bwMode="auto">
                              <a:xfrm>
                                <a:off x="636" y="1416"/>
                                <a:ext cx="29" cy="31"/>
                              </a:xfrm>
                              <a:custGeom>
                                <a:avLst/>
                                <a:gdLst>
                                  <a:gd name="T0" fmla="*/ 28 w 29"/>
                                  <a:gd name="T1" fmla="*/ 15 h 31"/>
                                  <a:gd name="T2" fmla="*/ 26 w 29"/>
                                  <a:gd name="T3" fmla="*/ 8 h 31"/>
                                  <a:gd name="T4" fmla="*/ 22 w 29"/>
                                  <a:gd name="T5" fmla="*/ 6 h 31"/>
                                  <a:gd name="T6" fmla="*/ 18 w 29"/>
                                  <a:gd name="T7" fmla="*/ 2 h 31"/>
                                  <a:gd name="T8" fmla="*/ 14 w 29"/>
                                  <a:gd name="T9" fmla="*/ 0 h 31"/>
                                  <a:gd name="T10" fmla="*/ 8 w 29"/>
                                  <a:gd name="T11" fmla="*/ 2 h 31"/>
                                  <a:gd name="T12" fmla="*/ 2 w 29"/>
                                  <a:gd name="T13" fmla="*/ 4 h 31"/>
                                  <a:gd name="T14" fmla="*/ 0 w 29"/>
                                  <a:gd name="T15" fmla="*/ 8 h 31"/>
                                  <a:gd name="T16" fmla="*/ 0 w 29"/>
                                  <a:gd name="T17" fmla="*/ 15 h 31"/>
                                  <a:gd name="T18" fmla="*/ 0 w 29"/>
                                  <a:gd name="T19" fmla="*/ 19 h 31"/>
                                  <a:gd name="T20" fmla="*/ 2 w 29"/>
                                  <a:gd name="T21" fmla="*/ 25 h 31"/>
                                  <a:gd name="T22" fmla="*/ 6 w 29"/>
                                  <a:gd name="T23" fmla="*/ 30 h 31"/>
                                  <a:gd name="T24" fmla="*/ 14 w 29"/>
                                  <a:gd name="T25" fmla="*/ 30 h 31"/>
                                  <a:gd name="T26" fmla="*/ 16 w 29"/>
                                  <a:gd name="T27" fmla="*/ 30 h 31"/>
                                  <a:gd name="T28" fmla="*/ 22 w 29"/>
                                  <a:gd name="T29" fmla="*/ 25 h 31"/>
                                  <a:gd name="T30" fmla="*/ 26 w 29"/>
                                  <a:gd name="T31" fmla="*/ 23 h 31"/>
                                  <a:gd name="T32" fmla="*/ 28 w 29"/>
                                  <a:gd name="T33" fmla="*/ 15 h 31"/>
                                  <a:gd name="T34" fmla="*/ 28 w 29"/>
                                  <a:gd name="T35" fmla="*/ 15 h 31"/>
                                  <a:gd name="T36" fmla="*/ 28 w 29"/>
                                  <a:gd name="T37"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1">
                                    <a:moveTo>
                                      <a:pt x="28" y="15"/>
                                    </a:moveTo>
                                    <a:lnTo>
                                      <a:pt x="26" y="8"/>
                                    </a:lnTo>
                                    <a:lnTo>
                                      <a:pt x="22" y="6"/>
                                    </a:lnTo>
                                    <a:lnTo>
                                      <a:pt x="18" y="2"/>
                                    </a:lnTo>
                                    <a:lnTo>
                                      <a:pt x="14" y="0"/>
                                    </a:lnTo>
                                    <a:lnTo>
                                      <a:pt x="8" y="2"/>
                                    </a:lnTo>
                                    <a:lnTo>
                                      <a:pt x="2" y="4"/>
                                    </a:lnTo>
                                    <a:lnTo>
                                      <a:pt x="0" y="8"/>
                                    </a:lnTo>
                                    <a:lnTo>
                                      <a:pt x="0" y="15"/>
                                    </a:lnTo>
                                    <a:lnTo>
                                      <a:pt x="0" y="19"/>
                                    </a:lnTo>
                                    <a:lnTo>
                                      <a:pt x="2" y="25"/>
                                    </a:lnTo>
                                    <a:lnTo>
                                      <a:pt x="6" y="30"/>
                                    </a:lnTo>
                                    <a:lnTo>
                                      <a:pt x="14" y="30"/>
                                    </a:lnTo>
                                    <a:lnTo>
                                      <a:pt x="16" y="30"/>
                                    </a:lnTo>
                                    <a:lnTo>
                                      <a:pt x="22" y="25"/>
                                    </a:lnTo>
                                    <a:lnTo>
                                      <a:pt x="26" y="23"/>
                                    </a:lnTo>
                                    <a:lnTo>
                                      <a:pt x="28" y="15"/>
                                    </a:lnTo>
                                    <a:lnTo>
                                      <a:pt x="28" y="15"/>
                                    </a:lnTo>
                                    <a:lnTo>
                                      <a:pt x="28" y="15"/>
                                    </a:lnTo>
                                  </a:path>
                                </a:pathLst>
                              </a:custGeom>
                              <a:grpFill/>
                              <a:ln>
                                <a:noFill/>
                              </a:ln>
                              <a:effectLst/>
                            </wps:spPr>
                            <wps:bodyPr rot="0" vert="horz" wrap="square" lIns="91440" tIns="45720" rIns="91440" bIns="45720" anchor="t" anchorCtr="0" upright="1">
                              <a:noAutofit/>
                            </wps:bodyPr>
                          </wps:wsp>
                          <wps:wsp>
                            <wps:cNvPr id="18524" name="Freeform 49"/>
                            <wps:cNvSpPr/>
                            <wps:spPr bwMode="auto">
                              <a:xfrm>
                                <a:off x="636" y="1416"/>
                                <a:ext cx="29" cy="31"/>
                              </a:xfrm>
                              <a:custGeom>
                                <a:avLst/>
                                <a:gdLst>
                                  <a:gd name="T0" fmla="*/ 28 w 29"/>
                                  <a:gd name="T1" fmla="*/ 15 h 31"/>
                                  <a:gd name="T2" fmla="*/ 26 w 29"/>
                                  <a:gd name="T3" fmla="*/ 8 h 31"/>
                                  <a:gd name="T4" fmla="*/ 22 w 29"/>
                                  <a:gd name="T5" fmla="*/ 6 h 31"/>
                                  <a:gd name="T6" fmla="*/ 18 w 29"/>
                                  <a:gd name="T7" fmla="*/ 2 h 31"/>
                                  <a:gd name="T8" fmla="*/ 14 w 29"/>
                                  <a:gd name="T9" fmla="*/ 0 h 31"/>
                                  <a:gd name="T10" fmla="*/ 8 w 29"/>
                                  <a:gd name="T11" fmla="*/ 2 h 31"/>
                                  <a:gd name="T12" fmla="*/ 2 w 29"/>
                                  <a:gd name="T13" fmla="*/ 4 h 31"/>
                                  <a:gd name="T14" fmla="*/ 0 w 29"/>
                                  <a:gd name="T15" fmla="*/ 8 h 31"/>
                                  <a:gd name="T16" fmla="*/ 0 w 29"/>
                                  <a:gd name="T17" fmla="*/ 15 h 31"/>
                                  <a:gd name="T18" fmla="*/ 0 w 29"/>
                                  <a:gd name="T19" fmla="*/ 19 h 31"/>
                                  <a:gd name="T20" fmla="*/ 2 w 29"/>
                                  <a:gd name="T21" fmla="*/ 25 h 31"/>
                                  <a:gd name="T22" fmla="*/ 6 w 29"/>
                                  <a:gd name="T23" fmla="*/ 30 h 31"/>
                                  <a:gd name="T24" fmla="*/ 14 w 29"/>
                                  <a:gd name="T25" fmla="*/ 30 h 31"/>
                                  <a:gd name="T26" fmla="*/ 16 w 29"/>
                                  <a:gd name="T27" fmla="*/ 30 h 31"/>
                                  <a:gd name="T28" fmla="*/ 22 w 29"/>
                                  <a:gd name="T29" fmla="*/ 25 h 31"/>
                                  <a:gd name="T30" fmla="*/ 26 w 29"/>
                                  <a:gd name="T31" fmla="*/ 23 h 31"/>
                                  <a:gd name="T32" fmla="*/ 28 w 29"/>
                                  <a:gd name="T33" fmla="*/ 15 h 31"/>
                                  <a:gd name="T34" fmla="*/ 28 w 29"/>
                                  <a:gd name="T35" fmla="*/ 15 h 31"/>
                                  <a:gd name="T36" fmla="*/ 28 w 29"/>
                                  <a:gd name="T37"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1">
                                    <a:moveTo>
                                      <a:pt x="28" y="15"/>
                                    </a:moveTo>
                                    <a:lnTo>
                                      <a:pt x="26" y="8"/>
                                    </a:lnTo>
                                    <a:lnTo>
                                      <a:pt x="22" y="6"/>
                                    </a:lnTo>
                                    <a:lnTo>
                                      <a:pt x="18" y="2"/>
                                    </a:lnTo>
                                    <a:lnTo>
                                      <a:pt x="14" y="0"/>
                                    </a:lnTo>
                                    <a:lnTo>
                                      <a:pt x="8" y="2"/>
                                    </a:lnTo>
                                    <a:lnTo>
                                      <a:pt x="2" y="4"/>
                                    </a:lnTo>
                                    <a:lnTo>
                                      <a:pt x="0" y="8"/>
                                    </a:lnTo>
                                    <a:lnTo>
                                      <a:pt x="0" y="15"/>
                                    </a:lnTo>
                                    <a:lnTo>
                                      <a:pt x="0" y="19"/>
                                    </a:lnTo>
                                    <a:lnTo>
                                      <a:pt x="2" y="25"/>
                                    </a:lnTo>
                                    <a:lnTo>
                                      <a:pt x="6" y="30"/>
                                    </a:lnTo>
                                    <a:lnTo>
                                      <a:pt x="14" y="30"/>
                                    </a:lnTo>
                                    <a:lnTo>
                                      <a:pt x="16" y="30"/>
                                    </a:lnTo>
                                    <a:lnTo>
                                      <a:pt x="22" y="25"/>
                                    </a:lnTo>
                                    <a:lnTo>
                                      <a:pt x="26" y="23"/>
                                    </a:lnTo>
                                    <a:lnTo>
                                      <a:pt x="28" y="15"/>
                                    </a:lnTo>
                                    <a:lnTo>
                                      <a:pt x="28" y="15"/>
                                    </a:lnTo>
                                    <a:lnTo>
                                      <a:pt x="28" y="15"/>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25" name="Freeform 50"/>
                            <wps:cNvSpPr/>
                            <wps:spPr bwMode="auto">
                              <a:xfrm>
                                <a:off x="636" y="1480"/>
                                <a:ext cx="29" cy="33"/>
                              </a:xfrm>
                              <a:custGeom>
                                <a:avLst/>
                                <a:gdLst>
                                  <a:gd name="T0" fmla="*/ 28 w 29"/>
                                  <a:gd name="T1" fmla="*/ 18 h 33"/>
                                  <a:gd name="T2" fmla="*/ 26 w 29"/>
                                  <a:gd name="T3" fmla="*/ 11 h 33"/>
                                  <a:gd name="T4" fmla="*/ 22 w 29"/>
                                  <a:gd name="T5" fmla="*/ 6 h 33"/>
                                  <a:gd name="T6" fmla="*/ 18 w 29"/>
                                  <a:gd name="T7" fmla="*/ 0 h 33"/>
                                  <a:gd name="T8" fmla="*/ 14 w 29"/>
                                  <a:gd name="T9" fmla="*/ 0 h 33"/>
                                  <a:gd name="T10" fmla="*/ 8 w 29"/>
                                  <a:gd name="T11" fmla="*/ 0 h 33"/>
                                  <a:gd name="T12" fmla="*/ 2 w 29"/>
                                  <a:gd name="T13" fmla="*/ 4 h 33"/>
                                  <a:gd name="T14" fmla="*/ 0 w 29"/>
                                  <a:gd name="T15" fmla="*/ 11 h 33"/>
                                  <a:gd name="T16" fmla="*/ 0 w 29"/>
                                  <a:gd name="T17" fmla="*/ 18 h 33"/>
                                  <a:gd name="T18" fmla="*/ 0 w 29"/>
                                  <a:gd name="T19" fmla="*/ 20 h 33"/>
                                  <a:gd name="T20" fmla="*/ 2 w 29"/>
                                  <a:gd name="T21" fmla="*/ 27 h 33"/>
                                  <a:gd name="T22" fmla="*/ 6 w 29"/>
                                  <a:gd name="T23" fmla="*/ 29 h 33"/>
                                  <a:gd name="T24" fmla="*/ 14 w 29"/>
                                  <a:gd name="T25" fmla="*/ 32 h 33"/>
                                  <a:gd name="T26" fmla="*/ 16 w 29"/>
                                  <a:gd name="T27" fmla="*/ 32 h 33"/>
                                  <a:gd name="T28" fmla="*/ 22 w 29"/>
                                  <a:gd name="T29" fmla="*/ 29 h 33"/>
                                  <a:gd name="T30" fmla="*/ 26 w 29"/>
                                  <a:gd name="T31" fmla="*/ 25 h 33"/>
                                  <a:gd name="T32" fmla="*/ 28 w 29"/>
                                  <a:gd name="T33" fmla="*/ 18 h 33"/>
                                  <a:gd name="T34" fmla="*/ 28 w 29"/>
                                  <a:gd name="T35" fmla="*/ 18 h 33"/>
                                  <a:gd name="T36" fmla="*/ 28 w 29"/>
                                  <a:gd name="T37" fmla="*/ 18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8"/>
                                    </a:moveTo>
                                    <a:lnTo>
                                      <a:pt x="26" y="11"/>
                                    </a:lnTo>
                                    <a:lnTo>
                                      <a:pt x="22" y="6"/>
                                    </a:lnTo>
                                    <a:lnTo>
                                      <a:pt x="18" y="0"/>
                                    </a:lnTo>
                                    <a:lnTo>
                                      <a:pt x="14" y="0"/>
                                    </a:lnTo>
                                    <a:lnTo>
                                      <a:pt x="8" y="0"/>
                                    </a:lnTo>
                                    <a:lnTo>
                                      <a:pt x="2" y="4"/>
                                    </a:lnTo>
                                    <a:lnTo>
                                      <a:pt x="0" y="11"/>
                                    </a:lnTo>
                                    <a:lnTo>
                                      <a:pt x="0" y="18"/>
                                    </a:lnTo>
                                    <a:lnTo>
                                      <a:pt x="0" y="20"/>
                                    </a:lnTo>
                                    <a:lnTo>
                                      <a:pt x="2" y="27"/>
                                    </a:lnTo>
                                    <a:lnTo>
                                      <a:pt x="6" y="29"/>
                                    </a:lnTo>
                                    <a:lnTo>
                                      <a:pt x="14" y="32"/>
                                    </a:lnTo>
                                    <a:lnTo>
                                      <a:pt x="16" y="32"/>
                                    </a:lnTo>
                                    <a:lnTo>
                                      <a:pt x="22" y="29"/>
                                    </a:lnTo>
                                    <a:lnTo>
                                      <a:pt x="26" y="25"/>
                                    </a:lnTo>
                                    <a:lnTo>
                                      <a:pt x="28" y="18"/>
                                    </a:lnTo>
                                    <a:lnTo>
                                      <a:pt x="28" y="18"/>
                                    </a:lnTo>
                                    <a:lnTo>
                                      <a:pt x="28" y="18"/>
                                    </a:lnTo>
                                  </a:path>
                                </a:pathLst>
                              </a:custGeom>
                              <a:grpFill/>
                              <a:ln>
                                <a:noFill/>
                              </a:ln>
                              <a:effectLst/>
                            </wps:spPr>
                            <wps:bodyPr rot="0" vert="horz" wrap="square" lIns="91440" tIns="45720" rIns="91440" bIns="45720" anchor="t" anchorCtr="0" upright="1">
                              <a:noAutofit/>
                            </wps:bodyPr>
                          </wps:wsp>
                          <wps:wsp>
                            <wps:cNvPr id="18526" name="Freeform 51"/>
                            <wps:cNvSpPr/>
                            <wps:spPr bwMode="auto">
                              <a:xfrm>
                                <a:off x="636" y="1480"/>
                                <a:ext cx="29" cy="33"/>
                              </a:xfrm>
                              <a:custGeom>
                                <a:avLst/>
                                <a:gdLst>
                                  <a:gd name="T0" fmla="*/ 28 w 29"/>
                                  <a:gd name="T1" fmla="*/ 18 h 33"/>
                                  <a:gd name="T2" fmla="*/ 26 w 29"/>
                                  <a:gd name="T3" fmla="*/ 11 h 33"/>
                                  <a:gd name="T4" fmla="*/ 22 w 29"/>
                                  <a:gd name="T5" fmla="*/ 6 h 33"/>
                                  <a:gd name="T6" fmla="*/ 18 w 29"/>
                                  <a:gd name="T7" fmla="*/ 0 h 33"/>
                                  <a:gd name="T8" fmla="*/ 14 w 29"/>
                                  <a:gd name="T9" fmla="*/ 0 h 33"/>
                                  <a:gd name="T10" fmla="*/ 8 w 29"/>
                                  <a:gd name="T11" fmla="*/ 0 h 33"/>
                                  <a:gd name="T12" fmla="*/ 2 w 29"/>
                                  <a:gd name="T13" fmla="*/ 4 h 33"/>
                                  <a:gd name="T14" fmla="*/ 0 w 29"/>
                                  <a:gd name="T15" fmla="*/ 11 h 33"/>
                                  <a:gd name="T16" fmla="*/ 0 w 29"/>
                                  <a:gd name="T17" fmla="*/ 18 h 33"/>
                                  <a:gd name="T18" fmla="*/ 0 w 29"/>
                                  <a:gd name="T19" fmla="*/ 20 h 33"/>
                                  <a:gd name="T20" fmla="*/ 2 w 29"/>
                                  <a:gd name="T21" fmla="*/ 27 h 33"/>
                                  <a:gd name="T22" fmla="*/ 6 w 29"/>
                                  <a:gd name="T23" fmla="*/ 29 h 33"/>
                                  <a:gd name="T24" fmla="*/ 14 w 29"/>
                                  <a:gd name="T25" fmla="*/ 32 h 33"/>
                                  <a:gd name="T26" fmla="*/ 16 w 29"/>
                                  <a:gd name="T27" fmla="*/ 32 h 33"/>
                                  <a:gd name="T28" fmla="*/ 22 w 29"/>
                                  <a:gd name="T29" fmla="*/ 29 h 33"/>
                                  <a:gd name="T30" fmla="*/ 26 w 29"/>
                                  <a:gd name="T31" fmla="*/ 25 h 33"/>
                                  <a:gd name="T32" fmla="*/ 28 w 29"/>
                                  <a:gd name="T33" fmla="*/ 18 h 33"/>
                                  <a:gd name="T34" fmla="*/ 28 w 29"/>
                                  <a:gd name="T35" fmla="*/ 18 h 33"/>
                                  <a:gd name="T36" fmla="*/ 28 w 29"/>
                                  <a:gd name="T37" fmla="*/ 18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8"/>
                                    </a:moveTo>
                                    <a:lnTo>
                                      <a:pt x="26" y="11"/>
                                    </a:lnTo>
                                    <a:lnTo>
                                      <a:pt x="22" y="6"/>
                                    </a:lnTo>
                                    <a:lnTo>
                                      <a:pt x="18" y="0"/>
                                    </a:lnTo>
                                    <a:lnTo>
                                      <a:pt x="14" y="0"/>
                                    </a:lnTo>
                                    <a:lnTo>
                                      <a:pt x="8" y="0"/>
                                    </a:lnTo>
                                    <a:lnTo>
                                      <a:pt x="2" y="4"/>
                                    </a:lnTo>
                                    <a:lnTo>
                                      <a:pt x="0" y="11"/>
                                    </a:lnTo>
                                    <a:lnTo>
                                      <a:pt x="0" y="18"/>
                                    </a:lnTo>
                                    <a:lnTo>
                                      <a:pt x="0" y="20"/>
                                    </a:lnTo>
                                    <a:lnTo>
                                      <a:pt x="2" y="27"/>
                                    </a:lnTo>
                                    <a:lnTo>
                                      <a:pt x="6" y="29"/>
                                    </a:lnTo>
                                    <a:lnTo>
                                      <a:pt x="14" y="32"/>
                                    </a:lnTo>
                                    <a:lnTo>
                                      <a:pt x="16" y="32"/>
                                    </a:lnTo>
                                    <a:lnTo>
                                      <a:pt x="22" y="29"/>
                                    </a:lnTo>
                                    <a:lnTo>
                                      <a:pt x="26" y="25"/>
                                    </a:lnTo>
                                    <a:lnTo>
                                      <a:pt x="28" y="18"/>
                                    </a:lnTo>
                                    <a:lnTo>
                                      <a:pt x="28" y="18"/>
                                    </a:lnTo>
                                    <a:lnTo>
                                      <a:pt x="28" y="18"/>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27" name="Freeform 52"/>
                            <wps:cNvSpPr/>
                            <wps:spPr bwMode="auto">
                              <a:xfrm>
                                <a:off x="636" y="1546"/>
                                <a:ext cx="29" cy="32"/>
                              </a:xfrm>
                              <a:custGeom>
                                <a:avLst/>
                                <a:gdLst>
                                  <a:gd name="T0" fmla="*/ 28 w 29"/>
                                  <a:gd name="T1" fmla="*/ 13 h 32"/>
                                  <a:gd name="T2" fmla="*/ 26 w 29"/>
                                  <a:gd name="T3" fmla="*/ 8 h 32"/>
                                  <a:gd name="T4" fmla="*/ 22 w 29"/>
                                  <a:gd name="T5" fmla="*/ 2 h 32"/>
                                  <a:gd name="T6" fmla="*/ 18 w 29"/>
                                  <a:gd name="T7" fmla="*/ 0 h 32"/>
                                  <a:gd name="T8" fmla="*/ 14 w 29"/>
                                  <a:gd name="T9" fmla="*/ 0 h 32"/>
                                  <a:gd name="T10" fmla="*/ 8 w 29"/>
                                  <a:gd name="T11" fmla="*/ 0 h 32"/>
                                  <a:gd name="T12" fmla="*/ 2 w 29"/>
                                  <a:gd name="T13" fmla="*/ 2 h 32"/>
                                  <a:gd name="T14" fmla="*/ 0 w 29"/>
                                  <a:gd name="T15" fmla="*/ 6 h 32"/>
                                  <a:gd name="T16" fmla="*/ 0 w 29"/>
                                  <a:gd name="T17" fmla="*/ 13 h 32"/>
                                  <a:gd name="T18" fmla="*/ 0 w 29"/>
                                  <a:gd name="T19" fmla="*/ 19 h 32"/>
                                  <a:gd name="T20" fmla="*/ 2 w 29"/>
                                  <a:gd name="T21" fmla="*/ 24 h 32"/>
                                  <a:gd name="T22" fmla="*/ 6 w 29"/>
                                  <a:gd name="T23" fmla="*/ 28 h 32"/>
                                  <a:gd name="T24" fmla="*/ 14 w 29"/>
                                  <a:gd name="T25" fmla="*/ 31 h 32"/>
                                  <a:gd name="T26" fmla="*/ 16 w 29"/>
                                  <a:gd name="T27" fmla="*/ 28 h 32"/>
                                  <a:gd name="T28" fmla="*/ 22 w 29"/>
                                  <a:gd name="T29" fmla="*/ 26 h 32"/>
                                  <a:gd name="T30" fmla="*/ 26 w 29"/>
                                  <a:gd name="T31" fmla="*/ 19 h 32"/>
                                  <a:gd name="T32" fmla="*/ 28 w 29"/>
                                  <a:gd name="T33" fmla="*/ 15 h 32"/>
                                  <a:gd name="T34" fmla="*/ 28 w 29"/>
                                  <a:gd name="T35" fmla="*/ 13 h 32"/>
                                  <a:gd name="T36" fmla="*/ 28 w 29"/>
                                  <a:gd name="T37" fmla="*/ 13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2">
                                    <a:moveTo>
                                      <a:pt x="28" y="13"/>
                                    </a:moveTo>
                                    <a:lnTo>
                                      <a:pt x="26" y="8"/>
                                    </a:lnTo>
                                    <a:lnTo>
                                      <a:pt x="22" y="2"/>
                                    </a:lnTo>
                                    <a:lnTo>
                                      <a:pt x="18" y="0"/>
                                    </a:lnTo>
                                    <a:lnTo>
                                      <a:pt x="14" y="0"/>
                                    </a:lnTo>
                                    <a:lnTo>
                                      <a:pt x="8" y="0"/>
                                    </a:lnTo>
                                    <a:lnTo>
                                      <a:pt x="2" y="2"/>
                                    </a:lnTo>
                                    <a:lnTo>
                                      <a:pt x="0" y="6"/>
                                    </a:lnTo>
                                    <a:lnTo>
                                      <a:pt x="0" y="13"/>
                                    </a:lnTo>
                                    <a:lnTo>
                                      <a:pt x="0" y="19"/>
                                    </a:lnTo>
                                    <a:lnTo>
                                      <a:pt x="2" y="24"/>
                                    </a:lnTo>
                                    <a:lnTo>
                                      <a:pt x="6" y="28"/>
                                    </a:lnTo>
                                    <a:lnTo>
                                      <a:pt x="14" y="31"/>
                                    </a:lnTo>
                                    <a:lnTo>
                                      <a:pt x="16" y="28"/>
                                    </a:lnTo>
                                    <a:lnTo>
                                      <a:pt x="22" y="26"/>
                                    </a:lnTo>
                                    <a:lnTo>
                                      <a:pt x="26" y="19"/>
                                    </a:lnTo>
                                    <a:lnTo>
                                      <a:pt x="28" y="15"/>
                                    </a:lnTo>
                                    <a:lnTo>
                                      <a:pt x="28" y="13"/>
                                    </a:lnTo>
                                    <a:lnTo>
                                      <a:pt x="28" y="13"/>
                                    </a:lnTo>
                                  </a:path>
                                </a:pathLst>
                              </a:custGeom>
                              <a:grpFill/>
                              <a:ln>
                                <a:noFill/>
                              </a:ln>
                              <a:effectLst/>
                            </wps:spPr>
                            <wps:bodyPr rot="0" vert="horz" wrap="square" lIns="91440" tIns="45720" rIns="91440" bIns="45720" anchor="t" anchorCtr="0" upright="1">
                              <a:noAutofit/>
                            </wps:bodyPr>
                          </wps:wsp>
                          <wps:wsp>
                            <wps:cNvPr id="18528" name="Freeform 53"/>
                            <wps:cNvSpPr/>
                            <wps:spPr bwMode="auto">
                              <a:xfrm>
                                <a:off x="636" y="1546"/>
                                <a:ext cx="29" cy="32"/>
                              </a:xfrm>
                              <a:custGeom>
                                <a:avLst/>
                                <a:gdLst>
                                  <a:gd name="T0" fmla="*/ 28 w 29"/>
                                  <a:gd name="T1" fmla="*/ 13 h 32"/>
                                  <a:gd name="T2" fmla="*/ 26 w 29"/>
                                  <a:gd name="T3" fmla="*/ 8 h 32"/>
                                  <a:gd name="T4" fmla="*/ 22 w 29"/>
                                  <a:gd name="T5" fmla="*/ 2 h 32"/>
                                  <a:gd name="T6" fmla="*/ 18 w 29"/>
                                  <a:gd name="T7" fmla="*/ 0 h 32"/>
                                  <a:gd name="T8" fmla="*/ 14 w 29"/>
                                  <a:gd name="T9" fmla="*/ 0 h 32"/>
                                  <a:gd name="T10" fmla="*/ 8 w 29"/>
                                  <a:gd name="T11" fmla="*/ 0 h 32"/>
                                  <a:gd name="T12" fmla="*/ 2 w 29"/>
                                  <a:gd name="T13" fmla="*/ 2 h 32"/>
                                  <a:gd name="T14" fmla="*/ 0 w 29"/>
                                  <a:gd name="T15" fmla="*/ 6 h 32"/>
                                  <a:gd name="T16" fmla="*/ 0 w 29"/>
                                  <a:gd name="T17" fmla="*/ 13 h 32"/>
                                  <a:gd name="T18" fmla="*/ 0 w 29"/>
                                  <a:gd name="T19" fmla="*/ 19 h 32"/>
                                  <a:gd name="T20" fmla="*/ 2 w 29"/>
                                  <a:gd name="T21" fmla="*/ 24 h 32"/>
                                  <a:gd name="T22" fmla="*/ 6 w 29"/>
                                  <a:gd name="T23" fmla="*/ 28 h 32"/>
                                  <a:gd name="T24" fmla="*/ 14 w 29"/>
                                  <a:gd name="T25" fmla="*/ 31 h 32"/>
                                  <a:gd name="T26" fmla="*/ 16 w 29"/>
                                  <a:gd name="T27" fmla="*/ 28 h 32"/>
                                  <a:gd name="T28" fmla="*/ 22 w 29"/>
                                  <a:gd name="T29" fmla="*/ 26 h 32"/>
                                  <a:gd name="T30" fmla="*/ 26 w 29"/>
                                  <a:gd name="T31" fmla="*/ 19 h 32"/>
                                  <a:gd name="T32" fmla="*/ 28 w 29"/>
                                  <a:gd name="T33" fmla="*/ 15 h 32"/>
                                  <a:gd name="T34" fmla="*/ 28 w 29"/>
                                  <a:gd name="T35" fmla="*/ 13 h 32"/>
                                  <a:gd name="T36" fmla="*/ 28 w 29"/>
                                  <a:gd name="T37" fmla="*/ 13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2">
                                    <a:moveTo>
                                      <a:pt x="28" y="13"/>
                                    </a:moveTo>
                                    <a:lnTo>
                                      <a:pt x="26" y="8"/>
                                    </a:lnTo>
                                    <a:lnTo>
                                      <a:pt x="22" y="2"/>
                                    </a:lnTo>
                                    <a:lnTo>
                                      <a:pt x="18" y="0"/>
                                    </a:lnTo>
                                    <a:lnTo>
                                      <a:pt x="14" y="0"/>
                                    </a:lnTo>
                                    <a:lnTo>
                                      <a:pt x="8" y="0"/>
                                    </a:lnTo>
                                    <a:lnTo>
                                      <a:pt x="2" y="2"/>
                                    </a:lnTo>
                                    <a:lnTo>
                                      <a:pt x="0" y="6"/>
                                    </a:lnTo>
                                    <a:lnTo>
                                      <a:pt x="0" y="13"/>
                                    </a:lnTo>
                                    <a:lnTo>
                                      <a:pt x="0" y="19"/>
                                    </a:lnTo>
                                    <a:lnTo>
                                      <a:pt x="2" y="24"/>
                                    </a:lnTo>
                                    <a:lnTo>
                                      <a:pt x="6" y="28"/>
                                    </a:lnTo>
                                    <a:lnTo>
                                      <a:pt x="14" y="31"/>
                                    </a:lnTo>
                                    <a:lnTo>
                                      <a:pt x="16" y="28"/>
                                    </a:lnTo>
                                    <a:lnTo>
                                      <a:pt x="22" y="26"/>
                                    </a:lnTo>
                                    <a:lnTo>
                                      <a:pt x="26" y="19"/>
                                    </a:lnTo>
                                    <a:lnTo>
                                      <a:pt x="28" y="15"/>
                                    </a:lnTo>
                                    <a:lnTo>
                                      <a:pt x="28" y="13"/>
                                    </a:lnTo>
                                    <a:lnTo>
                                      <a:pt x="28" y="13"/>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29" name="Freeform 54"/>
                            <wps:cNvSpPr/>
                            <wps:spPr bwMode="auto">
                              <a:xfrm>
                                <a:off x="636" y="1609"/>
                                <a:ext cx="29" cy="33"/>
                              </a:xfrm>
                              <a:custGeom>
                                <a:avLst/>
                                <a:gdLst>
                                  <a:gd name="T0" fmla="*/ 28 w 29"/>
                                  <a:gd name="T1" fmla="*/ 16 h 33"/>
                                  <a:gd name="T2" fmla="*/ 26 w 29"/>
                                  <a:gd name="T3" fmla="*/ 9 h 33"/>
                                  <a:gd name="T4" fmla="*/ 22 w 29"/>
                                  <a:gd name="T5" fmla="*/ 4 h 33"/>
                                  <a:gd name="T6" fmla="*/ 18 w 29"/>
                                  <a:gd name="T7" fmla="*/ 2 h 33"/>
                                  <a:gd name="T8" fmla="*/ 14 w 29"/>
                                  <a:gd name="T9" fmla="*/ 0 h 33"/>
                                  <a:gd name="T10" fmla="*/ 8 w 29"/>
                                  <a:gd name="T11" fmla="*/ 0 h 33"/>
                                  <a:gd name="T12" fmla="*/ 2 w 29"/>
                                  <a:gd name="T13" fmla="*/ 4 h 33"/>
                                  <a:gd name="T14" fmla="*/ 0 w 29"/>
                                  <a:gd name="T15" fmla="*/ 9 h 33"/>
                                  <a:gd name="T16" fmla="*/ 0 w 29"/>
                                  <a:gd name="T17" fmla="*/ 13 h 33"/>
                                  <a:gd name="T18" fmla="*/ 0 w 29"/>
                                  <a:gd name="T19" fmla="*/ 20 h 33"/>
                                  <a:gd name="T20" fmla="*/ 2 w 29"/>
                                  <a:gd name="T21" fmla="*/ 27 h 33"/>
                                  <a:gd name="T22" fmla="*/ 6 w 29"/>
                                  <a:gd name="T23" fmla="*/ 27 h 33"/>
                                  <a:gd name="T24" fmla="*/ 14 w 29"/>
                                  <a:gd name="T25" fmla="*/ 32 h 33"/>
                                  <a:gd name="T26" fmla="*/ 16 w 29"/>
                                  <a:gd name="T27" fmla="*/ 32 h 33"/>
                                  <a:gd name="T28" fmla="*/ 22 w 29"/>
                                  <a:gd name="T29" fmla="*/ 27 h 33"/>
                                  <a:gd name="T30" fmla="*/ 26 w 29"/>
                                  <a:gd name="T31" fmla="*/ 22 h 33"/>
                                  <a:gd name="T32" fmla="*/ 28 w 29"/>
                                  <a:gd name="T33" fmla="*/ 18 h 33"/>
                                  <a:gd name="T34" fmla="*/ 28 w 29"/>
                                  <a:gd name="T35" fmla="*/ 16 h 33"/>
                                  <a:gd name="T36" fmla="*/ 28 w 29"/>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6"/>
                                    </a:moveTo>
                                    <a:lnTo>
                                      <a:pt x="26" y="9"/>
                                    </a:lnTo>
                                    <a:lnTo>
                                      <a:pt x="22" y="4"/>
                                    </a:lnTo>
                                    <a:lnTo>
                                      <a:pt x="18" y="2"/>
                                    </a:lnTo>
                                    <a:lnTo>
                                      <a:pt x="14" y="0"/>
                                    </a:lnTo>
                                    <a:lnTo>
                                      <a:pt x="8" y="0"/>
                                    </a:lnTo>
                                    <a:lnTo>
                                      <a:pt x="2" y="4"/>
                                    </a:lnTo>
                                    <a:lnTo>
                                      <a:pt x="0" y="9"/>
                                    </a:lnTo>
                                    <a:lnTo>
                                      <a:pt x="0" y="13"/>
                                    </a:lnTo>
                                    <a:lnTo>
                                      <a:pt x="0" y="20"/>
                                    </a:lnTo>
                                    <a:lnTo>
                                      <a:pt x="2" y="27"/>
                                    </a:lnTo>
                                    <a:lnTo>
                                      <a:pt x="6" y="27"/>
                                    </a:lnTo>
                                    <a:lnTo>
                                      <a:pt x="14" y="32"/>
                                    </a:lnTo>
                                    <a:lnTo>
                                      <a:pt x="16" y="32"/>
                                    </a:lnTo>
                                    <a:lnTo>
                                      <a:pt x="22" y="27"/>
                                    </a:lnTo>
                                    <a:lnTo>
                                      <a:pt x="26" y="22"/>
                                    </a:lnTo>
                                    <a:lnTo>
                                      <a:pt x="28" y="18"/>
                                    </a:lnTo>
                                    <a:lnTo>
                                      <a:pt x="28" y="16"/>
                                    </a:lnTo>
                                    <a:lnTo>
                                      <a:pt x="28" y="16"/>
                                    </a:lnTo>
                                  </a:path>
                                </a:pathLst>
                              </a:custGeom>
                              <a:grpFill/>
                              <a:ln>
                                <a:noFill/>
                              </a:ln>
                              <a:effectLst/>
                            </wps:spPr>
                            <wps:bodyPr rot="0" vert="horz" wrap="square" lIns="91440" tIns="45720" rIns="91440" bIns="45720" anchor="t" anchorCtr="0" upright="1">
                              <a:noAutofit/>
                            </wps:bodyPr>
                          </wps:wsp>
                          <wps:wsp>
                            <wps:cNvPr id="18530" name="Freeform 55"/>
                            <wps:cNvSpPr/>
                            <wps:spPr bwMode="auto">
                              <a:xfrm>
                                <a:off x="636" y="1609"/>
                                <a:ext cx="29" cy="33"/>
                              </a:xfrm>
                              <a:custGeom>
                                <a:avLst/>
                                <a:gdLst>
                                  <a:gd name="T0" fmla="*/ 28 w 29"/>
                                  <a:gd name="T1" fmla="*/ 16 h 33"/>
                                  <a:gd name="T2" fmla="*/ 26 w 29"/>
                                  <a:gd name="T3" fmla="*/ 9 h 33"/>
                                  <a:gd name="T4" fmla="*/ 22 w 29"/>
                                  <a:gd name="T5" fmla="*/ 4 h 33"/>
                                  <a:gd name="T6" fmla="*/ 18 w 29"/>
                                  <a:gd name="T7" fmla="*/ 2 h 33"/>
                                  <a:gd name="T8" fmla="*/ 14 w 29"/>
                                  <a:gd name="T9" fmla="*/ 0 h 33"/>
                                  <a:gd name="T10" fmla="*/ 8 w 29"/>
                                  <a:gd name="T11" fmla="*/ 0 h 33"/>
                                  <a:gd name="T12" fmla="*/ 2 w 29"/>
                                  <a:gd name="T13" fmla="*/ 4 h 33"/>
                                  <a:gd name="T14" fmla="*/ 0 w 29"/>
                                  <a:gd name="T15" fmla="*/ 9 h 33"/>
                                  <a:gd name="T16" fmla="*/ 0 w 29"/>
                                  <a:gd name="T17" fmla="*/ 13 h 33"/>
                                  <a:gd name="T18" fmla="*/ 0 w 29"/>
                                  <a:gd name="T19" fmla="*/ 20 h 33"/>
                                  <a:gd name="T20" fmla="*/ 2 w 29"/>
                                  <a:gd name="T21" fmla="*/ 27 h 33"/>
                                  <a:gd name="T22" fmla="*/ 6 w 29"/>
                                  <a:gd name="T23" fmla="*/ 27 h 33"/>
                                  <a:gd name="T24" fmla="*/ 14 w 29"/>
                                  <a:gd name="T25" fmla="*/ 32 h 33"/>
                                  <a:gd name="T26" fmla="*/ 16 w 29"/>
                                  <a:gd name="T27" fmla="*/ 32 h 33"/>
                                  <a:gd name="T28" fmla="*/ 22 w 29"/>
                                  <a:gd name="T29" fmla="*/ 27 h 33"/>
                                  <a:gd name="T30" fmla="*/ 26 w 29"/>
                                  <a:gd name="T31" fmla="*/ 22 h 33"/>
                                  <a:gd name="T32" fmla="*/ 28 w 29"/>
                                  <a:gd name="T33" fmla="*/ 18 h 33"/>
                                  <a:gd name="T34" fmla="*/ 28 w 29"/>
                                  <a:gd name="T35" fmla="*/ 16 h 33"/>
                                  <a:gd name="T36" fmla="*/ 28 w 29"/>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6"/>
                                    </a:moveTo>
                                    <a:lnTo>
                                      <a:pt x="26" y="9"/>
                                    </a:lnTo>
                                    <a:lnTo>
                                      <a:pt x="22" y="4"/>
                                    </a:lnTo>
                                    <a:lnTo>
                                      <a:pt x="18" y="2"/>
                                    </a:lnTo>
                                    <a:lnTo>
                                      <a:pt x="14" y="0"/>
                                    </a:lnTo>
                                    <a:lnTo>
                                      <a:pt x="8" y="0"/>
                                    </a:lnTo>
                                    <a:lnTo>
                                      <a:pt x="2" y="4"/>
                                    </a:lnTo>
                                    <a:lnTo>
                                      <a:pt x="0" y="9"/>
                                    </a:lnTo>
                                    <a:lnTo>
                                      <a:pt x="0" y="13"/>
                                    </a:lnTo>
                                    <a:lnTo>
                                      <a:pt x="0" y="20"/>
                                    </a:lnTo>
                                    <a:lnTo>
                                      <a:pt x="2" y="27"/>
                                    </a:lnTo>
                                    <a:lnTo>
                                      <a:pt x="6" y="27"/>
                                    </a:lnTo>
                                    <a:lnTo>
                                      <a:pt x="14" y="32"/>
                                    </a:lnTo>
                                    <a:lnTo>
                                      <a:pt x="16" y="32"/>
                                    </a:lnTo>
                                    <a:lnTo>
                                      <a:pt x="22" y="27"/>
                                    </a:lnTo>
                                    <a:lnTo>
                                      <a:pt x="26" y="22"/>
                                    </a:lnTo>
                                    <a:lnTo>
                                      <a:pt x="28" y="18"/>
                                    </a:lnTo>
                                    <a:lnTo>
                                      <a:pt x="28" y="16"/>
                                    </a:lnTo>
                                    <a:lnTo>
                                      <a:pt x="28" y="16"/>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31" name="Freeform 56"/>
                            <wps:cNvSpPr/>
                            <wps:spPr bwMode="auto">
                              <a:xfrm>
                                <a:off x="636" y="1673"/>
                                <a:ext cx="29" cy="32"/>
                              </a:xfrm>
                              <a:custGeom>
                                <a:avLst/>
                                <a:gdLst>
                                  <a:gd name="T0" fmla="*/ 28 w 29"/>
                                  <a:gd name="T1" fmla="*/ 17 h 32"/>
                                  <a:gd name="T2" fmla="*/ 26 w 29"/>
                                  <a:gd name="T3" fmla="*/ 8 h 32"/>
                                  <a:gd name="T4" fmla="*/ 22 w 29"/>
                                  <a:gd name="T5" fmla="*/ 4 h 32"/>
                                  <a:gd name="T6" fmla="*/ 18 w 29"/>
                                  <a:gd name="T7" fmla="*/ 2 h 32"/>
                                  <a:gd name="T8" fmla="*/ 14 w 29"/>
                                  <a:gd name="T9" fmla="*/ 0 h 32"/>
                                  <a:gd name="T10" fmla="*/ 8 w 29"/>
                                  <a:gd name="T11" fmla="*/ 2 h 32"/>
                                  <a:gd name="T12" fmla="*/ 2 w 29"/>
                                  <a:gd name="T13" fmla="*/ 4 h 32"/>
                                  <a:gd name="T14" fmla="*/ 0 w 29"/>
                                  <a:gd name="T15" fmla="*/ 8 h 32"/>
                                  <a:gd name="T16" fmla="*/ 0 w 29"/>
                                  <a:gd name="T17" fmla="*/ 13 h 32"/>
                                  <a:gd name="T18" fmla="*/ 0 w 29"/>
                                  <a:gd name="T19" fmla="*/ 19 h 32"/>
                                  <a:gd name="T20" fmla="*/ 2 w 29"/>
                                  <a:gd name="T21" fmla="*/ 26 h 32"/>
                                  <a:gd name="T22" fmla="*/ 6 w 29"/>
                                  <a:gd name="T23" fmla="*/ 31 h 32"/>
                                  <a:gd name="T24" fmla="*/ 14 w 29"/>
                                  <a:gd name="T25" fmla="*/ 31 h 32"/>
                                  <a:gd name="T26" fmla="*/ 16 w 29"/>
                                  <a:gd name="T27" fmla="*/ 31 h 32"/>
                                  <a:gd name="T28" fmla="*/ 22 w 29"/>
                                  <a:gd name="T29" fmla="*/ 28 h 32"/>
                                  <a:gd name="T30" fmla="*/ 26 w 29"/>
                                  <a:gd name="T31" fmla="*/ 22 h 32"/>
                                  <a:gd name="T32" fmla="*/ 28 w 29"/>
                                  <a:gd name="T33" fmla="*/ 17 h 32"/>
                                  <a:gd name="T34" fmla="*/ 28 w 29"/>
                                  <a:gd name="T35" fmla="*/ 17 h 32"/>
                                  <a:gd name="T36" fmla="*/ 28 w 29"/>
                                  <a:gd name="T37" fmla="*/ 17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2">
                                    <a:moveTo>
                                      <a:pt x="28" y="17"/>
                                    </a:moveTo>
                                    <a:lnTo>
                                      <a:pt x="26" y="8"/>
                                    </a:lnTo>
                                    <a:lnTo>
                                      <a:pt x="22" y="4"/>
                                    </a:lnTo>
                                    <a:lnTo>
                                      <a:pt x="18" y="2"/>
                                    </a:lnTo>
                                    <a:lnTo>
                                      <a:pt x="14" y="0"/>
                                    </a:lnTo>
                                    <a:lnTo>
                                      <a:pt x="8" y="2"/>
                                    </a:lnTo>
                                    <a:lnTo>
                                      <a:pt x="2" y="4"/>
                                    </a:lnTo>
                                    <a:lnTo>
                                      <a:pt x="0" y="8"/>
                                    </a:lnTo>
                                    <a:lnTo>
                                      <a:pt x="0" y="13"/>
                                    </a:lnTo>
                                    <a:lnTo>
                                      <a:pt x="0" y="19"/>
                                    </a:lnTo>
                                    <a:lnTo>
                                      <a:pt x="2" y="26"/>
                                    </a:lnTo>
                                    <a:lnTo>
                                      <a:pt x="6" y="31"/>
                                    </a:lnTo>
                                    <a:lnTo>
                                      <a:pt x="14" y="31"/>
                                    </a:lnTo>
                                    <a:lnTo>
                                      <a:pt x="16" y="31"/>
                                    </a:lnTo>
                                    <a:lnTo>
                                      <a:pt x="22" y="28"/>
                                    </a:lnTo>
                                    <a:lnTo>
                                      <a:pt x="26" y="22"/>
                                    </a:lnTo>
                                    <a:lnTo>
                                      <a:pt x="28" y="17"/>
                                    </a:lnTo>
                                    <a:lnTo>
                                      <a:pt x="28" y="17"/>
                                    </a:lnTo>
                                    <a:lnTo>
                                      <a:pt x="28" y="17"/>
                                    </a:lnTo>
                                  </a:path>
                                </a:pathLst>
                              </a:custGeom>
                              <a:grpFill/>
                              <a:ln>
                                <a:noFill/>
                              </a:ln>
                              <a:effectLst/>
                            </wps:spPr>
                            <wps:bodyPr rot="0" vert="horz" wrap="square" lIns="91440" tIns="45720" rIns="91440" bIns="45720" anchor="t" anchorCtr="0" upright="1">
                              <a:noAutofit/>
                            </wps:bodyPr>
                          </wps:wsp>
                          <wps:wsp>
                            <wps:cNvPr id="18532" name="Freeform 57"/>
                            <wps:cNvSpPr/>
                            <wps:spPr bwMode="auto">
                              <a:xfrm>
                                <a:off x="636" y="1673"/>
                                <a:ext cx="29" cy="32"/>
                              </a:xfrm>
                              <a:custGeom>
                                <a:avLst/>
                                <a:gdLst>
                                  <a:gd name="T0" fmla="*/ 28 w 29"/>
                                  <a:gd name="T1" fmla="*/ 17 h 32"/>
                                  <a:gd name="T2" fmla="*/ 26 w 29"/>
                                  <a:gd name="T3" fmla="*/ 8 h 32"/>
                                  <a:gd name="T4" fmla="*/ 22 w 29"/>
                                  <a:gd name="T5" fmla="*/ 4 h 32"/>
                                  <a:gd name="T6" fmla="*/ 18 w 29"/>
                                  <a:gd name="T7" fmla="*/ 2 h 32"/>
                                  <a:gd name="T8" fmla="*/ 14 w 29"/>
                                  <a:gd name="T9" fmla="*/ 0 h 32"/>
                                  <a:gd name="T10" fmla="*/ 8 w 29"/>
                                  <a:gd name="T11" fmla="*/ 2 h 32"/>
                                  <a:gd name="T12" fmla="*/ 2 w 29"/>
                                  <a:gd name="T13" fmla="*/ 4 h 32"/>
                                  <a:gd name="T14" fmla="*/ 0 w 29"/>
                                  <a:gd name="T15" fmla="*/ 8 h 32"/>
                                  <a:gd name="T16" fmla="*/ 0 w 29"/>
                                  <a:gd name="T17" fmla="*/ 13 h 32"/>
                                  <a:gd name="T18" fmla="*/ 0 w 29"/>
                                  <a:gd name="T19" fmla="*/ 19 h 32"/>
                                  <a:gd name="T20" fmla="*/ 2 w 29"/>
                                  <a:gd name="T21" fmla="*/ 26 h 32"/>
                                  <a:gd name="T22" fmla="*/ 6 w 29"/>
                                  <a:gd name="T23" fmla="*/ 31 h 32"/>
                                  <a:gd name="T24" fmla="*/ 14 w 29"/>
                                  <a:gd name="T25" fmla="*/ 31 h 32"/>
                                  <a:gd name="T26" fmla="*/ 16 w 29"/>
                                  <a:gd name="T27" fmla="*/ 31 h 32"/>
                                  <a:gd name="T28" fmla="*/ 22 w 29"/>
                                  <a:gd name="T29" fmla="*/ 28 h 32"/>
                                  <a:gd name="T30" fmla="*/ 26 w 29"/>
                                  <a:gd name="T31" fmla="*/ 22 h 32"/>
                                  <a:gd name="T32" fmla="*/ 28 w 29"/>
                                  <a:gd name="T33" fmla="*/ 17 h 32"/>
                                  <a:gd name="T34" fmla="*/ 28 w 29"/>
                                  <a:gd name="T35" fmla="*/ 17 h 32"/>
                                  <a:gd name="T36" fmla="*/ 28 w 29"/>
                                  <a:gd name="T37" fmla="*/ 17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2">
                                    <a:moveTo>
                                      <a:pt x="28" y="17"/>
                                    </a:moveTo>
                                    <a:lnTo>
                                      <a:pt x="26" y="8"/>
                                    </a:lnTo>
                                    <a:lnTo>
                                      <a:pt x="22" y="4"/>
                                    </a:lnTo>
                                    <a:lnTo>
                                      <a:pt x="18" y="2"/>
                                    </a:lnTo>
                                    <a:lnTo>
                                      <a:pt x="14" y="0"/>
                                    </a:lnTo>
                                    <a:lnTo>
                                      <a:pt x="8" y="2"/>
                                    </a:lnTo>
                                    <a:lnTo>
                                      <a:pt x="2" y="4"/>
                                    </a:lnTo>
                                    <a:lnTo>
                                      <a:pt x="0" y="8"/>
                                    </a:lnTo>
                                    <a:lnTo>
                                      <a:pt x="0" y="13"/>
                                    </a:lnTo>
                                    <a:lnTo>
                                      <a:pt x="0" y="19"/>
                                    </a:lnTo>
                                    <a:lnTo>
                                      <a:pt x="2" y="26"/>
                                    </a:lnTo>
                                    <a:lnTo>
                                      <a:pt x="6" y="31"/>
                                    </a:lnTo>
                                    <a:lnTo>
                                      <a:pt x="14" y="31"/>
                                    </a:lnTo>
                                    <a:lnTo>
                                      <a:pt x="16" y="31"/>
                                    </a:lnTo>
                                    <a:lnTo>
                                      <a:pt x="22" y="28"/>
                                    </a:lnTo>
                                    <a:lnTo>
                                      <a:pt x="26" y="22"/>
                                    </a:lnTo>
                                    <a:lnTo>
                                      <a:pt x="28" y="17"/>
                                    </a:lnTo>
                                    <a:lnTo>
                                      <a:pt x="28" y="17"/>
                                    </a:lnTo>
                                    <a:lnTo>
                                      <a:pt x="28" y="17"/>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33" name="Freeform 58"/>
                            <wps:cNvSpPr/>
                            <wps:spPr bwMode="auto">
                              <a:xfrm>
                                <a:off x="636" y="1739"/>
                                <a:ext cx="29" cy="30"/>
                              </a:xfrm>
                              <a:custGeom>
                                <a:avLst/>
                                <a:gdLst>
                                  <a:gd name="T0" fmla="*/ 28 w 29"/>
                                  <a:gd name="T1" fmla="*/ 14 h 30"/>
                                  <a:gd name="T2" fmla="*/ 26 w 29"/>
                                  <a:gd name="T3" fmla="*/ 6 h 30"/>
                                  <a:gd name="T4" fmla="*/ 22 w 29"/>
                                  <a:gd name="T5" fmla="*/ 4 h 30"/>
                                  <a:gd name="T6" fmla="*/ 18 w 29"/>
                                  <a:gd name="T7" fmla="*/ 2 h 30"/>
                                  <a:gd name="T8" fmla="*/ 14 w 29"/>
                                  <a:gd name="T9" fmla="*/ 0 h 30"/>
                                  <a:gd name="T10" fmla="*/ 8 w 29"/>
                                  <a:gd name="T11" fmla="*/ 0 h 30"/>
                                  <a:gd name="T12" fmla="*/ 2 w 29"/>
                                  <a:gd name="T13" fmla="*/ 4 h 30"/>
                                  <a:gd name="T14" fmla="*/ 0 w 29"/>
                                  <a:gd name="T15" fmla="*/ 6 h 30"/>
                                  <a:gd name="T16" fmla="*/ 0 w 29"/>
                                  <a:gd name="T17" fmla="*/ 12 h 30"/>
                                  <a:gd name="T18" fmla="*/ 0 w 29"/>
                                  <a:gd name="T19" fmla="*/ 20 h 30"/>
                                  <a:gd name="T20" fmla="*/ 2 w 29"/>
                                  <a:gd name="T21" fmla="*/ 26 h 30"/>
                                  <a:gd name="T22" fmla="*/ 6 w 29"/>
                                  <a:gd name="T23" fmla="*/ 26 h 30"/>
                                  <a:gd name="T24" fmla="*/ 14 w 29"/>
                                  <a:gd name="T25" fmla="*/ 29 h 30"/>
                                  <a:gd name="T26" fmla="*/ 16 w 29"/>
                                  <a:gd name="T27" fmla="*/ 29 h 30"/>
                                  <a:gd name="T28" fmla="*/ 22 w 29"/>
                                  <a:gd name="T29" fmla="*/ 26 h 30"/>
                                  <a:gd name="T30" fmla="*/ 26 w 29"/>
                                  <a:gd name="T31" fmla="*/ 20 h 30"/>
                                  <a:gd name="T32" fmla="*/ 28 w 29"/>
                                  <a:gd name="T33" fmla="*/ 14 h 30"/>
                                  <a:gd name="T34" fmla="*/ 28 w 29"/>
                                  <a:gd name="T35" fmla="*/ 14 h 30"/>
                                  <a:gd name="T36" fmla="*/ 28 w 29"/>
                                  <a:gd name="T37" fmla="*/ 14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0">
                                    <a:moveTo>
                                      <a:pt x="28" y="14"/>
                                    </a:moveTo>
                                    <a:lnTo>
                                      <a:pt x="26" y="6"/>
                                    </a:lnTo>
                                    <a:lnTo>
                                      <a:pt x="22" y="4"/>
                                    </a:lnTo>
                                    <a:lnTo>
                                      <a:pt x="18" y="2"/>
                                    </a:lnTo>
                                    <a:lnTo>
                                      <a:pt x="14" y="0"/>
                                    </a:lnTo>
                                    <a:lnTo>
                                      <a:pt x="8" y="0"/>
                                    </a:lnTo>
                                    <a:lnTo>
                                      <a:pt x="2" y="4"/>
                                    </a:lnTo>
                                    <a:lnTo>
                                      <a:pt x="0" y="6"/>
                                    </a:lnTo>
                                    <a:lnTo>
                                      <a:pt x="0" y="12"/>
                                    </a:lnTo>
                                    <a:lnTo>
                                      <a:pt x="0" y="20"/>
                                    </a:lnTo>
                                    <a:lnTo>
                                      <a:pt x="2" y="26"/>
                                    </a:lnTo>
                                    <a:lnTo>
                                      <a:pt x="6" y="26"/>
                                    </a:lnTo>
                                    <a:lnTo>
                                      <a:pt x="14" y="29"/>
                                    </a:lnTo>
                                    <a:lnTo>
                                      <a:pt x="16" y="29"/>
                                    </a:lnTo>
                                    <a:lnTo>
                                      <a:pt x="22" y="26"/>
                                    </a:lnTo>
                                    <a:lnTo>
                                      <a:pt x="26" y="20"/>
                                    </a:lnTo>
                                    <a:lnTo>
                                      <a:pt x="28" y="14"/>
                                    </a:lnTo>
                                    <a:lnTo>
                                      <a:pt x="28" y="14"/>
                                    </a:lnTo>
                                    <a:lnTo>
                                      <a:pt x="28" y="14"/>
                                    </a:lnTo>
                                  </a:path>
                                </a:pathLst>
                              </a:custGeom>
                              <a:grpFill/>
                              <a:ln>
                                <a:noFill/>
                              </a:ln>
                              <a:effectLst/>
                            </wps:spPr>
                            <wps:bodyPr rot="0" vert="horz" wrap="square" lIns="91440" tIns="45720" rIns="91440" bIns="45720" anchor="t" anchorCtr="0" upright="1">
                              <a:noAutofit/>
                            </wps:bodyPr>
                          </wps:wsp>
                          <wps:wsp>
                            <wps:cNvPr id="18534" name="Freeform 59"/>
                            <wps:cNvSpPr/>
                            <wps:spPr bwMode="auto">
                              <a:xfrm>
                                <a:off x="636" y="1739"/>
                                <a:ext cx="29" cy="30"/>
                              </a:xfrm>
                              <a:custGeom>
                                <a:avLst/>
                                <a:gdLst>
                                  <a:gd name="T0" fmla="*/ 28 w 29"/>
                                  <a:gd name="T1" fmla="*/ 14 h 30"/>
                                  <a:gd name="T2" fmla="*/ 26 w 29"/>
                                  <a:gd name="T3" fmla="*/ 6 h 30"/>
                                  <a:gd name="T4" fmla="*/ 22 w 29"/>
                                  <a:gd name="T5" fmla="*/ 4 h 30"/>
                                  <a:gd name="T6" fmla="*/ 18 w 29"/>
                                  <a:gd name="T7" fmla="*/ 2 h 30"/>
                                  <a:gd name="T8" fmla="*/ 14 w 29"/>
                                  <a:gd name="T9" fmla="*/ 0 h 30"/>
                                  <a:gd name="T10" fmla="*/ 8 w 29"/>
                                  <a:gd name="T11" fmla="*/ 0 h 30"/>
                                  <a:gd name="T12" fmla="*/ 2 w 29"/>
                                  <a:gd name="T13" fmla="*/ 4 h 30"/>
                                  <a:gd name="T14" fmla="*/ 0 w 29"/>
                                  <a:gd name="T15" fmla="*/ 6 h 30"/>
                                  <a:gd name="T16" fmla="*/ 0 w 29"/>
                                  <a:gd name="T17" fmla="*/ 12 h 30"/>
                                  <a:gd name="T18" fmla="*/ 0 w 29"/>
                                  <a:gd name="T19" fmla="*/ 20 h 30"/>
                                  <a:gd name="T20" fmla="*/ 2 w 29"/>
                                  <a:gd name="T21" fmla="*/ 26 h 30"/>
                                  <a:gd name="T22" fmla="*/ 6 w 29"/>
                                  <a:gd name="T23" fmla="*/ 26 h 30"/>
                                  <a:gd name="T24" fmla="*/ 14 w 29"/>
                                  <a:gd name="T25" fmla="*/ 29 h 30"/>
                                  <a:gd name="T26" fmla="*/ 16 w 29"/>
                                  <a:gd name="T27" fmla="*/ 29 h 30"/>
                                  <a:gd name="T28" fmla="*/ 22 w 29"/>
                                  <a:gd name="T29" fmla="*/ 26 h 30"/>
                                  <a:gd name="T30" fmla="*/ 26 w 29"/>
                                  <a:gd name="T31" fmla="*/ 20 h 30"/>
                                  <a:gd name="T32" fmla="*/ 28 w 29"/>
                                  <a:gd name="T33" fmla="*/ 14 h 30"/>
                                  <a:gd name="T34" fmla="*/ 28 w 29"/>
                                  <a:gd name="T35" fmla="*/ 14 h 30"/>
                                  <a:gd name="T36" fmla="*/ 28 w 29"/>
                                  <a:gd name="T37" fmla="*/ 14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0">
                                    <a:moveTo>
                                      <a:pt x="28" y="14"/>
                                    </a:moveTo>
                                    <a:lnTo>
                                      <a:pt x="26" y="6"/>
                                    </a:lnTo>
                                    <a:lnTo>
                                      <a:pt x="22" y="4"/>
                                    </a:lnTo>
                                    <a:lnTo>
                                      <a:pt x="18" y="2"/>
                                    </a:lnTo>
                                    <a:lnTo>
                                      <a:pt x="14" y="0"/>
                                    </a:lnTo>
                                    <a:lnTo>
                                      <a:pt x="8" y="0"/>
                                    </a:lnTo>
                                    <a:lnTo>
                                      <a:pt x="2" y="4"/>
                                    </a:lnTo>
                                    <a:lnTo>
                                      <a:pt x="0" y="6"/>
                                    </a:lnTo>
                                    <a:lnTo>
                                      <a:pt x="0" y="12"/>
                                    </a:lnTo>
                                    <a:lnTo>
                                      <a:pt x="0" y="20"/>
                                    </a:lnTo>
                                    <a:lnTo>
                                      <a:pt x="2" y="26"/>
                                    </a:lnTo>
                                    <a:lnTo>
                                      <a:pt x="6" y="26"/>
                                    </a:lnTo>
                                    <a:lnTo>
                                      <a:pt x="14" y="29"/>
                                    </a:lnTo>
                                    <a:lnTo>
                                      <a:pt x="16" y="29"/>
                                    </a:lnTo>
                                    <a:lnTo>
                                      <a:pt x="22" y="26"/>
                                    </a:lnTo>
                                    <a:lnTo>
                                      <a:pt x="26" y="20"/>
                                    </a:lnTo>
                                    <a:lnTo>
                                      <a:pt x="28" y="14"/>
                                    </a:lnTo>
                                    <a:lnTo>
                                      <a:pt x="28" y="14"/>
                                    </a:lnTo>
                                    <a:lnTo>
                                      <a:pt x="28"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35" name="Freeform 60"/>
                            <wps:cNvSpPr/>
                            <wps:spPr bwMode="auto">
                              <a:xfrm>
                                <a:off x="636" y="1802"/>
                                <a:ext cx="29" cy="31"/>
                              </a:xfrm>
                              <a:custGeom>
                                <a:avLst/>
                                <a:gdLst>
                                  <a:gd name="T0" fmla="*/ 28 w 29"/>
                                  <a:gd name="T1" fmla="*/ 14 h 31"/>
                                  <a:gd name="T2" fmla="*/ 26 w 29"/>
                                  <a:gd name="T3" fmla="*/ 10 h 31"/>
                                  <a:gd name="T4" fmla="*/ 22 w 29"/>
                                  <a:gd name="T5" fmla="*/ 6 h 31"/>
                                  <a:gd name="T6" fmla="*/ 18 w 29"/>
                                  <a:gd name="T7" fmla="*/ 0 h 31"/>
                                  <a:gd name="T8" fmla="*/ 14 w 29"/>
                                  <a:gd name="T9" fmla="*/ 0 h 31"/>
                                  <a:gd name="T10" fmla="*/ 8 w 29"/>
                                  <a:gd name="T11" fmla="*/ 0 h 31"/>
                                  <a:gd name="T12" fmla="*/ 2 w 29"/>
                                  <a:gd name="T13" fmla="*/ 2 h 31"/>
                                  <a:gd name="T14" fmla="*/ 0 w 29"/>
                                  <a:gd name="T15" fmla="*/ 8 h 31"/>
                                  <a:gd name="T16" fmla="*/ 0 w 29"/>
                                  <a:gd name="T17" fmla="*/ 14 h 31"/>
                                  <a:gd name="T18" fmla="*/ 0 w 29"/>
                                  <a:gd name="T19" fmla="*/ 18 h 31"/>
                                  <a:gd name="T20" fmla="*/ 2 w 29"/>
                                  <a:gd name="T21" fmla="*/ 24 h 31"/>
                                  <a:gd name="T22" fmla="*/ 6 w 29"/>
                                  <a:gd name="T23" fmla="*/ 28 h 31"/>
                                  <a:gd name="T24" fmla="*/ 14 w 29"/>
                                  <a:gd name="T25" fmla="*/ 30 h 31"/>
                                  <a:gd name="T26" fmla="*/ 16 w 29"/>
                                  <a:gd name="T27" fmla="*/ 28 h 31"/>
                                  <a:gd name="T28" fmla="*/ 22 w 29"/>
                                  <a:gd name="T29" fmla="*/ 24 h 31"/>
                                  <a:gd name="T30" fmla="*/ 26 w 29"/>
                                  <a:gd name="T31" fmla="*/ 20 h 31"/>
                                  <a:gd name="T32" fmla="*/ 28 w 29"/>
                                  <a:gd name="T33" fmla="*/ 14 h 31"/>
                                  <a:gd name="T34" fmla="*/ 28 w 29"/>
                                  <a:gd name="T35" fmla="*/ 14 h 31"/>
                                  <a:gd name="T36" fmla="*/ 28 w 29"/>
                                  <a:gd name="T37" fmla="*/ 1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1">
                                    <a:moveTo>
                                      <a:pt x="28" y="14"/>
                                    </a:moveTo>
                                    <a:lnTo>
                                      <a:pt x="26" y="10"/>
                                    </a:lnTo>
                                    <a:lnTo>
                                      <a:pt x="22" y="6"/>
                                    </a:lnTo>
                                    <a:lnTo>
                                      <a:pt x="18" y="0"/>
                                    </a:lnTo>
                                    <a:lnTo>
                                      <a:pt x="14" y="0"/>
                                    </a:lnTo>
                                    <a:lnTo>
                                      <a:pt x="8" y="0"/>
                                    </a:lnTo>
                                    <a:lnTo>
                                      <a:pt x="2" y="2"/>
                                    </a:lnTo>
                                    <a:lnTo>
                                      <a:pt x="0" y="8"/>
                                    </a:lnTo>
                                    <a:lnTo>
                                      <a:pt x="0" y="14"/>
                                    </a:lnTo>
                                    <a:lnTo>
                                      <a:pt x="0" y="18"/>
                                    </a:lnTo>
                                    <a:lnTo>
                                      <a:pt x="2" y="24"/>
                                    </a:lnTo>
                                    <a:lnTo>
                                      <a:pt x="6" y="28"/>
                                    </a:lnTo>
                                    <a:lnTo>
                                      <a:pt x="14" y="30"/>
                                    </a:lnTo>
                                    <a:lnTo>
                                      <a:pt x="16" y="28"/>
                                    </a:lnTo>
                                    <a:lnTo>
                                      <a:pt x="22" y="24"/>
                                    </a:lnTo>
                                    <a:lnTo>
                                      <a:pt x="26" y="20"/>
                                    </a:lnTo>
                                    <a:lnTo>
                                      <a:pt x="28" y="14"/>
                                    </a:lnTo>
                                    <a:lnTo>
                                      <a:pt x="28" y="14"/>
                                    </a:lnTo>
                                    <a:lnTo>
                                      <a:pt x="28" y="14"/>
                                    </a:lnTo>
                                  </a:path>
                                </a:pathLst>
                              </a:custGeom>
                              <a:grpFill/>
                              <a:ln>
                                <a:noFill/>
                              </a:ln>
                              <a:effectLst/>
                            </wps:spPr>
                            <wps:bodyPr rot="0" vert="horz" wrap="square" lIns="91440" tIns="45720" rIns="91440" bIns="45720" anchor="t" anchorCtr="0" upright="1">
                              <a:noAutofit/>
                            </wps:bodyPr>
                          </wps:wsp>
                          <wps:wsp>
                            <wps:cNvPr id="18536" name="Freeform 61"/>
                            <wps:cNvSpPr/>
                            <wps:spPr bwMode="auto">
                              <a:xfrm>
                                <a:off x="636" y="1802"/>
                                <a:ext cx="29" cy="31"/>
                              </a:xfrm>
                              <a:custGeom>
                                <a:avLst/>
                                <a:gdLst>
                                  <a:gd name="T0" fmla="*/ 28 w 29"/>
                                  <a:gd name="T1" fmla="*/ 14 h 31"/>
                                  <a:gd name="T2" fmla="*/ 26 w 29"/>
                                  <a:gd name="T3" fmla="*/ 10 h 31"/>
                                  <a:gd name="T4" fmla="*/ 22 w 29"/>
                                  <a:gd name="T5" fmla="*/ 6 h 31"/>
                                  <a:gd name="T6" fmla="*/ 18 w 29"/>
                                  <a:gd name="T7" fmla="*/ 0 h 31"/>
                                  <a:gd name="T8" fmla="*/ 14 w 29"/>
                                  <a:gd name="T9" fmla="*/ 0 h 31"/>
                                  <a:gd name="T10" fmla="*/ 8 w 29"/>
                                  <a:gd name="T11" fmla="*/ 0 h 31"/>
                                  <a:gd name="T12" fmla="*/ 2 w 29"/>
                                  <a:gd name="T13" fmla="*/ 2 h 31"/>
                                  <a:gd name="T14" fmla="*/ 0 w 29"/>
                                  <a:gd name="T15" fmla="*/ 8 h 31"/>
                                  <a:gd name="T16" fmla="*/ 0 w 29"/>
                                  <a:gd name="T17" fmla="*/ 14 h 31"/>
                                  <a:gd name="T18" fmla="*/ 0 w 29"/>
                                  <a:gd name="T19" fmla="*/ 18 h 31"/>
                                  <a:gd name="T20" fmla="*/ 2 w 29"/>
                                  <a:gd name="T21" fmla="*/ 24 h 31"/>
                                  <a:gd name="T22" fmla="*/ 6 w 29"/>
                                  <a:gd name="T23" fmla="*/ 28 h 31"/>
                                  <a:gd name="T24" fmla="*/ 14 w 29"/>
                                  <a:gd name="T25" fmla="*/ 30 h 31"/>
                                  <a:gd name="T26" fmla="*/ 16 w 29"/>
                                  <a:gd name="T27" fmla="*/ 28 h 31"/>
                                  <a:gd name="T28" fmla="*/ 22 w 29"/>
                                  <a:gd name="T29" fmla="*/ 24 h 31"/>
                                  <a:gd name="T30" fmla="*/ 26 w 29"/>
                                  <a:gd name="T31" fmla="*/ 20 h 31"/>
                                  <a:gd name="T32" fmla="*/ 28 w 29"/>
                                  <a:gd name="T33" fmla="*/ 14 h 31"/>
                                  <a:gd name="T34" fmla="*/ 28 w 29"/>
                                  <a:gd name="T35" fmla="*/ 14 h 31"/>
                                  <a:gd name="T36" fmla="*/ 28 w 29"/>
                                  <a:gd name="T37" fmla="*/ 1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1">
                                    <a:moveTo>
                                      <a:pt x="28" y="14"/>
                                    </a:moveTo>
                                    <a:lnTo>
                                      <a:pt x="26" y="10"/>
                                    </a:lnTo>
                                    <a:lnTo>
                                      <a:pt x="22" y="6"/>
                                    </a:lnTo>
                                    <a:lnTo>
                                      <a:pt x="18" y="0"/>
                                    </a:lnTo>
                                    <a:lnTo>
                                      <a:pt x="14" y="0"/>
                                    </a:lnTo>
                                    <a:lnTo>
                                      <a:pt x="8" y="0"/>
                                    </a:lnTo>
                                    <a:lnTo>
                                      <a:pt x="2" y="2"/>
                                    </a:lnTo>
                                    <a:lnTo>
                                      <a:pt x="0" y="8"/>
                                    </a:lnTo>
                                    <a:lnTo>
                                      <a:pt x="0" y="14"/>
                                    </a:lnTo>
                                    <a:lnTo>
                                      <a:pt x="0" y="18"/>
                                    </a:lnTo>
                                    <a:lnTo>
                                      <a:pt x="2" y="24"/>
                                    </a:lnTo>
                                    <a:lnTo>
                                      <a:pt x="6" y="28"/>
                                    </a:lnTo>
                                    <a:lnTo>
                                      <a:pt x="14" y="30"/>
                                    </a:lnTo>
                                    <a:lnTo>
                                      <a:pt x="16" y="28"/>
                                    </a:lnTo>
                                    <a:lnTo>
                                      <a:pt x="22" y="24"/>
                                    </a:lnTo>
                                    <a:lnTo>
                                      <a:pt x="26" y="20"/>
                                    </a:lnTo>
                                    <a:lnTo>
                                      <a:pt x="28" y="14"/>
                                    </a:lnTo>
                                    <a:lnTo>
                                      <a:pt x="28" y="14"/>
                                    </a:lnTo>
                                    <a:lnTo>
                                      <a:pt x="28"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37" name="Freeform 62"/>
                            <wps:cNvSpPr/>
                            <wps:spPr bwMode="auto">
                              <a:xfrm>
                                <a:off x="636" y="1867"/>
                                <a:ext cx="29" cy="32"/>
                              </a:xfrm>
                              <a:custGeom>
                                <a:avLst/>
                                <a:gdLst>
                                  <a:gd name="T0" fmla="*/ 28 w 29"/>
                                  <a:gd name="T1" fmla="*/ 16 h 32"/>
                                  <a:gd name="T2" fmla="*/ 26 w 29"/>
                                  <a:gd name="T3" fmla="*/ 9 h 32"/>
                                  <a:gd name="T4" fmla="*/ 22 w 29"/>
                                  <a:gd name="T5" fmla="*/ 2 h 32"/>
                                  <a:gd name="T6" fmla="*/ 18 w 29"/>
                                  <a:gd name="T7" fmla="*/ 0 h 32"/>
                                  <a:gd name="T8" fmla="*/ 14 w 29"/>
                                  <a:gd name="T9" fmla="*/ 0 h 32"/>
                                  <a:gd name="T10" fmla="*/ 8 w 29"/>
                                  <a:gd name="T11" fmla="*/ 0 h 32"/>
                                  <a:gd name="T12" fmla="*/ 2 w 29"/>
                                  <a:gd name="T13" fmla="*/ 2 h 32"/>
                                  <a:gd name="T14" fmla="*/ 0 w 29"/>
                                  <a:gd name="T15" fmla="*/ 7 h 32"/>
                                  <a:gd name="T16" fmla="*/ 0 w 29"/>
                                  <a:gd name="T17" fmla="*/ 16 h 32"/>
                                  <a:gd name="T18" fmla="*/ 0 w 29"/>
                                  <a:gd name="T19" fmla="*/ 21 h 32"/>
                                  <a:gd name="T20" fmla="*/ 2 w 29"/>
                                  <a:gd name="T21" fmla="*/ 26 h 32"/>
                                  <a:gd name="T22" fmla="*/ 6 w 29"/>
                                  <a:gd name="T23" fmla="*/ 31 h 32"/>
                                  <a:gd name="T24" fmla="*/ 14 w 29"/>
                                  <a:gd name="T25" fmla="*/ 31 h 32"/>
                                  <a:gd name="T26" fmla="*/ 16 w 29"/>
                                  <a:gd name="T27" fmla="*/ 31 h 32"/>
                                  <a:gd name="T28" fmla="*/ 22 w 29"/>
                                  <a:gd name="T29" fmla="*/ 26 h 32"/>
                                  <a:gd name="T30" fmla="*/ 26 w 29"/>
                                  <a:gd name="T31" fmla="*/ 21 h 32"/>
                                  <a:gd name="T32" fmla="*/ 28 w 29"/>
                                  <a:gd name="T33" fmla="*/ 19 h 32"/>
                                  <a:gd name="T34" fmla="*/ 28 w 29"/>
                                  <a:gd name="T35" fmla="*/ 16 h 32"/>
                                  <a:gd name="T36" fmla="*/ 28 w 29"/>
                                  <a:gd name="T37" fmla="*/ 16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2">
                                    <a:moveTo>
                                      <a:pt x="28" y="16"/>
                                    </a:moveTo>
                                    <a:lnTo>
                                      <a:pt x="26" y="9"/>
                                    </a:lnTo>
                                    <a:lnTo>
                                      <a:pt x="22" y="2"/>
                                    </a:lnTo>
                                    <a:lnTo>
                                      <a:pt x="18" y="0"/>
                                    </a:lnTo>
                                    <a:lnTo>
                                      <a:pt x="14" y="0"/>
                                    </a:lnTo>
                                    <a:lnTo>
                                      <a:pt x="8" y="0"/>
                                    </a:lnTo>
                                    <a:lnTo>
                                      <a:pt x="2" y="2"/>
                                    </a:lnTo>
                                    <a:lnTo>
                                      <a:pt x="0" y="7"/>
                                    </a:lnTo>
                                    <a:lnTo>
                                      <a:pt x="0" y="16"/>
                                    </a:lnTo>
                                    <a:lnTo>
                                      <a:pt x="0" y="21"/>
                                    </a:lnTo>
                                    <a:lnTo>
                                      <a:pt x="2" y="26"/>
                                    </a:lnTo>
                                    <a:lnTo>
                                      <a:pt x="6" y="31"/>
                                    </a:lnTo>
                                    <a:lnTo>
                                      <a:pt x="14" y="31"/>
                                    </a:lnTo>
                                    <a:lnTo>
                                      <a:pt x="16" y="31"/>
                                    </a:lnTo>
                                    <a:lnTo>
                                      <a:pt x="22" y="26"/>
                                    </a:lnTo>
                                    <a:lnTo>
                                      <a:pt x="26" y="21"/>
                                    </a:lnTo>
                                    <a:lnTo>
                                      <a:pt x="28" y="19"/>
                                    </a:lnTo>
                                    <a:lnTo>
                                      <a:pt x="28" y="16"/>
                                    </a:lnTo>
                                    <a:lnTo>
                                      <a:pt x="28" y="16"/>
                                    </a:lnTo>
                                  </a:path>
                                </a:pathLst>
                              </a:custGeom>
                              <a:grpFill/>
                              <a:ln>
                                <a:noFill/>
                              </a:ln>
                              <a:effectLst/>
                            </wps:spPr>
                            <wps:bodyPr rot="0" vert="horz" wrap="square" lIns="91440" tIns="45720" rIns="91440" bIns="45720" anchor="t" anchorCtr="0" upright="1">
                              <a:noAutofit/>
                            </wps:bodyPr>
                          </wps:wsp>
                          <wps:wsp>
                            <wps:cNvPr id="18538" name="Freeform 63"/>
                            <wps:cNvSpPr/>
                            <wps:spPr bwMode="auto">
                              <a:xfrm>
                                <a:off x="636" y="1867"/>
                                <a:ext cx="29" cy="32"/>
                              </a:xfrm>
                              <a:custGeom>
                                <a:avLst/>
                                <a:gdLst>
                                  <a:gd name="T0" fmla="*/ 28 w 29"/>
                                  <a:gd name="T1" fmla="*/ 16 h 32"/>
                                  <a:gd name="T2" fmla="*/ 26 w 29"/>
                                  <a:gd name="T3" fmla="*/ 9 h 32"/>
                                  <a:gd name="T4" fmla="*/ 22 w 29"/>
                                  <a:gd name="T5" fmla="*/ 2 h 32"/>
                                  <a:gd name="T6" fmla="*/ 18 w 29"/>
                                  <a:gd name="T7" fmla="*/ 0 h 32"/>
                                  <a:gd name="T8" fmla="*/ 14 w 29"/>
                                  <a:gd name="T9" fmla="*/ 0 h 32"/>
                                  <a:gd name="T10" fmla="*/ 8 w 29"/>
                                  <a:gd name="T11" fmla="*/ 0 h 32"/>
                                  <a:gd name="T12" fmla="*/ 2 w 29"/>
                                  <a:gd name="T13" fmla="*/ 2 h 32"/>
                                  <a:gd name="T14" fmla="*/ 0 w 29"/>
                                  <a:gd name="T15" fmla="*/ 7 h 32"/>
                                  <a:gd name="T16" fmla="*/ 0 w 29"/>
                                  <a:gd name="T17" fmla="*/ 16 h 32"/>
                                  <a:gd name="T18" fmla="*/ 0 w 29"/>
                                  <a:gd name="T19" fmla="*/ 21 h 32"/>
                                  <a:gd name="T20" fmla="*/ 2 w 29"/>
                                  <a:gd name="T21" fmla="*/ 26 h 32"/>
                                  <a:gd name="T22" fmla="*/ 6 w 29"/>
                                  <a:gd name="T23" fmla="*/ 31 h 32"/>
                                  <a:gd name="T24" fmla="*/ 14 w 29"/>
                                  <a:gd name="T25" fmla="*/ 31 h 32"/>
                                  <a:gd name="T26" fmla="*/ 16 w 29"/>
                                  <a:gd name="T27" fmla="*/ 31 h 32"/>
                                  <a:gd name="T28" fmla="*/ 22 w 29"/>
                                  <a:gd name="T29" fmla="*/ 26 h 32"/>
                                  <a:gd name="T30" fmla="*/ 26 w 29"/>
                                  <a:gd name="T31" fmla="*/ 21 h 32"/>
                                  <a:gd name="T32" fmla="*/ 28 w 29"/>
                                  <a:gd name="T33" fmla="*/ 19 h 32"/>
                                  <a:gd name="T34" fmla="*/ 28 w 29"/>
                                  <a:gd name="T35" fmla="*/ 16 h 32"/>
                                  <a:gd name="T36" fmla="*/ 28 w 29"/>
                                  <a:gd name="T37" fmla="*/ 16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2">
                                    <a:moveTo>
                                      <a:pt x="28" y="16"/>
                                    </a:moveTo>
                                    <a:lnTo>
                                      <a:pt x="26" y="9"/>
                                    </a:lnTo>
                                    <a:lnTo>
                                      <a:pt x="22" y="2"/>
                                    </a:lnTo>
                                    <a:lnTo>
                                      <a:pt x="18" y="0"/>
                                    </a:lnTo>
                                    <a:lnTo>
                                      <a:pt x="14" y="0"/>
                                    </a:lnTo>
                                    <a:lnTo>
                                      <a:pt x="8" y="0"/>
                                    </a:lnTo>
                                    <a:lnTo>
                                      <a:pt x="2" y="2"/>
                                    </a:lnTo>
                                    <a:lnTo>
                                      <a:pt x="0" y="7"/>
                                    </a:lnTo>
                                    <a:lnTo>
                                      <a:pt x="0" y="16"/>
                                    </a:lnTo>
                                    <a:lnTo>
                                      <a:pt x="0" y="21"/>
                                    </a:lnTo>
                                    <a:lnTo>
                                      <a:pt x="2" y="26"/>
                                    </a:lnTo>
                                    <a:lnTo>
                                      <a:pt x="6" y="31"/>
                                    </a:lnTo>
                                    <a:lnTo>
                                      <a:pt x="14" y="31"/>
                                    </a:lnTo>
                                    <a:lnTo>
                                      <a:pt x="16" y="31"/>
                                    </a:lnTo>
                                    <a:lnTo>
                                      <a:pt x="22" y="26"/>
                                    </a:lnTo>
                                    <a:lnTo>
                                      <a:pt x="26" y="21"/>
                                    </a:lnTo>
                                    <a:lnTo>
                                      <a:pt x="28" y="19"/>
                                    </a:lnTo>
                                    <a:lnTo>
                                      <a:pt x="28" y="16"/>
                                    </a:lnTo>
                                    <a:lnTo>
                                      <a:pt x="28" y="16"/>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39" name="Freeform 64"/>
                            <wps:cNvSpPr/>
                            <wps:spPr bwMode="auto">
                              <a:xfrm>
                                <a:off x="636" y="1930"/>
                                <a:ext cx="29" cy="33"/>
                              </a:xfrm>
                              <a:custGeom>
                                <a:avLst/>
                                <a:gdLst>
                                  <a:gd name="T0" fmla="*/ 28 w 29"/>
                                  <a:gd name="T1" fmla="*/ 17 h 33"/>
                                  <a:gd name="T2" fmla="*/ 26 w 29"/>
                                  <a:gd name="T3" fmla="*/ 8 h 33"/>
                                  <a:gd name="T4" fmla="*/ 22 w 29"/>
                                  <a:gd name="T5" fmla="*/ 6 h 33"/>
                                  <a:gd name="T6" fmla="*/ 18 w 29"/>
                                  <a:gd name="T7" fmla="*/ 2 h 33"/>
                                  <a:gd name="T8" fmla="*/ 14 w 29"/>
                                  <a:gd name="T9" fmla="*/ 0 h 33"/>
                                  <a:gd name="T10" fmla="*/ 8 w 29"/>
                                  <a:gd name="T11" fmla="*/ 2 h 33"/>
                                  <a:gd name="T12" fmla="*/ 2 w 29"/>
                                  <a:gd name="T13" fmla="*/ 4 h 33"/>
                                  <a:gd name="T14" fmla="*/ 0 w 29"/>
                                  <a:gd name="T15" fmla="*/ 8 h 33"/>
                                  <a:gd name="T16" fmla="*/ 0 w 29"/>
                                  <a:gd name="T17" fmla="*/ 14 h 33"/>
                                  <a:gd name="T18" fmla="*/ 0 w 29"/>
                                  <a:gd name="T19" fmla="*/ 23 h 33"/>
                                  <a:gd name="T20" fmla="*/ 2 w 29"/>
                                  <a:gd name="T21" fmla="*/ 25 h 33"/>
                                  <a:gd name="T22" fmla="*/ 6 w 29"/>
                                  <a:gd name="T23" fmla="*/ 29 h 33"/>
                                  <a:gd name="T24" fmla="*/ 14 w 29"/>
                                  <a:gd name="T25" fmla="*/ 32 h 33"/>
                                  <a:gd name="T26" fmla="*/ 16 w 29"/>
                                  <a:gd name="T27" fmla="*/ 29 h 33"/>
                                  <a:gd name="T28" fmla="*/ 22 w 29"/>
                                  <a:gd name="T29" fmla="*/ 29 h 33"/>
                                  <a:gd name="T30" fmla="*/ 26 w 29"/>
                                  <a:gd name="T31" fmla="*/ 23 h 33"/>
                                  <a:gd name="T32" fmla="*/ 28 w 29"/>
                                  <a:gd name="T33" fmla="*/ 17 h 33"/>
                                  <a:gd name="T34" fmla="*/ 28 w 29"/>
                                  <a:gd name="T35" fmla="*/ 17 h 33"/>
                                  <a:gd name="T36" fmla="*/ 28 w 29"/>
                                  <a:gd name="T37" fmla="*/ 17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7"/>
                                    </a:moveTo>
                                    <a:lnTo>
                                      <a:pt x="26" y="8"/>
                                    </a:lnTo>
                                    <a:lnTo>
                                      <a:pt x="22" y="6"/>
                                    </a:lnTo>
                                    <a:lnTo>
                                      <a:pt x="18" y="2"/>
                                    </a:lnTo>
                                    <a:lnTo>
                                      <a:pt x="14" y="0"/>
                                    </a:lnTo>
                                    <a:lnTo>
                                      <a:pt x="8" y="2"/>
                                    </a:lnTo>
                                    <a:lnTo>
                                      <a:pt x="2" y="4"/>
                                    </a:lnTo>
                                    <a:lnTo>
                                      <a:pt x="0" y="8"/>
                                    </a:lnTo>
                                    <a:lnTo>
                                      <a:pt x="0" y="14"/>
                                    </a:lnTo>
                                    <a:lnTo>
                                      <a:pt x="0" y="23"/>
                                    </a:lnTo>
                                    <a:lnTo>
                                      <a:pt x="2" y="25"/>
                                    </a:lnTo>
                                    <a:lnTo>
                                      <a:pt x="6" y="29"/>
                                    </a:lnTo>
                                    <a:lnTo>
                                      <a:pt x="14" y="32"/>
                                    </a:lnTo>
                                    <a:lnTo>
                                      <a:pt x="16" y="29"/>
                                    </a:lnTo>
                                    <a:lnTo>
                                      <a:pt x="22" y="29"/>
                                    </a:lnTo>
                                    <a:lnTo>
                                      <a:pt x="26" y="23"/>
                                    </a:lnTo>
                                    <a:lnTo>
                                      <a:pt x="28" y="17"/>
                                    </a:lnTo>
                                    <a:lnTo>
                                      <a:pt x="28" y="17"/>
                                    </a:lnTo>
                                    <a:lnTo>
                                      <a:pt x="28" y="17"/>
                                    </a:lnTo>
                                  </a:path>
                                </a:pathLst>
                              </a:custGeom>
                              <a:grpFill/>
                              <a:ln>
                                <a:noFill/>
                              </a:ln>
                              <a:effectLst/>
                            </wps:spPr>
                            <wps:bodyPr rot="0" vert="horz" wrap="square" lIns="91440" tIns="45720" rIns="91440" bIns="45720" anchor="t" anchorCtr="0" upright="1">
                              <a:noAutofit/>
                            </wps:bodyPr>
                          </wps:wsp>
                          <wps:wsp>
                            <wps:cNvPr id="18540" name="Freeform 65"/>
                            <wps:cNvSpPr/>
                            <wps:spPr bwMode="auto">
                              <a:xfrm>
                                <a:off x="636" y="1930"/>
                                <a:ext cx="29" cy="33"/>
                              </a:xfrm>
                              <a:custGeom>
                                <a:avLst/>
                                <a:gdLst>
                                  <a:gd name="T0" fmla="*/ 28 w 29"/>
                                  <a:gd name="T1" fmla="*/ 17 h 33"/>
                                  <a:gd name="T2" fmla="*/ 26 w 29"/>
                                  <a:gd name="T3" fmla="*/ 8 h 33"/>
                                  <a:gd name="T4" fmla="*/ 22 w 29"/>
                                  <a:gd name="T5" fmla="*/ 6 h 33"/>
                                  <a:gd name="T6" fmla="*/ 18 w 29"/>
                                  <a:gd name="T7" fmla="*/ 2 h 33"/>
                                  <a:gd name="T8" fmla="*/ 14 w 29"/>
                                  <a:gd name="T9" fmla="*/ 0 h 33"/>
                                  <a:gd name="T10" fmla="*/ 8 w 29"/>
                                  <a:gd name="T11" fmla="*/ 2 h 33"/>
                                  <a:gd name="T12" fmla="*/ 2 w 29"/>
                                  <a:gd name="T13" fmla="*/ 4 h 33"/>
                                  <a:gd name="T14" fmla="*/ 0 w 29"/>
                                  <a:gd name="T15" fmla="*/ 8 h 33"/>
                                  <a:gd name="T16" fmla="*/ 0 w 29"/>
                                  <a:gd name="T17" fmla="*/ 14 h 33"/>
                                  <a:gd name="T18" fmla="*/ 0 w 29"/>
                                  <a:gd name="T19" fmla="*/ 23 h 33"/>
                                  <a:gd name="T20" fmla="*/ 2 w 29"/>
                                  <a:gd name="T21" fmla="*/ 25 h 33"/>
                                  <a:gd name="T22" fmla="*/ 6 w 29"/>
                                  <a:gd name="T23" fmla="*/ 29 h 33"/>
                                  <a:gd name="T24" fmla="*/ 14 w 29"/>
                                  <a:gd name="T25" fmla="*/ 32 h 33"/>
                                  <a:gd name="T26" fmla="*/ 16 w 29"/>
                                  <a:gd name="T27" fmla="*/ 29 h 33"/>
                                  <a:gd name="T28" fmla="*/ 22 w 29"/>
                                  <a:gd name="T29" fmla="*/ 29 h 33"/>
                                  <a:gd name="T30" fmla="*/ 26 w 29"/>
                                  <a:gd name="T31" fmla="*/ 23 h 33"/>
                                  <a:gd name="T32" fmla="*/ 28 w 29"/>
                                  <a:gd name="T33" fmla="*/ 17 h 33"/>
                                  <a:gd name="T34" fmla="*/ 28 w 29"/>
                                  <a:gd name="T35" fmla="*/ 17 h 33"/>
                                  <a:gd name="T36" fmla="*/ 28 w 29"/>
                                  <a:gd name="T37" fmla="*/ 17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7"/>
                                    </a:moveTo>
                                    <a:lnTo>
                                      <a:pt x="26" y="8"/>
                                    </a:lnTo>
                                    <a:lnTo>
                                      <a:pt x="22" y="6"/>
                                    </a:lnTo>
                                    <a:lnTo>
                                      <a:pt x="18" y="2"/>
                                    </a:lnTo>
                                    <a:lnTo>
                                      <a:pt x="14" y="0"/>
                                    </a:lnTo>
                                    <a:lnTo>
                                      <a:pt x="8" y="2"/>
                                    </a:lnTo>
                                    <a:lnTo>
                                      <a:pt x="2" y="4"/>
                                    </a:lnTo>
                                    <a:lnTo>
                                      <a:pt x="0" y="8"/>
                                    </a:lnTo>
                                    <a:lnTo>
                                      <a:pt x="0" y="14"/>
                                    </a:lnTo>
                                    <a:lnTo>
                                      <a:pt x="0" y="23"/>
                                    </a:lnTo>
                                    <a:lnTo>
                                      <a:pt x="2" y="25"/>
                                    </a:lnTo>
                                    <a:lnTo>
                                      <a:pt x="6" y="29"/>
                                    </a:lnTo>
                                    <a:lnTo>
                                      <a:pt x="14" y="32"/>
                                    </a:lnTo>
                                    <a:lnTo>
                                      <a:pt x="16" y="29"/>
                                    </a:lnTo>
                                    <a:lnTo>
                                      <a:pt x="22" y="29"/>
                                    </a:lnTo>
                                    <a:lnTo>
                                      <a:pt x="26" y="23"/>
                                    </a:lnTo>
                                    <a:lnTo>
                                      <a:pt x="28" y="17"/>
                                    </a:lnTo>
                                    <a:lnTo>
                                      <a:pt x="28" y="17"/>
                                    </a:lnTo>
                                    <a:lnTo>
                                      <a:pt x="28" y="17"/>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41" name="Freeform 66"/>
                            <wps:cNvSpPr/>
                            <wps:spPr bwMode="auto">
                              <a:xfrm>
                                <a:off x="636" y="1996"/>
                                <a:ext cx="29" cy="33"/>
                              </a:xfrm>
                              <a:custGeom>
                                <a:avLst/>
                                <a:gdLst>
                                  <a:gd name="T0" fmla="*/ 28 w 29"/>
                                  <a:gd name="T1" fmla="*/ 14 h 33"/>
                                  <a:gd name="T2" fmla="*/ 26 w 29"/>
                                  <a:gd name="T3" fmla="*/ 10 h 33"/>
                                  <a:gd name="T4" fmla="*/ 22 w 29"/>
                                  <a:gd name="T5" fmla="*/ 4 h 33"/>
                                  <a:gd name="T6" fmla="*/ 18 w 29"/>
                                  <a:gd name="T7" fmla="*/ 4 h 33"/>
                                  <a:gd name="T8" fmla="*/ 14 w 29"/>
                                  <a:gd name="T9" fmla="*/ 0 h 33"/>
                                  <a:gd name="T10" fmla="*/ 8 w 29"/>
                                  <a:gd name="T11" fmla="*/ 0 h 33"/>
                                  <a:gd name="T12" fmla="*/ 2 w 29"/>
                                  <a:gd name="T13" fmla="*/ 4 h 33"/>
                                  <a:gd name="T14" fmla="*/ 0 w 29"/>
                                  <a:gd name="T15" fmla="*/ 10 h 33"/>
                                  <a:gd name="T16" fmla="*/ 0 w 29"/>
                                  <a:gd name="T17" fmla="*/ 14 h 33"/>
                                  <a:gd name="T18" fmla="*/ 0 w 29"/>
                                  <a:gd name="T19" fmla="*/ 21 h 33"/>
                                  <a:gd name="T20" fmla="*/ 2 w 29"/>
                                  <a:gd name="T21" fmla="*/ 23 h 33"/>
                                  <a:gd name="T22" fmla="*/ 6 w 29"/>
                                  <a:gd name="T23" fmla="*/ 27 h 33"/>
                                  <a:gd name="T24" fmla="*/ 14 w 29"/>
                                  <a:gd name="T25" fmla="*/ 32 h 33"/>
                                  <a:gd name="T26" fmla="*/ 16 w 29"/>
                                  <a:gd name="T27" fmla="*/ 27 h 33"/>
                                  <a:gd name="T28" fmla="*/ 22 w 29"/>
                                  <a:gd name="T29" fmla="*/ 27 h 33"/>
                                  <a:gd name="T30" fmla="*/ 26 w 29"/>
                                  <a:gd name="T31" fmla="*/ 21 h 33"/>
                                  <a:gd name="T32" fmla="*/ 28 w 29"/>
                                  <a:gd name="T33" fmla="*/ 14 h 33"/>
                                  <a:gd name="T34" fmla="*/ 28 w 29"/>
                                  <a:gd name="T35" fmla="*/ 14 h 33"/>
                                  <a:gd name="T36" fmla="*/ 28 w 29"/>
                                  <a:gd name="T37" fmla="*/ 14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4"/>
                                    </a:moveTo>
                                    <a:lnTo>
                                      <a:pt x="26" y="10"/>
                                    </a:lnTo>
                                    <a:lnTo>
                                      <a:pt x="22" y="4"/>
                                    </a:lnTo>
                                    <a:lnTo>
                                      <a:pt x="18" y="4"/>
                                    </a:lnTo>
                                    <a:lnTo>
                                      <a:pt x="14" y="0"/>
                                    </a:lnTo>
                                    <a:lnTo>
                                      <a:pt x="8" y="0"/>
                                    </a:lnTo>
                                    <a:lnTo>
                                      <a:pt x="2" y="4"/>
                                    </a:lnTo>
                                    <a:lnTo>
                                      <a:pt x="0" y="10"/>
                                    </a:lnTo>
                                    <a:lnTo>
                                      <a:pt x="0" y="14"/>
                                    </a:lnTo>
                                    <a:lnTo>
                                      <a:pt x="0" y="21"/>
                                    </a:lnTo>
                                    <a:lnTo>
                                      <a:pt x="2" y="23"/>
                                    </a:lnTo>
                                    <a:lnTo>
                                      <a:pt x="6" y="27"/>
                                    </a:lnTo>
                                    <a:lnTo>
                                      <a:pt x="14" y="32"/>
                                    </a:lnTo>
                                    <a:lnTo>
                                      <a:pt x="16" y="27"/>
                                    </a:lnTo>
                                    <a:lnTo>
                                      <a:pt x="22" y="27"/>
                                    </a:lnTo>
                                    <a:lnTo>
                                      <a:pt x="26" y="21"/>
                                    </a:lnTo>
                                    <a:lnTo>
                                      <a:pt x="28" y="14"/>
                                    </a:lnTo>
                                    <a:lnTo>
                                      <a:pt x="28" y="14"/>
                                    </a:lnTo>
                                    <a:lnTo>
                                      <a:pt x="28" y="14"/>
                                    </a:lnTo>
                                  </a:path>
                                </a:pathLst>
                              </a:custGeom>
                              <a:grpFill/>
                              <a:ln>
                                <a:noFill/>
                              </a:ln>
                              <a:effectLst/>
                            </wps:spPr>
                            <wps:bodyPr rot="0" vert="horz" wrap="square" lIns="91440" tIns="45720" rIns="91440" bIns="45720" anchor="t" anchorCtr="0" upright="1">
                              <a:noAutofit/>
                            </wps:bodyPr>
                          </wps:wsp>
                          <wps:wsp>
                            <wps:cNvPr id="18542" name="Freeform 67"/>
                            <wps:cNvSpPr/>
                            <wps:spPr bwMode="auto">
                              <a:xfrm>
                                <a:off x="636" y="1996"/>
                                <a:ext cx="29" cy="33"/>
                              </a:xfrm>
                              <a:custGeom>
                                <a:avLst/>
                                <a:gdLst>
                                  <a:gd name="T0" fmla="*/ 28 w 29"/>
                                  <a:gd name="T1" fmla="*/ 14 h 33"/>
                                  <a:gd name="T2" fmla="*/ 26 w 29"/>
                                  <a:gd name="T3" fmla="*/ 10 h 33"/>
                                  <a:gd name="T4" fmla="*/ 22 w 29"/>
                                  <a:gd name="T5" fmla="*/ 4 h 33"/>
                                  <a:gd name="T6" fmla="*/ 18 w 29"/>
                                  <a:gd name="T7" fmla="*/ 4 h 33"/>
                                  <a:gd name="T8" fmla="*/ 14 w 29"/>
                                  <a:gd name="T9" fmla="*/ 0 h 33"/>
                                  <a:gd name="T10" fmla="*/ 8 w 29"/>
                                  <a:gd name="T11" fmla="*/ 0 h 33"/>
                                  <a:gd name="T12" fmla="*/ 2 w 29"/>
                                  <a:gd name="T13" fmla="*/ 4 h 33"/>
                                  <a:gd name="T14" fmla="*/ 0 w 29"/>
                                  <a:gd name="T15" fmla="*/ 10 h 33"/>
                                  <a:gd name="T16" fmla="*/ 0 w 29"/>
                                  <a:gd name="T17" fmla="*/ 14 h 33"/>
                                  <a:gd name="T18" fmla="*/ 0 w 29"/>
                                  <a:gd name="T19" fmla="*/ 21 h 33"/>
                                  <a:gd name="T20" fmla="*/ 2 w 29"/>
                                  <a:gd name="T21" fmla="*/ 23 h 33"/>
                                  <a:gd name="T22" fmla="*/ 6 w 29"/>
                                  <a:gd name="T23" fmla="*/ 27 h 33"/>
                                  <a:gd name="T24" fmla="*/ 14 w 29"/>
                                  <a:gd name="T25" fmla="*/ 32 h 33"/>
                                  <a:gd name="T26" fmla="*/ 16 w 29"/>
                                  <a:gd name="T27" fmla="*/ 27 h 33"/>
                                  <a:gd name="T28" fmla="*/ 22 w 29"/>
                                  <a:gd name="T29" fmla="*/ 27 h 33"/>
                                  <a:gd name="T30" fmla="*/ 26 w 29"/>
                                  <a:gd name="T31" fmla="*/ 21 h 33"/>
                                  <a:gd name="T32" fmla="*/ 28 w 29"/>
                                  <a:gd name="T33" fmla="*/ 14 h 33"/>
                                  <a:gd name="T34" fmla="*/ 28 w 29"/>
                                  <a:gd name="T35" fmla="*/ 14 h 33"/>
                                  <a:gd name="T36" fmla="*/ 28 w 29"/>
                                  <a:gd name="T37" fmla="*/ 14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4"/>
                                    </a:moveTo>
                                    <a:lnTo>
                                      <a:pt x="26" y="10"/>
                                    </a:lnTo>
                                    <a:lnTo>
                                      <a:pt x="22" y="4"/>
                                    </a:lnTo>
                                    <a:lnTo>
                                      <a:pt x="18" y="4"/>
                                    </a:lnTo>
                                    <a:lnTo>
                                      <a:pt x="14" y="0"/>
                                    </a:lnTo>
                                    <a:lnTo>
                                      <a:pt x="8" y="0"/>
                                    </a:lnTo>
                                    <a:lnTo>
                                      <a:pt x="2" y="4"/>
                                    </a:lnTo>
                                    <a:lnTo>
                                      <a:pt x="0" y="10"/>
                                    </a:lnTo>
                                    <a:lnTo>
                                      <a:pt x="0" y="14"/>
                                    </a:lnTo>
                                    <a:lnTo>
                                      <a:pt x="0" y="21"/>
                                    </a:lnTo>
                                    <a:lnTo>
                                      <a:pt x="2" y="23"/>
                                    </a:lnTo>
                                    <a:lnTo>
                                      <a:pt x="6" y="27"/>
                                    </a:lnTo>
                                    <a:lnTo>
                                      <a:pt x="14" y="32"/>
                                    </a:lnTo>
                                    <a:lnTo>
                                      <a:pt x="16" y="27"/>
                                    </a:lnTo>
                                    <a:lnTo>
                                      <a:pt x="22" y="27"/>
                                    </a:lnTo>
                                    <a:lnTo>
                                      <a:pt x="26" y="21"/>
                                    </a:lnTo>
                                    <a:lnTo>
                                      <a:pt x="28" y="14"/>
                                    </a:lnTo>
                                    <a:lnTo>
                                      <a:pt x="28" y="14"/>
                                    </a:lnTo>
                                    <a:lnTo>
                                      <a:pt x="28"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43" name="Freeform 68"/>
                            <wps:cNvSpPr/>
                            <wps:spPr bwMode="auto">
                              <a:xfrm>
                                <a:off x="628" y="2069"/>
                                <a:ext cx="31" cy="32"/>
                              </a:xfrm>
                              <a:custGeom>
                                <a:avLst/>
                                <a:gdLst>
                                  <a:gd name="T0" fmla="*/ 30 w 31"/>
                                  <a:gd name="T1" fmla="*/ 15 h 32"/>
                                  <a:gd name="T2" fmla="*/ 27 w 31"/>
                                  <a:gd name="T3" fmla="*/ 8 h 32"/>
                                  <a:gd name="T4" fmla="*/ 27 w 31"/>
                                  <a:gd name="T5" fmla="*/ 4 h 32"/>
                                  <a:gd name="T6" fmla="*/ 21 w 31"/>
                                  <a:gd name="T7" fmla="*/ 0 h 32"/>
                                  <a:gd name="T8" fmla="*/ 15 w 31"/>
                                  <a:gd name="T9" fmla="*/ 0 h 32"/>
                                  <a:gd name="T10" fmla="*/ 10 w 31"/>
                                  <a:gd name="T11" fmla="*/ 0 h 32"/>
                                  <a:gd name="T12" fmla="*/ 6 w 31"/>
                                  <a:gd name="T13" fmla="*/ 4 h 32"/>
                                  <a:gd name="T14" fmla="*/ 2 w 31"/>
                                  <a:gd name="T15" fmla="*/ 8 h 32"/>
                                  <a:gd name="T16" fmla="*/ 0 w 31"/>
                                  <a:gd name="T17" fmla="*/ 15 h 32"/>
                                  <a:gd name="T18" fmla="*/ 2 w 31"/>
                                  <a:gd name="T19" fmla="*/ 19 h 32"/>
                                  <a:gd name="T20" fmla="*/ 4 w 31"/>
                                  <a:gd name="T21" fmla="*/ 26 h 32"/>
                                  <a:gd name="T22" fmla="*/ 10 w 31"/>
                                  <a:gd name="T23" fmla="*/ 31 h 32"/>
                                  <a:gd name="T24" fmla="*/ 12 w 31"/>
                                  <a:gd name="T25" fmla="*/ 31 h 32"/>
                                  <a:gd name="T26" fmla="*/ 21 w 31"/>
                                  <a:gd name="T27" fmla="*/ 31 h 32"/>
                                  <a:gd name="T28" fmla="*/ 25 w 31"/>
                                  <a:gd name="T29" fmla="*/ 26 h 32"/>
                                  <a:gd name="T30" fmla="*/ 27 w 31"/>
                                  <a:gd name="T31" fmla="*/ 22 h 32"/>
                                  <a:gd name="T32" fmla="*/ 30 w 31"/>
                                  <a:gd name="T33" fmla="*/ 15 h 32"/>
                                  <a:gd name="T34" fmla="*/ 30 w 31"/>
                                  <a:gd name="T35" fmla="*/ 15 h 32"/>
                                  <a:gd name="T36" fmla="*/ 30 w 31"/>
                                  <a:gd name="T37" fmla="*/ 15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5"/>
                                    </a:moveTo>
                                    <a:lnTo>
                                      <a:pt x="27" y="8"/>
                                    </a:lnTo>
                                    <a:lnTo>
                                      <a:pt x="27" y="4"/>
                                    </a:lnTo>
                                    <a:lnTo>
                                      <a:pt x="21" y="0"/>
                                    </a:lnTo>
                                    <a:lnTo>
                                      <a:pt x="15" y="0"/>
                                    </a:lnTo>
                                    <a:lnTo>
                                      <a:pt x="10" y="0"/>
                                    </a:lnTo>
                                    <a:lnTo>
                                      <a:pt x="6" y="4"/>
                                    </a:lnTo>
                                    <a:lnTo>
                                      <a:pt x="2" y="8"/>
                                    </a:lnTo>
                                    <a:lnTo>
                                      <a:pt x="0" y="15"/>
                                    </a:lnTo>
                                    <a:lnTo>
                                      <a:pt x="2" y="19"/>
                                    </a:lnTo>
                                    <a:lnTo>
                                      <a:pt x="4" y="26"/>
                                    </a:lnTo>
                                    <a:lnTo>
                                      <a:pt x="10" y="31"/>
                                    </a:lnTo>
                                    <a:lnTo>
                                      <a:pt x="12" y="31"/>
                                    </a:lnTo>
                                    <a:lnTo>
                                      <a:pt x="21" y="31"/>
                                    </a:lnTo>
                                    <a:lnTo>
                                      <a:pt x="25" y="26"/>
                                    </a:lnTo>
                                    <a:lnTo>
                                      <a:pt x="27" y="22"/>
                                    </a:lnTo>
                                    <a:lnTo>
                                      <a:pt x="30" y="15"/>
                                    </a:lnTo>
                                    <a:lnTo>
                                      <a:pt x="30" y="15"/>
                                    </a:lnTo>
                                    <a:lnTo>
                                      <a:pt x="30" y="15"/>
                                    </a:lnTo>
                                  </a:path>
                                </a:pathLst>
                              </a:custGeom>
                              <a:grpFill/>
                              <a:ln>
                                <a:noFill/>
                              </a:ln>
                              <a:effectLst/>
                            </wps:spPr>
                            <wps:bodyPr rot="0" vert="horz" wrap="square" lIns="91440" tIns="45720" rIns="91440" bIns="45720" anchor="t" anchorCtr="0" upright="1">
                              <a:noAutofit/>
                            </wps:bodyPr>
                          </wps:wsp>
                          <wps:wsp>
                            <wps:cNvPr id="18544" name="Freeform 69"/>
                            <wps:cNvSpPr/>
                            <wps:spPr bwMode="auto">
                              <a:xfrm>
                                <a:off x="628" y="2069"/>
                                <a:ext cx="31" cy="32"/>
                              </a:xfrm>
                              <a:custGeom>
                                <a:avLst/>
                                <a:gdLst>
                                  <a:gd name="T0" fmla="*/ 30 w 31"/>
                                  <a:gd name="T1" fmla="*/ 15 h 32"/>
                                  <a:gd name="T2" fmla="*/ 27 w 31"/>
                                  <a:gd name="T3" fmla="*/ 8 h 32"/>
                                  <a:gd name="T4" fmla="*/ 27 w 31"/>
                                  <a:gd name="T5" fmla="*/ 4 h 32"/>
                                  <a:gd name="T6" fmla="*/ 21 w 31"/>
                                  <a:gd name="T7" fmla="*/ 0 h 32"/>
                                  <a:gd name="T8" fmla="*/ 15 w 31"/>
                                  <a:gd name="T9" fmla="*/ 0 h 32"/>
                                  <a:gd name="T10" fmla="*/ 10 w 31"/>
                                  <a:gd name="T11" fmla="*/ 0 h 32"/>
                                  <a:gd name="T12" fmla="*/ 6 w 31"/>
                                  <a:gd name="T13" fmla="*/ 4 h 32"/>
                                  <a:gd name="T14" fmla="*/ 2 w 31"/>
                                  <a:gd name="T15" fmla="*/ 8 h 32"/>
                                  <a:gd name="T16" fmla="*/ 0 w 31"/>
                                  <a:gd name="T17" fmla="*/ 15 h 32"/>
                                  <a:gd name="T18" fmla="*/ 2 w 31"/>
                                  <a:gd name="T19" fmla="*/ 19 h 32"/>
                                  <a:gd name="T20" fmla="*/ 4 w 31"/>
                                  <a:gd name="T21" fmla="*/ 26 h 32"/>
                                  <a:gd name="T22" fmla="*/ 10 w 31"/>
                                  <a:gd name="T23" fmla="*/ 31 h 32"/>
                                  <a:gd name="T24" fmla="*/ 12 w 31"/>
                                  <a:gd name="T25" fmla="*/ 31 h 32"/>
                                  <a:gd name="T26" fmla="*/ 21 w 31"/>
                                  <a:gd name="T27" fmla="*/ 31 h 32"/>
                                  <a:gd name="T28" fmla="*/ 25 w 31"/>
                                  <a:gd name="T29" fmla="*/ 26 h 32"/>
                                  <a:gd name="T30" fmla="*/ 27 w 31"/>
                                  <a:gd name="T31" fmla="*/ 22 h 32"/>
                                  <a:gd name="T32" fmla="*/ 30 w 31"/>
                                  <a:gd name="T33" fmla="*/ 15 h 32"/>
                                  <a:gd name="T34" fmla="*/ 30 w 31"/>
                                  <a:gd name="T35" fmla="*/ 15 h 32"/>
                                  <a:gd name="T36" fmla="*/ 30 w 31"/>
                                  <a:gd name="T37" fmla="*/ 15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5"/>
                                    </a:moveTo>
                                    <a:lnTo>
                                      <a:pt x="27" y="8"/>
                                    </a:lnTo>
                                    <a:lnTo>
                                      <a:pt x="27" y="4"/>
                                    </a:lnTo>
                                    <a:lnTo>
                                      <a:pt x="21" y="0"/>
                                    </a:lnTo>
                                    <a:lnTo>
                                      <a:pt x="15" y="0"/>
                                    </a:lnTo>
                                    <a:lnTo>
                                      <a:pt x="10" y="0"/>
                                    </a:lnTo>
                                    <a:lnTo>
                                      <a:pt x="6" y="4"/>
                                    </a:lnTo>
                                    <a:lnTo>
                                      <a:pt x="2" y="8"/>
                                    </a:lnTo>
                                    <a:lnTo>
                                      <a:pt x="0" y="15"/>
                                    </a:lnTo>
                                    <a:lnTo>
                                      <a:pt x="2" y="19"/>
                                    </a:lnTo>
                                    <a:lnTo>
                                      <a:pt x="4" y="26"/>
                                    </a:lnTo>
                                    <a:lnTo>
                                      <a:pt x="10" y="31"/>
                                    </a:lnTo>
                                    <a:lnTo>
                                      <a:pt x="12" y="31"/>
                                    </a:lnTo>
                                    <a:lnTo>
                                      <a:pt x="21" y="31"/>
                                    </a:lnTo>
                                    <a:lnTo>
                                      <a:pt x="25" y="26"/>
                                    </a:lnTo>
                                    <a:lnTo>
                                      <a:pt x="27" y="22"/>
                                    </a:lnTo>
                                    <a:lnTo>
                                      <a:pt x="30" y="15"/>
                                    </a:lnTo>
                                    <a:lnTo>
                                      <a:pt x="30" y="15"/>
                                    </a:lnTo>
                                    <a:lnTo>
                                      <a:pt x="30" y="15"/>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45" name="Freeform 70"/>
                            <wps:cNvSpPr/>
                            <wps:spPr bwMode="auto">
                              <a:xfrm>
                                <a:off x="632" y="2132"/>
                                <a:ext cx="29" cy="33"/>
                              </a:xfrm>
                              <a:custGeom>
                                <a:avLst/>
                                <a:gdLst>
                                  <a:gd name="T0" fmla="*/ 28 w 29"/>
                                  <a:gd name="T1" fmla="*/ 14 h 33"/>
                                  <a:gd name="T2" fmla="*/ 26 w 29"/>
                                  <a:gd name="T3" fmla="*/ 7 h 33"/>
                                  <a:gd name="T4" fmla="*/ 22 w 29"/>
                                  <a:gd name="T5" fmla="*/ 2 h 33"/>
                                  <a:gd name="T6" fmla="*/ 20 w 29"/>
                                  <a:gd name="T7" fmla="*/ 0 h 33"/>
                                  <a:gd name="T8" fmla="*/ 14 w 29"/>
                                  <a:gd name="T9" fmla="*/ 0 h 33"/>
                                  <a:gd name="T10" fmla="*/ 9 w 29"/>
                                  <a:gd name="T11" fmla="*/ 0 h 33"/>
                                  <a:gd name="T12" fmla="*/ 5 w 29"/>
                                  <a:gd name="T13" fmla="*/ 2 h 33"/>
                                  <a:gd name="T14" fmla="*/ 1 w 29"/>
                                  <a:gd name="T15" fmla="*/ 7 h 33"/>
                                  <a:gd name="T16" fmla="*/ 0 w 29"/>
                                  <a:gd name="T17" fmla="*/ 14 h 33"/>
                                  <a:gd name="T18" fmla="*/ 1 w 29"/>
                                  <a:gd name="T19" fmla="*/ 22 h 33"/>
                                  <a:gd name="T20" fmla="*/ 3 w 29"/>
                                  <a:gd name="T21" fmla="*/ 27 h 33"/>
                                  <a:gd name="T22" fmla="*/ 7 w 29"/>
                                  <a:gd name="T23" fmla="*/ 32 h 33"/>
                                  <a:gd name="T24" fmla="*/ 13 w 29"/>
                                  <a:gd name="T25" fmla="*/ 32 h 33"/>
                                  <a:gd name="T26" fmla="*/ 16 w 29"/>
                                  <a:gd name="T27" fmla="*/ 32 h 33"/>
                                  <a:gd name="T28" fmla="*/ 22 w 29"/>
                                  <a:gd name="T29" fmla="*/ 27 h 33"/>
                                  <a:gd name="T30" fmla="*/ 24 w 29"/>
                                  <a:gd name="T31" fmla="*/ 22 h 33"/>
                                  <a:gd name="T32" fmla="*/ 28 w 29"/>
                                  <a:gd name="T33" fmla="*/ 17 h 33"/>
                                  <a:gd name="T34" fmla="*/ 28 w 29"/>
                                  <a:gd name="T35" fmla="*/ 14 h 33"/>
                                  <a:gd name="T36" fmla="*/ 28 w 29"/>
                                  <a:gd name="T37" fmla="*/ 14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4"/>
                                    </a:moveTo>
                                    <a:lnTo>
                                      <a:pt x="26" y="7"/>
                                    </a:lnTo>
                                    <a:lnTo>
                                      <a:pt x="22" y="2"/>
                                    </a:lnTo>
                                    <a:lnTo>
                                      <a:pt x="20" y="0"/>
                                    </a:lnTo>
                                    <a:lnTo>
                                      <a:pt x="14" y="0"/>
                                    </a:lnTo>
                                    <a:lnTo>
                                      <a:pt x="9" y="0"/>
                                    </a:lnTo>
                                    <a:lnTo>
                                      <a:pt x="5" y="2"/>
                                    </a:lnTo>
                                    <a:lnTo>
                                      <a:pt x="1" y="7"/>
                                    </a:lnTo>
                                    <a:lnTo>
                                      <a:pt x="0" y="14"/>
                                    </a:lnTo>
                                    <a:lnTo>
                                      <a:pt x="1" y="22"/>
                                    </a:lnTo>
                                    <a:lnTo>
                                      <a:pt x="3" y="27"/>
                                    </a:lnTo>
                                    <a:lnTo>
                                      <a:pt x="7" y="32"/>
                                    </a:lnTo>
                                    <a:lnTo>
                                      <a:pt x="13" y="32"/>
                                    </a:lnTo>
                                    <a:lnTo>
                                      <a:pt x="16" y="32"/>
                                    </a:lnTo>
                                    <a:lnTo>
                                      <a:pt x="22" y="27"/>
                                    </a:lnTo>
                                    <a:lnTo>
                                      <a:pt x="24" y="22"/>
                                    </a:lnTo>
                                    <a:lnTo>
                                      <a:pt x="28" y="17"/>
                                    </a:lnTo>
                                    <a:lnTo>
                                      <a:pt x="28" y="14"/>
                                    </a:lnTo>
                                    <a:lnTo>
                                      <a:pt x="28" y="14"/>
                                    </a:lnTo>
                                  </a:path>
                                </a:pathLst>
                              </a:custGeom>
                              <a:grpFill/>
                              <a:ln>
                                <a:noFill/>
                              </a:ln>
                              <a:effectLst/>
                            </wps:spPr>
                            <wps:bodyPr rot="0" vert="horz" wrap="square" lIns="91440" tIns="45720" rIns="91440" bIns="45720" anchor="t" anchorCtr="0" upright="1">
                              <a:noAutofit/>
                            </wps:bodyPr>
                          </wps:wsp>
                          <wps:wsp>
                            <wps:cNvPr id="18546" name="Freeform 71"/>
                            <wps:cNvSpPr/>
                            <wps:spPr bwMode="auto">
                              <a:xfrm>
                                <a:off x="632" y="2132"/>
                                <a:ext cx="29" cy="33"/>
                              </a:xfrm>
                              <a:custGeom>
                                <a:avLst/>
                                <a:gdLst>
                                  <a:gd name="T0" fmla="*/ 28 w 29"/>
                                  <a:gd name="T1" fmla="*/ 14 h 33"/>
                                  <a:gd name="T2" fmla="*/ 26 w 29"/>
                                  <a:gd name="T3" fmla="*/ 7 h 33"/>
                                  <a:gd name="T4" fmla="*/ 22 w 29"/>
                                  <a:gd name="T5" fmla="*/ 2 h 33"/>
                                  <a:gd name="T6" fmla="*/ 20 w 29"/>
                                  <a:gd name="T7" fmla="*/ 0 h 33"/>
                                  <a:gd name="T8" fmla="*/ 14 w 29"/>
                                  <a:gd name="T9" fmla="*/ 0 h 33"/>
                                  <a:gd name="T10" fmla="*/ 9 w 29"/>
                                  <a:gd name="T11" fmla="*/ 0 h 33"/>
                                  <a:gd name="T12" fmla="*/ 5 w 29"/>
                                  <a:gd name="T13" fmla="*/ 2 h 33"/>
                                  <a:gd name="T14" fmla="*/ 1 w 29"/>
                                  <a:gd name="T15" fmla="*/ 7 h 33"/>
                                  <a:gd name="T16" fmla="*/ 0 w 29"/>
                                  <a:gd name="T17" fmla="*/ 14 h 33"/>
                                  <a:gd name="T18" fmla="*/ 1 w 29"/>
                                  <a:gd name="T19" fmla="*/ 22 h 33"/>
                                  <a:gd name="T20" fmla="*/ 3 w 29"/>
                                  <a:gd name="T21" fmla="*/ 27 h 33"/>
                                  <a:gd name="T22" fmla="*/ 7 w 29"/>
                                  <a:gd name="T23" fmla="*/ 32 h 33"/>
                                  <a:gd name="T24" fmla="*/ 13 w 29"/>
                                  <a:gd name="T25" fmla="*/ 32 h 33"/>
                                  <a:gd name="T26" fmla="*/ 16 w 29"/>
                                  <a:gd name="T27" fmla="*/ 32 h 33"/>
                                  <a:gd name="T28" fmla="*/ 22 w 29"/>
                                  <a:gd name="T29" fmla="*/ 27 h 33"/>
                                  <a:gd name="T30" fmla="*/ 24 w 29"/>
                                  <a:gd name="T31" fmla="*/ 22 h 33"/>
                                  <a:gd name="T32" fmla="*/ 28 w 29"/>
                                  <a:gd name="T33" fmla="*/ 17 h 33"/>
                                  <a:gd name="T34" fmla="*/ 28 w 29"/>
                                  <a:gd name="T35" fmla="*/ 14 h 33"/>
                                  <a:gd name="T36" fmla="*/ 28 w 29"/>
                                  <a:gd name="T37" fmla="*/ 14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33">
                                    <a:moveTo>
                                      <a:pt x="28" y="14"/>
                                    </a:moveTo>
                                    <a:lnTo>
                                      <a:pt x="26" y="7"/>
                                    </a:lnTo>
                                    <a:lnTo>
                                      <a:pt x="22" y="2"/>
                                    </a:lnTo>
                                    <a:lnTo>
                                      <a:pt x="20" y="0"/>
                                    </a:lnTo>
                                    <a:lnTo>
                                      <a:pt x="14" y="0"/>
                                    </a:lnTo>
                                    <a:lnTo>
                                      <a:pt x="9" y="0"/>
                                    </a:lnTo>
                                    <a:lnTo>
                                      <a:pt x="5" y="2"/>
                                    </a:lnTo>
                                    <a:lnTo>
                                      <a:pt x="1" y="7"/>
                                    </a:lnTo>
                                    <a:lnTo>
                                      <a:pt x="0" y="14"/>
                                    </a:lnTo>
                                    <a:lnTo>
                                      <a:pt x="1" y="22"/>
                                    </a:lnTo>
                                    <a:lnTo>
                                      <a:pt x="3" y="27"/>
                                    </a:lnTo>
                                    <a:lnTo>
                                      <a:pt x="7" y="32"/>
                                    </a:lnTo>
                                    <a:lnTo>
                                      <a:pt x="13" y="32"/>
                                    </a:lnTo>
                                    <a:lnTo>
                                      <a:pt x="16" y="32"/>
                                    </a:lnTo>
                                    <a:lnTo>
                                      <a:pt x="22" y="27"/>
                                    </a:lnTo>
                                    <a:lnTo>
                                      <a:pt x="24" y="22"/>
                                    </a:lnTo>
                                    <a:lnTo>
                                      <a:pt x="28" y="17"/>
                                    </a:lnTo>
                                    <a:lnTo>
                                      <a:pt x="28" y="14"/>
                                    </a:lnTo>
                                    <a:lnTo>
                                      <a:pt x="28"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47" name="Freeform 72"/>
                            <wps:cNvSpPr/>
                            <wps:spPr bwMode="auto">
                              <a:xfrm>
                                <a:off x="1500" y="1307"/>
                                <a:ext cx="31" cy="33"/>
                              </a:xfrm>
                              <a:custGeom>
                                <a:avLst/>
                                <a:gdLst>
                                  <a:gd name="T0" fmla="*/ 30 w 31"/>
                                  <a:gd name="T1" fmla="*/ 17 h 33"/>
                                  <a:gd name="T2" fmla="*/ 28 w 31"/>
                                  <a:gd name="T3" fmla="*/ 8 h 33"/>
                                  <a:gd name="T4" fmla="*/ 24 w 31"/>
                                  <a:gd name="T5" fmla="*/ 6 h 33"/>
                                  <a:gd name="T6" fmla="*/ 20 w 31"/>
                                  <a:gd name="T7" fmla="*/ 2 h 33"/>
                                  <a:gd name="T8" fmla="*/ 16 w 31"/>
                                  <a:gd name="T9" fmla="*/ 0 h 33"/>
                                  <a:gd name="T10" fmla="*/ 10 w 31"/>
                                  <a:gd name="T11" fmla="*/ 2 h 33"/>
                                  <a:gd name="T12" fmla="*/ 4 w 31"/>
                                  <a:gd name="T13" fmla="*/ 6 h 33"/>
                                  <a:gd name="T14" fmla="*/ 2 w 31"/>
                                  <a:gd name="T15" fmla="*/ 8 h 33"/>
                                  <a:gd name="T16" fmla="*/ 0 w 31"/>
                                  <a:gd name="T17" fmla="*/ 14 h 33"/>
                                  <a:gd name="T18" fmla="*/ 2 w 31"/>
                                  <a:gd name="T19" fmla="*/ 21 h 33"/>
                                  <a:gd name="T20" fmla="*/ 4 w 31"/>
                                  <a:gd name="T21" fmla="*/ 25 h 33"/>
                                  <a:gd name="T22" fmla="*/ 8 w 31"/>
                                  <a:gd name="T23" fmla="*/ 32 h 33"/>
                                  <a:gd name="T24" fmla="*/ 14 w 31"/>
                                  <a:gd name="T25" fmla="*/ 32 h 33"/>
                                  <a:gd name="T26" fmla="*/ 18 w 31"/>
                                  <a:gd name="T27" fmla="*/ 32 h 33"/>
                                  <a:gd name="T28" fmla="*/ 24 w 31"/>
                                  <a:gd name="T29" fmla="*/ 27 h 33"/>
                                  <a:gd name="T30" fmla="*/ 26 w 31"/>
                                  <a:gd name="T31" fmla="*/ 23 h 33"/>
                                  <a:gd name="T32" fmla="*/ 30 w 31"/>
                                  <a:gd name="T33" fmla="*/ 17 h 33"/>
                                  <a:gd name="T34" fmla="*/ 30 w 31"/>
                                  <a:gd name="T35" fmla="*/ 17 h 33"/>
                                  <a:gd name="T36" fmla="*/ 30 w 31"/>
                                  <a:gd name="T37" fmla="*/ 17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7"/>
                                    </a:moveTo>
                                    <a:lnTo>
                                      <a:pt x="28" y="8"/>
                                    </a:lnTo>
                                    <a:lnTo>
                                      <a:pt x="24" y="6"/>
                                    </a:lnTo>
                                    <a:lnTo>
                                      <a:pt x="20" y="2"/>
                                    </a:lnTo>
                                    <a:lnTo>
                                      <a:pt x="16" y="0"/>
                                    </a:lnTo>
                                    <a:lnTo>
                                      <a:pt x="10" y="2"/>
                                    </a:lnTo>
                                    <a:lnTo>
                                      <a:pt x="4" y="6"/>
                                    </a:lnTo>
                                    <a:lnTo>
                                      <a:pt x="2" y="8"/>
                                    </a:lnTo>
                                    <a:lnTo>
                                      <a:pt x="0" y="14"/>
                                    </a:lnTo>
                                    <a:lnTo>
                                      <a:pt x="2" y="21"/>
                                    </a:lnTo>
                                    <a:lnTo>
                                      <a:pt x="4" y="25"/>
                                    </a:lnTo>
                                    <a:lnTo>
                                      <a:pt x="8" y="32"/>
                                    </a:lnTo>
                                    <a:lnTo>
                                      <a:pt x="14" y="32"/>
                                    </a:lnTo>
                                    <a:lnTo>
                                      <a:pt x="18" y="32"/>
                                    </a:lnTo>
                                    <a:lnTo>
                                      <a:pt x="24" y="27"/>
                                    </a:lnTo>
                                    <a:lnTo>
                                      <a:pt x="26" y="23"/>
                                    </a:lnTo>
                                    <a:lnTo>
                                      <a:pt x="30" y="17"/>
                                    </a:lnTo>
                                    <a:lnTo>
                                      <a:pt x="30" y="17"/>
                                    </a:lnTo>
                                    <a:lnTo>
                                      <a:pt x="30" y="17"/>
                                    </a:lnTo>
                                  </a:path>
                                </a:pathLst>
                              </a:custGeom>
                              <a:grpFill/>
                              <a:ln>
                                <a:noFill/>
                              </a:ln>
                              <a:effectLst/>
                            </wps:spPr>
                            <wps:bodyPr rot="0" vert="horz" wrap="square" lIns="91440" tIns="45720" rIns="91440" bIns="45720" anchor="t" anchorCtr="0" upright="1">
                              <a:noAutofit/>
                            </wps:bodyPr>
                          </wps:wsp>
                          <wps:wsp>
                            <wps:cNvPr id="18548" name="Freeform 73"/>
                            <wps:cNvSpPr/>
                            <wps:spPr bwMode="auto">
                              <a:xfrm>
                                <a:off x="1500" y="1307"/>
                                <a:ext cx="31" cy="33"/>
                              </a:xfrm>
                              <a:custGeom>
                                <a:avLst/>
                                <a:gdLst>
                                  <a:gd name="T0" fmla="*/ 30 w 31"/>
                                  <a:gd name="T1" fmla="*/ 17 h 33"/>
                                  <a:gd name="T2" fmla="*/ 28 w 31"/>
                                  <a:gd name="T3" fmla="*/ 8 h 33"/>
                                  <a:gd name="T4" fmla="*/ 24 w 31"/>
                                  <a:gd name="T5" fmla="*/ 6 h 33"/>
                                  <a:gd name="T6" fmla="*/ 20 w 31"/>
                                  <a:gd name="T7" fmla="*/ 2 h 33"/>
                                  <a:gd name="T8" fmla="*/ 16 w 31"/>
                                  <a:gd name="T9" fmla="*/ 0 h 33"/>
                                  <a:gd name="T10" fmla="*/ 10 w 31"/>
                                  <a:gd name="T11" fmla="*/ 2 h 33"/>
                                  <a:gd name="T12" fmla="*/ 4 w 31"/>
                                  <a:gd name="T13" fmla="*/ 6 h 33"/>
                                  <a:gd name="T14" fmla="*/ 2 w 31"/>
                                  <a:gd name="T15" fmla="*/ 8 h 33"/>
                                  <a:gd name="T16" fmla="*/ 0 w 31"/>
                                  <a:gd name="T17" fmla="*/ 14 h 33"/>
                                  <a:gd name="T18" fmla="*/ 2 w 31"/>
                                  <a:gd name="T19" fmla="*/ 21 h 33"/>
                                  <a:gd name="T20" fmla="*/ 4 w 31"/>
                                  <a:gd name="T21" fmla="*/ 25 h 33"/>
                                  <a:gd name="T22" fmla="*/ 8 w 31"/>
                                  <a:gd name="T23" fmla="*/ 32 h 33"/>
                                  <a:gd name="T24" fmla="*/ 14 w 31"/>
                                  <a:gd name="T25" fmla="*/ 32 h 33"/>
                                  <a:gd name="T26" fmla="*/ 18 w 31"/>
                                  <a:gd name="T27" fmla="*/ 32 h 33"/>
                                  <a:gd name="T28" fmla="*/ 24 w 31"/>
                                  <a:gd name="T29" fmla="*/ 27 h 33"/>
                                  <a:gd name="T30" fmla="*/ 26 w 31"/>
                                  <a:gd name="T31" fmla="*/ 23 h 33"/>
                                  <a:gd name="T32" fmla="*/ 30 w 31"/>
                                  <a:gd name="T33" fmla="*/ 17 h 33"/>
                                  <a:gd name="T34" fmla="*/ 30 w 31"/>
                                  <a:gd name="T35" fmla="*/ 17 h 33"/>
                                  <a:gd name="T36" fmla="*/ 30 w 31"/>
                                  <a:gd name="T37" fmla="*/ 17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7"/>
                                    </a:moveTo>
                                    <a:lnTo>
                                      <a:pt x="28" y="8"/>
                                    </a:lnTo>
                                    <a:lnTo>
                                      <a:pt x="24" y="6"/>
                                    </a:lnTo>
                                    <a:lnTo>
                                      <a:pt x="20" y="2"/>
                                    </a:lnTo>
                                    <a:lnTo>
                                      <a:pt x="16" y="0"/>
                                    </a:lnTo>
                                    <a:lnTo>
                                      <a:pt x="10" y="2"/>
                                    </a:lnTo>
                                    <a:lnTo>
                                      <a:pt x="4" y="6"/>
                                    </a:lnTo>
                                    <a:lnTo>
                                      <a:pt x="2" y="8"/>
                                    </a:lnTo>
                                    <a:lnTo>
                                      <a:pt x="0" y="14"/>
                                    </a:lnTo>
                                    <a:lnTo>
                                      <a:pt x="2" y="21"/>
                                    </a:lnTo>
                                    <a:lnTo>
                                      <a:pt x="4" y="25"/>
                                    </a:lnTo>
                                    <a:lnTo>
                                      <a:pt x="8" y="32"/>
                                    </a:lnTo>
                                    <a:lnTo>
                                      <a:pt x="14" y="32"/>
                                    </a:lnTo>
                                    <a:lnTo>
                                      <a:pt x="18" y="32"/>
                                    </a:lnTo>
                                    <a:lnTo>
                                      <a:pt x="24" y="27"/>
                                    </a:lnTo>
                                    <a:lnTo>
                                      <a:pt x="26" y="23"/>
                                    </a:lnTo>
                                    <a:lnTo>
                                      <a:pt x="30" y="17"/>
                                    </a:lnTo>
                                    <a:lnTo>
                                      <a:pt x="30" y="17"/>
                                    </a:lnTo>
                                    <a:lnTo>
                                      <a:pt x="30" y="17"/>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49" name="Freeform 74"/>
                            <wps:cNvSpPr/>
                            <wps:spPr bwMode="auto">
                              <a:xfrm>
                                <a:off x="1500" y="1371"/>
                                <a:ext cx="31" cy="32"/>
                              </a:xfrm>
                              <a:custGeom>
                                <a:avLst/>
                                <a:gdLst>
                                  <a:gd name="T0" fmla="*/ 30 w 31"/>
                                  <a:gd name="T1" fmla="*/ 15 h 32"/>
                                  <a:gd name="T2" fmla="*/ 28 w 31"/>
                                  <a:gd name="T3" fmla="*/ 8 h 32"/>
                                  <a:gd name="T4" fmla="*/ 24 w 31"/>
                                  <a:gd name="T5" fmla="*/ 4 h 32"/>
                                  <a:gd name="T6" fmla="*/ 20 w 31"/>
                                  <a:gd name="T7" fmla="*/ 2 h 32"/>
                                  <a:gd name="T8" fmla="*/ 16 w 31"/>
                                  <a:gd name="T9" fmla="*/ 0 h 32"/>
                                  <a:gd name="T10" fmla="*/ 10 w 31"/>
                                  <a:gd name="T11" fmla="*/ 0 h 32"/>
                                  <a:gd name="T12" fmla="*/ 4 w 31"/>
                                  <a:gd name="T13" fmla="*/ 4 h 32"/>
                                  <a:gd name="T14" fmla="*/ 2 w 31"/>
                                  <a:gd name="T15" fmla="*/ 8 h 32"/>
                                  <a:gd name="T16" fmla="*/ 0 w 31"/>
                                  <a:gd name="T17" fmla="*/ 13 h 32"/>
                                  <a:gd name="T18" fmla="*/ 2 w 31"/>
                                  <a:gd name="T19" fmla="*/ 22 h 32"/>
                                  <a:gd name="T20" fmla="*/ 4 w 31"/>
                                  <a:gd name="T21" fmla="*/ 26 h 32"/>
                                  <a:gd name="T22" fmla="*/ 8 w 31"/>
                                  <a:gd name="T23" fmla="*/ 31 h 32"/>
                                  <a:gd name="T24" fmla="*/ 14 w 31"/>
                                  <a:gd name="T25" fmla="*/ 31 h 32"/>
                                  <a:gd name="T26" fmla="*/ 18 w 31"/>
                                  <a:gd name="T27" fmla="*/ 31 h 32"/>
                                  <a:gd name="T28" fmla="*/ 24 w 31"/>
                                  <a:gd name="T29" fmla="*/ 26 h 32"/>
                                  <a:gd name="T30" fmla="*/ 26 w 31"/>
                                  <a:gd name="T31" fmla="*/ 24 h 32"/>
                                  <a:gd name="T32" fmla="*/ 30 w 31"/>
                                  <a:gd name="T33" fmla="*/ 17 h 32"/>
                                  <a:gd name="T34" fmla="*/ 30 w 31"/>
                                  <a:gd name="T35" fmla="*/ 15 h 32"/>
                                  <a:gd name="T36" fmla="*/ 30 w 31"/>
                                  <a:gd name="T37" fmla="*/ 15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5"/>
                                    </a:moveTo>
                                    <a:lnTo>
                                      <a:pt x="28" y="8"/>
                                    </a:lnTo>
                                    <a:lnTo>
                                      <a:pt x="24" y="4"/>
                                    </a:lnTo>
                                    <a:lnTo>
                                      <a:pt x="20" y="2"/>
                                    </a:lnTo>
                                    <a:lnTo>
                                      <a:pt x="16" y="0"/>
                                    </a:lnTo>
                                    <a:lnTo>
                                      <a:pt x="10" y="0"/>
                                    </a:lnTo>
                                    <a:lnTo>
                                      <a:pt x="4" y="4"/>
                                    </a:lnTo>
                                    <a:lnTo>
                                      <a:pt x="2" y="8"/>
                                    </a:lnTo>
                                    <a:lnTo>
                                      <a:pt x="0" y="13"/>
                                    </a:lnTo>
                                    <a:lnTo>
                                      <a:pt x="2" y="22"/>
                                    </a:lnTo>
                                    <a:lnTo>
                                      <a:pt x="4" y="26"/>
                                    </a:lnTo>
                                    <a:lnTo>
                                      <a:pt x="8" y="31"/>
                                    </a:lnTo>
                                    <a:lnTo>
                                      <a:pt x="14" y="31"/>
                                    </a:lnTo>
                                    <a:lnTo>
                                      <a:pt x="18" y="31"/>
                                    </a:lnTo>
                                    <a:lnTo>
                                      <a:pt x="24" y="26"/>
                                    </a:lnTo>
                                    <a:lnTo>
                                      <a:pt x="26" y="24"/>
                                    </a:lnTo>
                                    <a:lnTo>
                                      <a:pt x="30" y="17"/>
                                    </a:lnTo>
                                    <a:lnTo>
                                      <a:pt x="30" y="15"/>
                                    </a:lnTo>
                                    <a:lnTo>
                                      <a:pt x="30" y="15"/>
                                    </a:lnTo>
                                  </a:path>
                                </a:pathLst>
                              </a:custGeom>
                              <a:grpFill/>
                              <a:ln>
                                <a:noFill/>
                              </a:ln>
                              <a:effectLst/>
                            </wps:spPr>
                            <wps:bodyPr rot="0" vert="horz" wrap="square" lIns="91440" tIns="45720" rIns="91440" bIns="45720" anchor="t" anchorCtr="0" upright="1">
                              <a:noAutofit/>
                            </wps:bodyPr>
                          </wps:wsp>
                          <wps:wsp>
                            <wps:cNvPr id="18550" name="Freeform 75"/>
                            <wps:cNvSpPr/>
                            <wps:spPr bwMode="auto">
                              <a:xfrm>
                                <a:off x="1500" y="1371"/>
                                <a:ext cx="31" cy="32"/>
                              </a:xfrm>
                              <a:custGeom>
                                <a:avLst/>
                                <a:gdLst>
                                  <a:gd name="T0" fmla="*/ 30 w 31"/>
                                  <a:gd name="T1" fmla="*/ 15 h 32"/>
                                  <a:gd name="T2" fmla="*/ 28 w 31"/>
                                  <a:gd name="T3" fmla="*/ 8 h 32"/>
                                  <a:gd name="T4" fmla="*/ 24 w 31"/>
                                  <a:gd name="T5" fmla="*/ 4 h 32"/>
                                  <a:gd name="T6" fmla="*/ 20 w 31"/>
                                  <a:gd name="T7" fmla="*/ 2 h 32"/>
                                  <a:gd name="T8" fmla="*/ 16 w 31"/>
                                  <a:gd name="T9" fmla="*/ 0 h 32"/>
                                  <a:gd name="T10" fmla="*/ 10 w 31"/>
                                  <a:gd name="T11" fmla="*/ 0 h 32"/>
                                  <a:gd name="T12" fmla="*/ 4 w 31"/>
                                  <a:gd name="T13" fmla="*/ 4 h 32"/>
                                  <a:gd name="T14" fmla="*/ 2 w 31"/>
                                  <a:gd name="T15" fmla="*/ 8 h 32"/>
                                  <a:gd name="T16" fmla="*/ 0 w 31"/>
                                  <a:gd name="T17" fmla="*/ 13 h 32"/>
                                  <a:gd name="T18" fmla="*/ 2 w 31"/>
                                  <a:gd name="T19" fmla="*/ 22 h 32"/>
                                  <a:gd name="T20" fmla="*/ 4 w 31"/>
                                  <a:gd name="T21" fmla="*/ 26 h 32"/>
                                  <a:gd name="T22" fmla="*/ 8 w 31"/>
                                  <a:gd name="T23" fmla="*/ 31 h 32"/>
                                  <a:gd name="T24" fmla="*/ 14 w 31"/>
                                  <a:gd name="T25" fmla="*/ 31 h 32"/>
                                  <a:gd name="T26" fmla="*/ 18 w 31"/>
                                  <a:gd name="T27" fmla="*/ 31 h 32"/>
                                  <a:gd name="T28" fmla="*/ 24 w 31"/>
                                  <a:gd name="T29" fmla="*/ 26 h 32"/>
                                  <a:gd name="T30" fmla="*/ 26 w 31"/>
                                  <a:gd name="T31" fmla="*/ 24 h 32"/>
                                  <a:gd name="T32" fmla="*/ 30 w 31"/>
                                  <a:gd name="T33" fmla="*/ 17 h 32"/>
                                  <a:gd name="T34" fmla="*/ 30 w 31"/>
                                  <a:gd name="T35" fmla="*/ 15 h 32"/>
                                  <a:gd name="T36" fmla="*/ 30 w 31"/>
                                  <a:gd name="T37" fmla="*/ 15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2">
                                    <a:moveTo>
                                      <a:pt x="30" y="15"/>
                                    </a:moveTo>
                                    <a:lnTo>
                                      <a:pt x="28" y="8"/>
                                    </a:lnTo>
                                    <a:lnTo>
                                      <a:pt x="24" y="4"/>
                                    </a:lnTo>
                                    <a:lnTo>
                                      <a:pt x="20" y="2"/>
                                    </a:lnTo>
                                    <a:lnTo>
                                      <a:pt x="16" y="0"/>
                                    </a:lnTo>
                                    <a:lnTo>
                                      <a:pt x="10" y="0"/>
                                    </a:lnTo>
                                    <a:lnTo>
                                      <a:pt x="4" y="4"/>
                                    </a:lnTo>
                                    <a:lnTo>
                                      <a:pt x="2" y="8"/>
                                    </a:lnTo>
                                    <a:lnTo>
                                      <a:pt x="0" y="13"/>
                                    </a:lnTo>
                                    <a:lnTo>
                                      <a:pt x="2" y="22"/>
                                    </a:lnTo>
                                    <a:lnTo>
                                      <a:pt x="4" y="26"/>
                                    </a:lnTo>
                                    <a:lnTo>
                                      <a:pt x="8" y="31"/>
                                    </a:lnTo>
                                    <a:lnTo>
                                      <a:pt x="14" y="31"/>
                                    </a:lnTo>
                                    <a:lnTo>
                                      <a:pt x="18" y="31"/>
                                    </a:lnTo>
                                    <a:lnTo>
                                      <a:pt x="24" y="26"/>
                                    </a:lnTo>
                                    <a:lnTo>
                                      <a:pt x="26" y="24"/>
                                    </a:lnTo>
                                    <a:lnTo>
                                      <a:pt x="30" y="17"/>
                                    </a:lnTo>
                                    <a:lnTo>
                                      <a:pt x="30" y="15"/>
                                    </a:lnTo>
                                    <a:lnTo>
                                      <a:pt x="30" y="15"/>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51" name="Freeform 76"/>
                            <wps:cNvSpPr/>
                            <wps:spPr bwMode="auto">
                              <a:xfrm>
                                <a:off x="1500" y="1434"/>
                                <a:ext cx="31" cy="33"/>
                              </a:xfrm>
                              <a:custGeom>
                                <a:avLst/>
                                <a:gdLst>
                                  <a:gd name="T0" fmla="*/ 30 w 31"/>
                                  <a:gd name="T1" fmla="*/ 16 h 33"/>
                                  <a:gd name="T2" fmla="*/ 28 w 31"/>
                                  <a:gd name="T3" fmla="*/ 11 h 33"/>
                                  <a:gd name="T4" fmla="*/ 24 w 31"/>
                                  <a:gd name="T5" fmla="*/ 6 h 33"/>
                                  <a:gd name="T6" fmla="*/ 20 w 31"/>
                                  <a:gd name="T7" fmla="*/ 0 h 33"/>
                                  <a:gd name="T8" fmla="*/ 16 w 31"/>
                                  <a:gd name="T9" fmla="*/ 0 h 33"/>
                                  <a:gd name="T10" fmla="*/ 10 w 31"/>
                                  <a:gd name="T11" fmla="*/ 0 h 33"/>
                                  <a:gd name="T12" fmla="*/ 4 w 31"/>
                                  <a:gd name="T13" fmla="*/ 4 h 33"/>
                                  <a:gd name="T14" fmla="*/ 2 w 31"/>
                                  <a:gd name="T15" fmla="*/ 9 h 33"/>
                                  <a:gd name="T16" fmla="*/ 0 w 31"/>
                                  <a:gd name="T17" fmla="*/ 16 h 33"/>
                                  <a:gd name="T18" fmla="*/ 2 w 31"/>
                                  <a:gd name="T19" fmla="*/ 22 h 33"/>
                                  <a:gd name="T20" fmla="*/ 4 w 31"/>
                                  <a:gd name="T21" fmla="*/ 27 h 33"/>
                                  <a:gd name="T22" fmla="*/ 8 w 31"/>
                                  <a:gd name="T23" fmla="*/ 32 h 33"/>
                                  <a:gd name="T24" fmla="*/ 14 w 31"/>
                                  <a:gd name="T25" fmla="*/ 32 h 33"/>
                                  <a:gd name="T26" fmla="*/ 18 w 31"/>
                                  <a:gd name="T27" fmla="*/ 32 h 33"/>
                                  <a:gd name="T28" fmla="*/ 24 w 31"/>
                                  <a:gd name="T29" fmla="*/ 27 h 33"/>
                                  <a:gd name="T30" fmla="*/ 26 w 31"/>
                                  <a:gd name="T31" fmla="*/ 22 h 33"/>
                                  <a:gd name="T32" fmla="*/ 30 w 31"/>
                                  <a:gd name="T33" fmla="*/ 18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11"/>
                                    </a:lnTo>
                                    <a:lnTo>
                                      <a:pt x="24" y="6"/>
                                    </a:lnTo>
                                    <a:lnTo>
                                      <a:pt x="20" y="0"/>
                                    </a:lnTo>
                                    <a:lnTo>
                                      <a:pt x="16" y="0"/>
                                    </a:lnTo>
                                    <a:lnTo>
                                      <a:pt x="10" y="0"/>
                                    </a:lnTo>
                                    <a:lnTo>
                                      <a:pt x="4" y="4"/>
                                    </a:lnTo>
                                    <a:lnTo>
                                      <a:pt x="2" y="9"/>
                                    </a:lnTo>
                                    <a:lnTo>
                                      <a:pt x="0" y="16"/>
                                    </a:lnTo>
                                    <a:lnTo>
                                      <a:pt x="2" y="22"/>
                                    </a:lnTo>
                                    <a:lnTo>
                                      <a:pt x="4" y="27"/>
                                    </a:lnTo>
                                    <a:lnTo>
                                      <a:pt x="8" y="32"/>
                                    </a:lnTo>
                                    <a:lnTo>
                                      <a:pt x="14" y="32"/>
                                    </a:lnTo>
                                    <a:lnTo>
                                      <a:pt x="18" y="32"/>
                                    </a:lnTo>
                                    <a:lnTo>
                                      <a:pt x="24" y="27"/>
                                    </a:lnTo>
                                    <a:lnTo>
                                      <a:pt x="26" y="22"/>
                                    </a:lnTo>
                                    <a:lnTo>
                                      <a:pt x="30" y="18"/>
                                    </a:lnTo>
                                    <a:lnTo>
                                      <a:pt x="30" y="16"/>
                                    </a:lnTo>
                                    <a:lnTo>
                                      <a:pt x="30" y="16"/>
                                    </a:lnTo>
                                  </a:path>
                                </a:pathLst>
                              </a:custGeom>
                              <a:grpFill/>
                              <a:ln>
                                <a:noFill/>
                              </a:ln>
                              <a:effectLst/>
                            </wps:spPr>
                            <wps:bodyPr rot="0" vert="horz" wrap="square" lIns="91440" tIns="45720" rIns="91440" bIns="45720" anchor="t" anchorCtr="0" upright="1">
                              <a:noAutofit/>
                            </wps:bodyPr>
                          </wps:wsp>
                          <wps:wsp>
                            <wps:cNvPr id="18552" name="Freeform 77"/>
                            <wps:cNvSpPr/>
                            <wps:spPr bwMode="auto">
                              <a:xfrm>
                                <a:off x="1500" y="1434"/>
                                <a:ext cx="31" cy="33"/>
                              </a:xfrm>
                              <a:custGeom>
                                <a:avLst/>
                                <a:gdLst>
                                  <a:gd name="T0" fmla="*/ 30 w 31"/>
                                  <a:gd name="T1" fmla="*/ 16 h 33"/>
                                  <a:gd name="T2" fmla="*/ 28 w 31"/>
                                  <a:gd name="T3" fmla="*/ 11 h 33"/>
                                  <a:gd name="T4" fmla="*/ 24 w 31"/>
                                  <a:gd name="T5" fmla="*/ 6 h 33"/>
                                  <a:gd name="T6" fmla="*/ 20 w 31"/>
                                  <a:gd name="T7" fmla="*/ 0 h 33"/>
                                  <a:gd name="T8" fmla="*/ 16 w 31"/>
                                  <a:gd name="T9" fmla="*/ 0 h 33"/>
                                  <a:gd name="T10" fmla="*/ 10 w 31"/>
                                  <a:gd name="T11" fmla="*/ 0 h 33"/>
                                  <a:gd name="T12" fmla="*/ 4 w 31"/>
                                  <a:gd name="T13" fmla="*/ 4 h 33"/>
                                  <a:gd name="T14" fmla="*/ 2 w 31"/>
                                  <a:gd name="T15" fmla="*/ 9 h 33"/>
                                  <a:gd name="T16" fmla="*/ 0 w 31"/>
                                  <a:gd name="T17" fmla="*/ 16 h 33"/>
                                  <a:gd name="T18" fmla="*/ 2 w 31"/>
                                  <a:gd name="T19" fmla="*/ 22 h 33"/>
                                  <a:gd name="T20" fmla="*/ 4 w 31"/>
                                  <a:gd name="T21" fmla="*/ 27 h 33"/>
                                  <a:gd name="T22" fmla="*/ 8 w 31"/>
                                  <a:gd name="T23" fmla="*/ 32 h 33"/>
                                  <a:gd name="T24" fmla="*/ 14 w 31"/>
                                  <a:gd name="T25" fmla="*/ 32 h 33"/>
                                  <a:gd name="T26" fmla="*/ 18 w 31"/>
                                  <a:gd name="T27" fmla="*/ 32 h 33"/>
                                  <a:gd name="T28" fmla="*/ 24 w 31"/>
                                  <a:gd name="T29" fmla="*/ 27 h 33"/>
                                  <a:gd name="T30" fmla="*/ 26 w 31"/>
                                  <a:gd name="T31" fmla="*/ 22 h 33"/>
                                  <a:gd name="T32" fmla="*/ 30 w 31"/>
                                  <a:gd name="T33" fmla="*/ 18 h 33"/>
                                  <a:gd name="T34" fmla="*/ 30 w 31"/>
                                  <a:gd name="T35" fmla="*/ 16 h 33"/>
                                  <a:gd name="T36" fmla="*/ 30 w 31"/>
                                  <a:gd name="T37" fmla="*/ 16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3">
                                    <a:moveTo>
                                      <a:pt x="30" y="16"/>
                                    </a:moveTo>
                                    <a:lnTo>
                                      <a:pt x="28" y="11"/>
                                    </a:lnTo>
                                    <a:lnTo>
                                      <a:pt x="24" y="6"/>
                                    </a:lnTo>
                                    <a:lnTo>
                                      <a:pt x="20" y="0"/>
                                    </a:lnTo>
                                    <a:lnTo>
                                      <a:pt x="16" y="0"/>
                                    </a:lnTo>
                                    <a:lnTo>
                                      <a:pt x="10" y="0"/>
                                    </a:lnTo>
                                    <a:lnTo>
                                      <a:pt x="4" y="4"/>
                                    </a:lnTo>
                                    <a:lnTo>
                                      <a:pt x="2" y="9"/>
                                    </a:lnTo>
                                    <a:lnTo>
                                      <a:pt x="0" y="16"/>
                                    </a:lnTo>
                                    <a:lnTo>
                                      <a:pt x="2" y="22"/>
                                    </a:lnTo>
                                    <a:lnTo>
                                      <a:pt x="4" y="27"/>
                                    </a:lnTo>
                                    <a:lnTo>
                                      <a:pt x="8" y="32"/>
                                    </a:lnTo>
                                    <a:lnTo>
                                      <a:pt x="14" y="32"/>
                                    </a:lnTo>
                                    <a:lnTo>
                                      <a:pt x="18" y="32"/>
                                    </a:lnTo>
                                    <a:lnTo>
                                      <a:pt x="24" y="27"/>
                                    </a:lnTo>
                                    <a:lnTo>
                                      <a:pt x="26" y="22"/>
                                    </a:lnTo>
                                    <a:lnTo>
                                      <a:pt x="30" y="18"/>
                                    </a:lnTo>
                                    <a:lnTo>
                                      <a:pt x="30" y="16"/>
                                    </a:lnTo>
                                    <a:lnTo>
                                      <a:pt x="30" y="16"/>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53" name="Freeform 78"/>
                            <wps:cNvSpPr/>
                            <wps:spPr bwMode="auto">
                              <a:xfrm>
                                <a:off x="1500" y="1500"/>
                                <a:ext cx="31" cy="31"/>
                              </a:xfrm>
                              <a:custGeom>
                                <a:avLst/>
                                <a:gdLst>
                                  <a:gd name="T0" fmla="*/ 30 w 31"/>
                                  <a:gd name="T1" fmla="*/ 16 h 31"/>
                                  <a:gd name="T2" fmla="*/ 28 w 31"/>
                                  <a:gd name="T3" fmla="*/ 9 h 31"/>
                                  <a:gd name="T4" fmla="*/ 24 w 31"/>
                                  <a:gd name="T5" fmla="*/ 4 h 31"/>
                                  <a:gd name="T6" fmla="*/ 20 w 31"/>
                                  <a:gd name="T7" fmla="*/ 0 h 31"/>
                                  <a:gd name="T8" fmla="*/ 16 w 31"/>
                                  <a:gd name="T9" fmla="*/ 0 h 31"/>
                                  <a:gd name="T10" fmla="*/ 10 w 31"/>
                                  <a:gd name="T11" fmla="*/ 0 h 31"/>
                                  <a:gd name="T12" fmla="*/ 4 w 31"/>
                                  <a:gd name="T13" fmla="*/ 4 h 31"/>
                                  <a:gd name="T14" fmla="*/ 2 w 31"/>
                                  <a:gd name="T15" fmla="*/ 6 h 31"/>
                                  <a:gd name="T16" fmla="*/ 0 w 31"/>
                                  <a:gd name="T17" fmla="*/ 16 h 31"/>
                                  <a:gd name="T18" fmla="*/ 2 w 31"/>
                                  <a:gd name="T19" fmla="*/ 20 h 31"/>
                                  <a:gd name="T20" fmla="*/ 4 w 31"/>
                                  <a:gd name="T21" fmla="*/ 25 h 31"/>
                                  <a:gd name="T22" fmla="*/ 8 w 31"/>
                                  <a:gd name="T23" fmla="*/ 30 h 31"/>
                                  <a:gd name="T24" fmla="*/ 14 w 31"/>
                                  <a:gd name="T25" fmla="*/ 30 h 31"/>
                                  <a:gd name="T26" fmla="*/ 18 w 31"/>
                                  <a:gd name="T27" fmla="*/ 30 h 31"/>
                                  <a:gd name="T28" fmla="*/ 24 w 31"/>
                                  <a:gd name="T29" fmla="*/ 27 h 31"/>
                                  <a:gd name="T30" fmla="*/ 26 w 31"/>
                                  <a:gd name="T31" fmla="*/ 23 h 31"/>
                                  <a:gd name="T32" fmla="*/ 30 w 31"/>
                                  <a:gd name="T33" fmla="*/ 18 h 31"/>
                                  <a:gd name="T34" fmla="*/ 30 w 31"/>
                                  <a:gd name="T35" fmla="*/ 16 h 31"/>
                                  <a:gd name="T36" fmla="*/ 30 w 31"/>
                                  <a:gd name="T37" fmla="*/ 16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1">
                                    <a:moveTo>
                                      <a:pt x="30" y="16"/>
                                    </a:moveTo>
                                    <a:lnTo>
                                      <a:pt x="28" y="9"/>
                                    </a:lnTo>
                                    <a:lnTo>
                                      <a:pt x="24" y="4"/>
                                    </a:lnTo>
                                    <a:lnTo>
                                      <a:pt x="20" y="0"/>
                                    </a:lnTo>
                                    <a:lnTo>
                                      <a:pt x="16" y="0"/>
                                    </a:lnTo>
                                    <a:lnTo>
                                      <a:pt x="10" y="0"/>
                                    </a:lnTo>
                                    <a:lnTo>
                                      <a:pt x="4" y="4"/>
                                    </a:lnTo>
                                    <a:lnTo>
                                      <a:pt x="2" y="6"/>
                                    </a:lnTo>
                                    <a:lnTo>
                                      <a:pt x="0" y="16"/>
                                    </a:lnTo>
                                    <a:lnTo>
                                      <a:pt x="2" y="20"/>
                                    </a:lnTo>
                                    <a:lnTo>
                                      <a:pt x="4" y="25"/>
                                    </a:lnTo>
                                    <a:lnTo>
                                      <a:pt x="8" y="30"/>
                                    </a:lnTo>
                                    <a:lnTo>
                                      <a:pt x="14" y="30"/>
                                    </a:lnTo>
                                    <a:lnTo>
                                      <a:pt x="18" y="30"/>
                                    </a:lnTo>
                                    <a:lnTo>
                                      <a:pt x="24" y="27"/>
                                    </a:lnTo>
                                    <a:lnTo>
                                      <a:pt x="26" y="23"/>
                                    </a:lnTo>
                                    <a:lnTo>
                                      <a:pt x="30" y="18"/>
                                    </a:lnTo>
                                    <a:lnTo>
                                      <a:pt x="30" y="16"/>
                                    </a:lnTo>
                                    <a:lnTo>
                                      <a:pt x="30" y="16"/>
                                    </a:lnTo>
                                  </a:path>
                                </a:pathLst>
                              </a:custGeom>
                              <a:grpFill/>
                              <a:ln>
                                <a:noFill/>
                              </a:ln>
                              <a:effectLst/>
                            </wps:spPr>
                            <wps:bodyPr rot="0" vert="horz" wrap="square" lIns="91440" tIns="45720" rIns="91440" bIns="45720" anchor="t" anchorCtr="0" upright="1">
                              <a:noAutofit/>
                            </wps:bodyPr>
                          </wps:wsp>
                          <wps:wsp>
                            <wps:cNvPr id="18554" name="Freeform 79"/>
                            <wps:cNvSpPr/>
                            <wps:spPr bwMode="auto">
                              <a:xfrm>
                                <a:off x="1500" y="1500"/>
                                <a:ext cx="31" cy="31"/>
                              </a:xfrm>
                              <a:custGeom>
                                <a:avLst/>
                                <a:gdLst>
                                  <a:gd name="T0" fmla="*/ 30 w 31"/>
                                  <a:gd name="T1" fmla="*/ 16 h 31"/>
                                  <a:gd name="T2" fmla="*/ 28 w 31"/>
                                  <a:gd name="T3" fmla="*/ 9 h 31"/>
                                  <a:gd name="T4" fmla="*/ 24 w 31"/>
                                  <a:gd name="T5" fmla="*/ 4 h 31"/>
                                  <a:gd name="T6" fmla="*/ 20 w 31"/>
                                  <a:gd name="T7" fmla="*/ 0 h 31"/>
                                  <a:gd name="T8" fmla="*/ 16 w 31"/>
                                  <a:gd name="T9" fmla="*/ 0 h 31"/>
                                  <a:gd name="T10" fmla="*/ 10 w 31"/>
                                  <a:gd name="T11" fmla="*/ 0 h 31"/>
                                  <a:gd name="T12" fmla="*/ 4 w 31"/>
                                  <a:gd name="T13" fmla="*/ 4 h 31"/>
                                  <a:gd name="T14" fmla="*/ 2 w 31"/>
                                  <a:gd name="T15" fmla="*/ 6 h 31"/>
                                  <a:gd name="T16" fmla="*/ 0 w 31"/>
                                  <a:gd name="T17" fmla="*/ 16 h 31"/>
                                  <a:gd name="T18" fmla="*/ 2 w 31"/>
                                  <a:gd name="T19" fmla="*/ 20 h 31"/>
                                  <a:gd name="T20" fmla="*/ 4 w 31"/>
                                  <a:gd name="T21" fmla="*/ 25 h 31"/>
                                  <a:gd name="T22" fmla="*/ 8 w 31"/>
                                  <a:gd name="T23" fmla="*/ 30 h 31"/>
                                  <a:gd name="T24" fmla="*/ 14 w 31"/>
                                  <a:gd name="T25" fmla="*/ 30 h 31"/>
                                  <a:gd name="T26" fmla="*/ 18 w 31"/>
                                  <a:gd name="T27" fmla="*/ 30 h 31"/>
                                  <a:gd name="T28" fmla="*/ 24 w 31"/>
                                  <a:gd name="T29" fmla="*/ 27 h 31"/>
                                  <a:gd name="T30" fmla="*/ 26 w 31"/>
                                  <a:gd name="T31" fmla="*/ 23 h 31"/>
                                  <a:gd name="T32" fmla="*/ 30 w 31"/>
                                  <a:gd name="T33" fmla="*/ 18 h 31"/>
                                  <a:gd name="T34" fmla="*/ 30 w 31"/>
                                  <a:gd name="T35" fmla="*/ 16 h 31"/>
                                  <a:gd name="T36" fmla="*/ 30 w 31"/>
                                  <a:gd name="T37" fmla="*/ 16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1">
                                    <a:moveTo>
                                      <a:pt x="30" y="16"/>
                                    </a:moveTo>
                                    <a:lnTo>
                                      <a:pt x="28" y="9"/>
                                    </a:lnTo>
                                    <a:lnTo>
                                      <a:pt x="24" y="4"/>
                                    </a:lnTo>
                                    <a:lnTo>
                                      <a:pt x="20" y="0"/>
                                    </a:lnTo>
                                    <a:lnTo>
                                      <a:pt x="16" y="0"/>
                                    </a:lnTo>
                                    <a:lnTo>
                                      <a:pt x="10" y="0"/>
                                    </a:lnTo>
                                    <a:lnTo>
                                      <a:pt x="4" y="4"/>
                                    </a:lnTo>
                                    <a:lnTo>
                                      <a:pt x="2" y="6"/>
                                    </a:lnTo>
                                    <a:lnTo>
                                      <a:pt x="0" y="16"/>
                                    </a:lnTo>
                                    <a:lnTo>
                                      <a:pt x="2" y="20"/>
                                    </a:lnTo>
                                    <a:lnTo>
                                      <a:pt x="4" y="25"/>
                                    </a:lnTo>
                                    <a:lnTo>
                                      <a:pt x="8" y="30"/>
                                    </a:lnTo>
                                    <a:lnTo>
                                      <a:pt x="14" y="30"/>
                                    </a:lnTo>
                                    <a:lnTo>
                                      <a:pt x="18" y="30"/>
                                    </a:lnTo>
                                    <a:lnTo>
                                      <a:pt x="24" y="27"/>
                                    </a:lnTo>
                                    <a:lnTo>
                                      <a:pt x="26" y="23"/>
                                    </a:lnTo>
                                    <a:lnTo>
                                      <a:pt x="30" y="18"/>
                                    </a:lnTo>
                                    <a:lnTo>
                                      <a:pt x="30" y="16"/>
                                    </a:lnTo>
                                    <a:lnTo>
                                      <a:pt x="30" y="16"/>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55" name="Freeform 80"/>
                            <wps:cNvSpPr/>
                            <wps:spPr bwMode="auto">
                              <a:xfrm>
                                <a:off x="1500" y="1564"/>
                                <a:ext cx="31" cy="30"/>
                              </a:xfrm>
                              <a:custGeom>
                                <a:avLst/>
                                <a:gdLst>
                                  <a:gd name="T0" fmla="*/ 30 w 31"/>
                                  <a:gd name="T1" fmla="*/ 14 h 30"/>
                                  <a:gd name="T2" fmla="*/ 28 w 31"/>
                                  <a:gd name="T3" fmla="*/ 8 h 30"/>
                                  <a:gd name="T4" fmla="*/ 24 w 31"/>
                                  <a:gd name="T5" fmla="*/ 4 h 30"/>
                                  <a:gd name="T6" fmla="*/ 20 w 31"/>
                                  <a:gd name="T7" fmla="*/ 0 h 30"/>
                                  <a:gd name="T8" fmla="*/ 16 w 31"/>
                                  <a:gd name="T9" fmla="*/ 0 h 30"/>
                                  <a:gd name="T10" fmla="*/ 10 w 31"/>
                                  <a:gd name="T11" fmla="*/ 0 h 30"/>
                                  <a:gd name="T12" fmla="*/ 4 w 31"/>
                                  <a:gd name="T13" fmla="*/ 2 h 30"/>
                                  <a:gd name="T14" fmla="*/ 2 w 31"/>
                                  <a:gd name="T15" fmla="*/ 8 h 30"/>
                                  <a:gd name="T16" fmla="*/ 0 w 31"/>
                                  <a:gd name="T17" fmla="*/ 12 h 30"/>
                                  <a:gd name="T18" fmla="*/ 2 w 31"/>
                                  <a:gd name="T19" fmla="*/ 20 h 30"/>
                                  <a:gd name="T20" fmla="*/ 4 w 31"/>
                                  <a:gd name="T21" fmla="*/ 24 h 30"/>
                                  <a:gd name="T22" fmla="*/ 8 w 31"/>
                                  <a:gd name="T23" fmla="*/ 26 h 30"/>
                                  <a:gd name="T24" fmla="*/ 14 w 31"/>
                                  <a:gd name="T25" fmla="*/ 29 h 30"/>
                                  <a:gd name="T26" fmla="*/ 18 w 31"/>
                                  <a:gd name="T27" fmla="*/ 26 h 30"/>
                                  <a:gd name="T28" fmla="*/ 24 w 31"/>
                                  <a:gd name="T29" fmla="*/ 24 h 30"/>
                                  <a:gd name="T30" fmla="*/ 26 w 31"/>
                                  <a:gd name="T31" fmla="*/ 20 h 30"/>
                                  <a:gd name="T32" fmla="*/ 30 w 31"/>
                                  <a:gd name="T33" fmla="*/ 16 h 30"/>
                                  <a:gd name="T34" fmla="*/ 30 w 31"/>
                                  <a:gd name="T35" fmla="*/ 14 h 30"/>
                                  <a:gd name="T36" fmla="*/ 30 w 31"/>
                                  <a:gd name="T37" fmla="*/ 14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0">
                                    <a:moveTo>
                                      <a:pt x="30" y="14"/>
                                    </a:moveTo>
                                    <a:lnTo>
                                      <a:pt x="28" y="8"/>
                                    </a:lnTo>
                                    <a:lnTo>
                                      <a:pt x="24" y="4"/>
                                    </a:lnTo>
                                    <a:lnTo>
                                      <a:pt x="20" y="0"/>
                                    </a:lnTo>
                                    <a:lnTo>
                                      <a:pt x="16" y="0"/>
                                    </a:lnTo>
                                    <a:lnTo>
                                      <a:pt x="10" y="0"/>
                                    </a:lnTo>
                                    <a:lnTo>
                                      <a:pt x="4" y="2"/>
                                    </a:lnTo>
                                    <a:lnTo>
                                      <a:pt x="2" y="8"/>
                                    </a:lnTo>
                                    <a:lnTo>
                                      <a:pt x="0" y="12"/>
                                    </a:lnTo>
                                    <a:lnTo>
                                      <a:pt x="2" y="20"/>
                                    </a:lnTo>
                                    <a:lnTo>
                                      <a:pt x="4" y="24"/>
                                    </a:lnTo>
                                    <a:lnTo>
                                      <a:pt x="8" y="26"/>
                                    </a:lnTo>
                                    <a:lnTo>
                                      <a:pt x="14" y="29"/>
                                    </a:lnTo>
                                    <a:lnTo>
                                      <a:pt x="18" y="26"/>
                                    </a:lnTo>
                                    <a:lnTo>
                                      <a:pt x="24" y="24"/>
                                    </a:lnTo>
                                    <a:lnTo>
                                      <a:pt x="26" y="20"/>
                                    </a:lnTo>
                                    <a:lnTo>
                                      <a:pt x="30" y="16"/>
                                    </a:lnTo>
                                    <a:lnTo>
                                      <a:pt x="30" y="14"/>
                                    </a:lnTo>
                                    <a:lnTo>
                                      <a:pt x="30" y="14"/>
                                    </a:lnTo>
                                  </a:path>
                                </a:pathLst>
                              </a:custGeom>
                              <a:grpFill/>
                              <a:ln>
                                <a:noFill/>
                              </a:ln>
                              <a:effectLst/>
                            </wps:spPr>
                            <wps:bodyPr rot="0" vert="horz" wrap="square" lIns="91440" tIns="45720" rIns="91440" bIns="45720" anchor="t" anchorCtr="0" upright="1">
                              <a:noAutofit/>
                            </wps:bodyPr>
                          </wps:wsp>
                          <wps:wsp>
                            <wps:cNvPr id="18556" name="Freeform 81"/>
                            <wps:cNvSpPr/>
                            <wps:spPr bwMode="auto">
                              <a:xfrm>
                                <a:off x="1500" y="1564"/>
                                <a:ext cx="31" cy="30"/>
                              </a:xfrm>
                              <a:custGeom>
                                <a:avLst/>
                                <a:gdLst>
                                  <a:gd name="T0" fmla="*/ 30 w 31"/>
                                  <a:gd name="T1" fmla="*/ 14 h 30"/>
                                  <a:gd name="T2" fmla="*/ 28 w 31"/>
                                  <a:gd name="T3" fmla="*/ 8 h 30"/>
                                  <a:gd name="T4" fmla="*/ 24 w 31"/>
                                  <a:gd name="T5" fmla="*/ 4 h 30"/>
                                  <a:gd name="T6" fmla="*/ 20 w 31"/>
                                  <a:gd name="T7" fmla="*/ 0 h 30"/>
                                  <a:gd name="T8" fmla="*/ 16 w 31"/>
                                  <a:gd name="T9" fmla="*/ 0 h 30"/>
                                  <a:gd name="T10" fmla="*/ 10 w 31"/>
                                  <a:gd name="T11" fmla="*/ 0 h 30"/>
                                  <a:gd name="T12" fmla="*/ 4 w 31"/>
                                  <a:gd name="T13" fmla="*/ 2 h 30"/>
                                  <a:gd name="T14" fmla="*/ 2 w 31"/>
                                  <a:gd name="T15" fmla="*/ 8 h 30"/>
                                  <a:gd name="T16" fmla="*/ 0 w 31"/>
                                  <a:gd name="T17" fmla="*/ 12 h 30"/>
                                  <a:gd name="T18" fmla="*/ 2 w 31"/>
                                  <a:gd name="T19" fmla="*/ 20 h 30"/>
                                  <a:gd name="T20" fmla="*/ 4 w 31"/>
                                  <a:gd name="T21" fmla="*/ 24 h 30"/>
                                  <a:gd name="T22" fmla="*/ 8 w 31"/>
                                  <a:gd name="T23" fmla="*/ 26 h 30"/>
                                  <a:gd name="T24" fmla="*/ 14 w 31"/>
                                  <a:gd name="T25" fmla="*/ 29 h 30"/>
                                  <a:gd name="T26" fmla="*/ 18 w 31"/>
                                  <a:gd name="T27" fmla="*/ 26 h 30"/>
                                  <a:gd name="T28" fmla="*/ 24 w 31"/>
                                  <a:gd name="T29" fmla="*/ 24 h 30"/>
                                  <a:gd name="T30" fmla="*/ 26 w 31"/>
                                  <a:gd name="T31" fmla="*/ 20 h 30"/>
                                  <a:gd name="T32" fmla="*/ 30 w 31"/>
                                  <a:gd name="T33" fmla="*/ 16 h 30"/>
                                  <a:gd name="T34" fmla="*/ 30 w 31"/>
                                  <a:gd name="T35" fmla="*/ 14 h 30"/>
                                  <a:gd name="T36" fmla="*/ 30 w 31"/>
                                  <a:gd name="T37" fmla="*/ 14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0">
                                    <a:moveTo>
                                      <a:pt x="30" y="14"/>
                                    </a:moveTo>
                                    <a:lnTo>
                                      <a:pt x="28" y="8"/>
                                    </a:lnTo>
                                    <a:lnTo>
                                      <a:pt x="24" y="4"/>
                                    </a:lnTo>
                                    <a:lnTo>
                                      <a:pt x="20" y="0"/>
                                    </a:lnTo>
                                    <a:lnTo>
                                      <a:pt x="16" y="0"/>
                                    </a:lnTo>
                                    <a:lnTo>
                                      <a:pt x="10" y="0"/>
                                    </a:lnTo>
                                    <a:lnTo>
                                      <a:pt x="4" y="2"/>
                                    </a:lnTo>
                                    <a:lnTo>
                                      <a:pt x="2" y="8"/>
                                    </a:lnTo>
                                    <a:lnTo>
                                      <a:pt x="0" y="12"/>
                                    </a:lnTo>
                                    <a:lnTo>
                                      <a:pt x="2" y="20"/>
                                    </a:lnTo>
                                    <a:lnTo>
                                      <a:pt x="4" y="24"/>
                                    </a:lnTo>
                                    <a:lnTo>
                                      <a:pt x="8" y="26"/>
                                    </a:lnTo>
                                    <a:lnTo>
                                      <a:pt x="14" y="29"/>
                                    </a:lnTo>
                                    <a:lnTo>
                                      <a:pt x="18" y="26"/>
                                    </a:lnTo>
                                    <a:lnTo>
                                      <a:pt x="24" y="24"/>
                                    </a:lnTo>
                                    <a:lnTo>
                                      <a:pt x="26" y="20"/>
                                    </a:lnTo>
                                    <a:lnTo>
                                      <a:pt x="30" y="16"/>
                                    </a:lnTo>
                                    <a:lnTo>
                                      <a:pt x="30" y="14"/>
                                    </a:lnTo>
                                    <a:lnTo>
                                      <a:pt x="30"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57" name="Freeform 82"/>
                            <wps:cNvSpPr/>
                            <wps:spPr bwMode="auto">
                              <a:xfrm>
                                <a:off x="1500" y="1629"/>
                                <a:ext cx="31" cy="31"/>
                              </a:xfrm>
                              <a:custGeom>
                                <a:avLst/>
                                <a:gdLst>
                                  <a:gd name="T0" fmla="*/ 30 w 31"/>
                                  <a:gd name="T1" fmla="*/ 15 h 31"/>
                                  <a:gd name="T2" fmla="*/ 28 w 31"/>
                                  <a:gd name="T3" fmla="*/ 10 h 31"/>
                                  <a:gd name="T4" fmla="*/ 24 w 31"/>
                                  <a:gd name="T5" fmla="*/ 4 h 31"/>
                                  <a:gd name="T6" fmla="*/ 20 w 31"/>
                                  <a:gd name="T7" fmla="*/ 2 h 31"/>
                                  <a:gd name="T8" fmla="*/ 16 w 31"/>
                                  <a:gd name="T9" fmla="*/ 0 h 31"/>
                                  <a:gd name="T10" fmla="*/ 10 w 31"/>
                                  <a:gd name="T11" fmla="*/ 0 h 31"/>
                                  <a:gd name="T12" fmla="*/ 4 w 31"/>
                                  <a:gd name="T13" fmla="*/ 4 h 31"/>
                                  <a:gd name="T14" fmla="*/ 2 w 31"/>
                                  <a:gd name="T15" fmla="*/ 10 h 31"/>
                                  <a:gd name="T16" fmla="*/ 0 w 31"/>
                                  <a:gd name="T17" fmla="*/ 15 h 31"/>
                                  <a:gd name="T18" fmla="*/ 2 w 31"/>
                                  <a:gd name="T19" fmla="*/ 21 h 31"/>
                                  <a:gd name="T20" fmla="*/ 4 w 31"/>
                                  <a:gd name="T21" fmla="*/ 23 h 31"/>
                                  <a:gd name="T22" fmla="*/ 8 w 31"/>
                                  <a:gd name="T23" fmla="*/ 27 h 31"/>
                                  <a:gd name="T24" fmla="*/ 14 w 31"/>
                                  <a:gd name="T25" fmla="*/ 30 h 31"/>
                                  <a:gd name="T26" fmla="*/ 18 w 31"/>
                                  <a:gd name="T27" fmla="*/ 27 h 31"/>
                                  <a:gd name="T28" fmla="*/ 24 w 31"/>
                                  <a:gd name="T29" fmla="*/ 27 h 31"/>
                                  <a:gd name="T30" fmla="*/ 26 w 31"/>
                                  <a:gd name="T31" fmla="*/ 21 h 31"/>
                                  <a:gd name="T32" fmla="*/ 30 w 31"/>
                                  <a:gd name="T33" fmla="*/ 17 h 31"/>
                                  <a:gd name="T34" fmla="*/ 30 w 31"/>
                                  <a:gd name="T35" fmla="*/ 15 h 31"/>
                                  <a:gd name="T36" fmla="*/ 30 w 31"/>
                                  <a:gd name="T37"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1">
                                    <a:moveTo>
                                      <a:pt x="30" y="15"/>
                                    </a:moveTo>
                                    <a:lnTo>
                                      <a:pt x="28" y="10"/>
                                    </a:lnTo>
                                    <a:lnTo>
                                      <a:pt x="24" y="4"/>
                                    </a:lnTo>
                                    <a:lnTo>
                                      <a:pt x="20" y="2"/>
                                    </a:lnTo>
                                    <a:lnTo>
                                      <a:pt x="16" y="0"/>
                                    </a:lnTo>
                                    <a:lnTo>
                                      <a:pt x="10" y="0"/>
                                    </a:lnTo>
                                    <a:lnTo>
                                      <a:pt x="4" y="4"/>
                                    </a:lnTo>
                                    <a:lnTo>
                                      <a:pt x="2" y="10"/>
                                    </a:lnTo>
                                    <a:lnTo>
                                      <a:pt x="0" y="15"/>
                                    </a:lnTo>
                                    <a:lnTo>
                                      <a:pt x="2" y="21"/>
                                    </a:lnTo>
                                    <a:lnTo>
                                      <a:pt x="4" y="23"/>
                                    </a:lnTo>
                                    <a:lnTo>
                                      <a:pt x="8" y="27"/>
                                    </a:lnTo>
                                    <a:lnTo>
                                      <a:pt x="14" y="30"/>
                                    </a:lnTo>
                                    <a:lnTo>
                                      <a:pt x="18" y="27"/>
                                    </a:lnTo>
                                    <a:lnTo>
                                      <a:pt x="24" y="27"/>
                                    </a:lnTo>
                                    <a:lnTo>
                                      <a:pt x="26" y="21"/>
                                    </a:lnTo>
                                    <a:lnTo>
                                      <a:pt x="30" y="17"/>
                                    </a:lnTo>
                                    <a:lnTo>
                                      <a:pt x="30" y="15"/>
                                    </a:lnTo>
                                    <a:lnTo>
                                      <a:pt x="30" y="15"/>
                                    </a:lnTo>
                                  </a:path>
                                </a:pathLst>
                              </a:custGeom>
                              <a:grpFill/>
                              <a:ln>
                                <a:noFill/>
                              </a:ln>
                              <a:effectLst/>
                            </wps:spPr>
                            <wps:bodyPr rot="0" vert="horz" wrap="square" lIns="91440" tIns="45720" rIns="91440" bIns="45720" anchor="t" anchorCtr="0" upright="1">
                              <a:noAutofit/>
                            </wps:bodyPr>
                          </wps:wsp>
                          <wps:wsp>
                            <wps:cNvPr id="18558" name="Freeform 83"/>
                            <wps:cNvSpPr/>
                            <wps:spPr bwMode="auto">
                              <a:xfrm>
                                <a:off x="1500" y="1629"/>
                                <a:ext cx="31" cy="31"/>
                              </a:xfrm>
                              <a:custGeom>
                                <a:avLst/>
                                <a:gdLst>
                                  <a:gd name="T0" fmla="*/ 30 w 31"/>
                                  <a:gd name="T1" fmla="*/ 15 h 31"/>
                                  <a:gd name="T2" fmla="*/ 28 w 31"/>
                                  <a:gd name="T3" fmla="*/ 10 h 31"/>
                                  <a:gd name="T4" fmla="*/ 24 w 31"/>
                                  <a:gd name="T5" fmla="*/ 4 h 31"/>
                                  <a:gd name="T6" fmla="*/ 20 w 31"/>
                                  <a:gd name="T7" fmla="*/ 2 h 31"/>
                                  <a:gd name="T8" fmla="*/ 16 w 31"/>
                                  <a:gd name="T9" fmla="*/ 0 h 31"/>
                                  <a:gd name="T10" fmla="*/ 10 w 31"/>
                                  <a:gd name="T11" fmla="*/ 0 h 31"/>
                                  <a:gd name="T12" fmla="*/ 4 w 31"/>
                                  <a:gd name="T13" fmla="*/ 4 h 31"/>
                                  <a:gd name="T14" fmla="*/ 2 w 31"/>
                                  <a:gd name="T15" fmla="*/ 10 h 31"/>
                                  <a:gd name="T16" fmla="*/ 0 w 31"/>
                                  <a:gd name="T17" fmla="*/ 15 h 31"/>
                                  <a:gd name="T18" fmla="*/ 2 w 31"/>
                                  <a:gd name="T19" fmla="*/ 21 h 31"/>
                                  <a:gd name="T20" fmla="*/ 4 w 31"/>
                                  <a:gd name="T21" fmla="*/ 23 h 31"/>
                                  <a:gd name="T22" fmla="*/ 8 w 31"/>
                                  <a:gd name="T23" fmla="*/ 27 h 31"/>
                                  <a:gd name="T24" fmla="*/ 14 w 31"/>
                                  <a:gd name="T25" fmla="*/ 30 h 31"/>
                                  <a:gd name="T26" fmla="*/ 18 w 31"/>
                                  <a:gd name="T27" fmla="*/ 27 h 31"/>
                                  <a:gd name="T28" fmla="*/ 24 w 31"/>
                                  <a:gd name="T29" fmla="*/ 27 h 31"/>
                                  <a:gd name="T30" fmla="*/ 26 w 31"/>
                                  <a:gd name="T31" fmla="*/ 21 h 31"/>
                                  <a:gd name="T32" fmla="*/ 30 w 31"/>
                                  <a:gd name="T33" fmla="*/ 17 h 31"/>
                                  <a:gd name="T34" fmla="*/ 30 w 31"/>
                                  <a:gd name="T35" fmla="*/ 15 h 31"/>
                                  <a:gd name="T36" fmla="*/ 30 w 31"/>
                                  <a:gd name="T37" fmla="*/ 15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31">
                                    <a:moveTo>
                                      <a:pt x="30" y="15"/>
                                    </a:moveTo>
                                    <a:lnTo>
                                      <a:pt x="28" y="10"/>
                                    </a:lnTo>
                                    <a:lnTo>
                                      <a:pt x="24" y="4"/>
                                    </a:lnTo>
                                    <a:lnTo>
                                      <a:pt x="20" y="2"/>
                                    </a:lnTo>
                                    <a:lnTo>
                                      <a:pt x="16" y="0"/>
                                    </a:lnTo>
                                    <a:lnTo>
                                      <a:pt x="10" y="0"/>
                                    </a:lnTo>
                                    <a:lnTo>
                                      <a:pt x="4" y="4"/>
                                    </a:lnTo>
                                    <a:lnTo>
                                      <a:pt x="2" y="10"/>
                                    </a:lnTo>
                                    <a:lnTo>
                                      <a:pt x="0" y="15"/>
                                    </a:lnTo>
                                    <a:lnTo>
                                      <a:pt x="2" y="21"/>
                                    </a:lnTo>
                                    <a:lnTo>
                                      <a:pt x="4" y="23"/>
                                    </a:lnTo>
                                    <a:lnTo>
                                      <a:pt x="8" y="27"/>
                                    </a:lnTo>
                                    <a:lnTo>
                                      <a:pt x="14" y="30"/>
                                    </a:lnTo>
                                    <a:lnTo>
                                      <a:pt x="18" y="27"/>
                                    </a:lnTo>
                                    <a:lnTo>
                                      <a:pt x="24" y="27"/>
                                    </a:lnTo>
                                    <a:lnTo>
                                      <a:pt x="26" y="21"/>
                                    </a:lnTo>
                                    <a:lnTo>
                                      <a:pt x="30" y="17"/>
                                    </a:lnTo>
                                    <a:lnTo>
                                      <a:pt x="30" y="15"/>
                                    </a:lnTo>
                                    <a:lnTo>
                                      <a:pt x="30" y="15"/>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g:grpSp>
                        <wps:wsp>
                          <wps:cNvPr id="18559" name="Rectangle 84"/>
                          <wps:cNvSpPr>
                            <a:spLocks noChangeArrowheads="1"/>
                          </wps:cNvSpPr>
                          <wps:spPr bwMode="auto">
                            <a:xfrm>
                              <a:off x="682" y="1287"/>
                              <a:ext cx="500" cy="162"/>
                            </a:xfrm>
                            <a:prstGeom prst="rect">
                              <a:avLst/>
                            </a:prstGeom>
                            <a:grpFill/>
                            <a:ln>
                              <a:noFill/>
                            </a:ln>
                            <a:effectLst/>
                          </wps:spPr>
                          <wps:txbx>
                            <w:txbxContent>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检查列表</w:t>
                                </w:r>
                              </w:p>
                            </w:txbxContent>
                          </wps:txbx>
                          <wps:bodyPr rot="0" vert="horz" wrap="square" lIns="67215" tIns="33608" rIns="67215" bIns="33608" anchor="t" anchorCtr="0" upright="1">
                            <a:noAutofit/>
                          </wps:bodyPr>
                        </wps:wsp>
                        <wps:wsp>
                          <wps:cNvPr id="18560" name="Rectangle 85"/>
                          <wps:cNvSpPr>
                            <a:spLocks noChangeArrowheads="1"/>
                          </wps:cNvSpPr>
                          <wps:spPr bwMode="auto">
                            <a:xfrm>
                              <a:off x="555" y="1491"/>
                              <a:ext cx="789" cy="170"/>
                            </a:xfrm>
                            <a:prstGeom prst="rect">
                              <a:avLst/>
                            </a:prstGeom>
                            <a:grpFill/>
                            <a:ln w="12700">
                              <a:solidFill>
                                <a:srgbClr val="000000"/>
                              </a:solidFill>
                              <a:miter lim="800000"/>
                            </a:ln>
                            <a:effectLst/>
                          </wps:spPr>
                          <wps:txbx>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仪器</w:t>
                                </w:r>
                              </w:p>
                            </w:txbxContent>
                          </wps:txbx>
                          <wps:bodyPr rot="0" vert="horz" wrap="square" lIns="67215" tIns="33608" rIns="67215" bIns="33608" anchor="t" anchorCtr="0" upright="1">
                            <a:noAutofit/>
                          </wps:bodyPr>
                        </wps:wsp>
                        <wps:wsp>
                          <wps:cNvPr id="18561" name="Rectangle 86"/>
                          <wps:cNvSpPr>
                            <a:spLocks noChangeArrowheads="1"/>
                          </wps:cNvSpPr>
                          <wps:spPr bwMode="auto">
                            <a:xfrm>
                              <a:off x="555" y="1717"/>
                              <a:ext cx="789" cy="170"/>
                            </a:xfrm>
                            <a:prstGeom prst="rect">
                              <a:avLst/>
                            </a:prstGeom>
                            <a:grpFill/>
                            <a:ln w="12700">
                              <a:solidFill>
                                <a:srgbClr val="000000"/>
                              </a:solidFill>
                              <a:miter lim="800000"/>
                            </a:ln>
                            <a:effectLst/>
                          </wps:spPr>
                          <wps:txbx>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检查代码</w:t>
                                </w:r>
                              </w:p>
                            </w:txbxContent>
                          </wps:txbx>
                          <wps:bodyPr rot="0" vert="horz" wrap="square" lIns="67215" tIns="33608" rIns="67215" bIns="33608" anchor="t" anchorCtr="0" upright="1">
                            <a:noAutofit/>
                          </wps:bodyPr>
                        </wps:wsp>
                        <wps:wsp>
                          <wps:cNvPr id="18562" name="Rectangle 87"/>
                          <wps:cNvSpPr>
                            <a:spLocks noChangeArrowheads="1"/>
                          </wps:cNvSpPr>
                          <wps:spPr bwMode="auto">
                            <a:xfrm>
                              <a:off x="555" y="1943"/>
                              <a:ext cx="789" cy="170"/>
                            </a:xfrm>
                            <a:prstGeom prst="rect">
                              <a:avLst/>
                            </a:prstGeom>
                            <a:grpFill/>
                            <a:ln w="12700">
                              <a:solidFill>
                                <a:srgbClr val="000000"/>
                              </a:solidFill>
                              <a:miter lim="800000"/>
                            </a:ln>
                            <a:effectLst/>
                          </wps:spPr>
                          <wps:txbx>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测量点</w:t>
                                </w:r>
                              </w:p>
                            </w:txbxContent>
                          </wps:txbx>
                          <wps:bodyPr rot="0" vert="horz" wrap="square" lIns="67215" tIns="33608" rIns="67215" bIns="33608" anchor="t" anchorCtr="0" upright="1">
                            <a:noAutofit/>
                          </wps:bodyPr>
                        </wps:wsp>
                      </wpg:wgp>
                      <wpg:wgp>
                        <wpg:cNvPr id="18563" name="Group 88"/>
                        <wpg:cNvGrpSpPr/>
                        <wpg:grpSpPr>
                          <a:xfrm>
                            <a:off x="4699367" y="452015"/>
                            <a:ext cx="1169082" cy="1307435"/>
                            <a:chOff x="4335" y="1248"/>
                            <a:chExt cx="1015" cy="961"/>
                          </a:xfrm>
                          <a:solidFill>
                            <a:srgbClr val="FFFFCC"/>
                          </a:solidFill>
                          <a:effectLst>
                            <a:outerShdw blurRad="50800" dist="38100" dir="2700000" algn="tl" rotWithShape="0">
                              <a:prstClr val="black">
                                <a:alpha val="40000"/>
                              </a:prstClr>
                            </a:outerShdw>
                          </a:effectLst>
                        </wpg:grpSpPr>
                        <wpg:grpSp>
                          <wpg:cNvPr id="18564" name="Group 89"/>
                          <wpg:cNvGrpSpPr/>
                          <wpg:grpSpPr>
                            <a:xfrm>
                              <a:off x="4335" y="1248"/>
                              <a:ext cx="1015" cy="961"/>
                              <a:chOff x="4200" y="1248"/>
                              <a:chExt cx="937" cy="961"/>
                            </a:xfrm>
                            <a:grpFill/>
                          </wpg:grpSpPr>
                          <wps:wsp>
                            <wps:cNvPr id="18565" name="Freeform 90"/>
                            <wps:cNvSpPr/>
                            <wps:spPr bwMode="auto">
                              <a:xfrm>
                                <a:off x="4200" y="1248"/>
                                <a:ext cx="937" cy="961"/>
                              </a:xfrm>
                              <a:custGeom>
                                <a:avLst/>
                                <a:gdLst>
                                  <a:gd name="T0" fmla="*/ 0 w 937"/>
                                  <a:gd name="T1" fmla="*/ 0 h 961"/>
                                  <a:gd name="T2" fmla="*/ 6 w 937"/>
                                  <a:gd name="T3" fmla="*/ 780 h 961"/>
                                  <a:gd name="T4" fmla="*/ 29 w 937"/>
                                  <a:gd name="T5" fmla="*/ 771 h 961"/>
                                  <a:gd name="T6" fmla="*/ 54 w 937"/>
                                  <a:gd name="T7" fmla="*/ 764 h 961"/>
                                  <a:gd name="T8" fmla="*/ 78 w 937"/>
                                  <a:gd name="T9" fmla="*/ 758 h 961"/>
                                  <a:gd name="T10" fmla="*/ 104 w 937"/>
                                  <a:gd name="T11" fmla="*/ 753 h 961"/>
                                  <a:gd name="T12" fmla="*/ 128 w 937"/>
                                  <a:gd name="T13" fmla="*/ 751 h 961"/>
                                  <a:gd name="T14" fmla="*/ 156 w 937"/>
                                  <a:gd name="T15" fmla="*/ 748 h 961"/>
                                  <a:gd name="T16" fmla="*/ 181 w 937"/>
                                  <a:gd name="T17" fmla="*/ 748 h 961"/>
                                  <a:gd name="T18" fmla="*/ 207 w 937"/>
                                  <a:gd name="T19" fmla="*/ 748 h 961"/>
                                  <a:gd name="T20" fmla="*/ 233 w 937"/>
                                  <a:gd name="T21" fmla="*/ 752 h 961"/>
                                  <a:gd name="T22" fmla="*/ 258 w 937"/>
                                  <a:gd name="T23" fmla="*/ 755 h 961"/>
                                  <a:gd name="T24" fmla="*/ 283 w 937"/>
                                  <a:gd name="T25" fmla="*/ 760 h 961"/>
                                  <a:gd name="T26" fmla="*/ 308 w 937"/>
                                  <a:gd name="T27" fmla="*/ 767 h 961"/>
                                  <a:gd name="T28" fmla="*/ 333 w 937"/>
                                  <a:gd name="T29" fmla="*/ 775 h 961"/>
                                  <a:gd name="T30" fmla="*/ 354 w 937"/>
                                  <a:gd name="T31" fmla="*/ 785 h 961"/>
                                  <a:gd name="T32" fmla="*/ 378 w 937"/>
                                  <a:gd name="T33" fmla="*/ 795 h 961"/>
                                  <a:gd name="T34" fmla="*/ 400 w 937"/>
                                  <a:gd name="T35" fmla="*/ 807 h 961"/>
                                  <a:gd name="T36" fmla="*/ 419 w 937"/>
                                  <a:gd name="T37" fmla="*/ 821 h 961"/>
                                  <a:gd name="T38" fmla="*/ 438 w 937"/>
                                  <a:gd name="T39" fmla="*/ 834 h 961"/>
                                  <a:gd name="T40" fmla="*/ 508 w 937"/>
                                  <a:gd name="T41" fmla="*/ 881 h 961"/>
                                  <a:gd name="T42" fmla="*/ 527 w 937"/>
                                  <a:gd name="T43" fmla="*/ 893 h 961"/>
                                  <a:gd name="T44" fmla="*/ 548 w 937"/>
                                  <a:gd name="T45" fmla="*/ 907 h 961"/>
                                  <a:gd name="T46" fmla="*/ 570 w 937"/>
                                  <a:gd name="T47" fmla="*/ 918 h 961"/>
                                  <a:gd name="T48" fmla="*/ 593 w 937"/>
                                  <a:gd name="T49" fmla="*/ 928 h 961"/>
                                  <a:gd name="T50" fmla="*/ 616 w 937"/>
                                  <a:gd name="T51" fmla="*/ 936 h 961"/>
                                  <a:gd name="T52" fmla="*/ 641 w 937"/>
                                  <a:gd name="T53" fmla="*/ 944 h 961"/>
                                  <a:gd name="T54" fmla="*/ 665 w 937"/>
                                  <a:gd name="T55" fmla="*/ 950 h 961"/>
                                  <a:gd name="T56" fmla="*/ 691 w 937"/>
                                  <a:gd name="T57" fmla="*/ 955 h 961"/>
                                  <a:gd name="T58" fmla="*/ 717 w 937"/>
                                  <a:gd name="T59" fmla="*/ 957 h 961"/>
                                  <a:gd name="T60" fmla="*/ 742 w 937"/>
                                  <a:gd name="T61" fmla="*/ 960 h 961"/>
                                  <a:gd name="T62" fmla="*/ 768 w 937"/>
                                  <a:gd name="T63" fmla="*/ 960 h 961"/>
                                  <a:gd name="T64" fmla="*/ 795 w 937"/>
                                  <a:gd name="T65" fmla="*/ 958 h 961"/>
                                  <a:gd name="T66" fmla="*/ 820 w 937"/>
                                  <a:gd name="T67" fmla="*/ 956 h 961"/>
                                  <a:gd name="T68" fmla="*/ 846 w 937"/>
                                  <a:gd name="T69" fmla="*/ 952 h 961"/>
                                  <a:gd name="T70" fmla="*/ 870 w 937"/>
                                  <a:gd name="T71" fmla="*/ 946 h 961"/>
                                  <a:gd name="T72" fmla="*/ 895 w 937"/>
                                  <a:gd name="T73" fmla="*/ 940 h 961"/>
                                  <a:gd name="T74" fmla="*/ 919 w 937"/>
                                  <a:gd name="T75" fmla="*/ 931 h 961"/>
                                  <a:gd name="T76" fmla="*/ 936 w 937"/>
                                  <a:gd name="T77" fmla="*/ 925 h 9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937" h="961">
                                    <a:moveTo>
                                      <a:pt x="934" y="0"/>
                                    </a:moveTo>
                                    <a:lnTo>
                                      <a:pt x="0" y="0"/>
                                    </a:lnTo>
                                    <a:lnTo>
                                      <a:pt x="2" y="782"/>
                                    </a:lnTo>
                                    <a:lnTo>
                                      <a:pt x="6" y="780"/>
                                    </a:lnTo>
                                    <a:lnTo>
                                      <a:pt x="18" y="775"/>
                                    </a:lnTo>
                                    <a:lnTo>
                                      <a:pt x="29" y="771"/>
                                    </a:lnTo>
                                    <a:lnTo>
                                      <a:pt x="41" y="768"/>
                                    </a:lnTo>
                                    <a:lnTo>
                                      <a:pt x="54" y="764"/>
                                    </a:lnTo>
                                    <a:lnTo>
                                      <a:pt x="66" y="762"/>
                                    </a:lnTo>
                                    <a:lnTo>
                                      <a:pt x="78" y="758"/>
                                    </a:lnTo>
                                    <a:lnTo>
                                      <a:pt x="91" y="755"/>
                                    </a:lnTo>
                                    <a:lnTo>
                                      <a:pt x="104" y="753"/>
                                    </a:lnTo>
                                    <a:lnTo>
                                      <a:pt x="116" y="752"/>
                                    </a:lnTo>
                                    <a:lnTo>
                                      <a:pt x="128" y="751"/>
                                    </a:lnTo>
                                    <a:lnTo>
                                      <a:pt x="142" y="748"/>
                                    </a:lnTo>
                                    <a:lnTo>
                                      <a:pt x="156" y="748"/>
                                    </a:lnTo>
                                    <a:lnTo>
                                      <a:pt x="169" y="748"/>
                                    </a:lnTo>
                                    <a:lnTo>
                                      <a:pt x="181" y="748"/>
                                    </a:lnTo>
                                    <a:lnTo>
                                      <a:pt x="194" y="748"/>
                                    </a:lnTo>
                                    <a:lnTo>
                                      <a:pt x="207" y="748"/>
                                    </a:lnTo>
                                    <a:lnTo>
                                      <a:pt x="220" y="751"/>
                                    </a:lnTo>
                                    <a:lnTo>
                                      <a:pt x="233" y="752"/>
                                    </a:lnTo>
                                    <a:lnTo>
                                      <a:pt x="246" y="753"/>
                                    </a:lnTo>
                                    <a:lnTo>
                                      <a:pt x="258" y="755"/>
                                    </a:lnTo>
                                    <a:lnTo>
                                      <a:pt x="270" y="758"/>
                                    </a:lnTo>
                                    <a:lnTo>
                                      <a:pt x="283" y="760"/>
                                    </a:lnTo>
                                    <a:lnTo>
                                      <a:pt x="295" y="764"/>
                                    </a:lnTo>
                                    <a:lnTo>
                                      <a:pt x="308" y="767"/>
                                    </a:lnTo>
                                    <a:lnTo>
                                      <a:pt x="321" y="771"/>
                                    </a:lnTo>
                                    <a:lnTo>
                                      <a:pt x="333" y="775"/>
                                    </a:lnTo>
                                    <a:lnTo>
                                      <a:pt x="343" y="780"/>
                                    </a:lnTo>
                                    <a:lnTo>
                                      <a:pt x="354" y="785"/>
                                    </a:lnTo>
                                    <a:lnTo>
                                      <a:pt x="367" y="790"/>
                                    </a:lnTo>
                                    <a:lnTo>
                                      <a:pt x="378" y="795"/>
                                    </a:lnTo>
                                    <a:lnTo>
                                      <a:pt x="388" y="801"/>
                                    </a:lnTo>
                                    <a:lnTo>
                                      <a:pt x="400" y="807"/>
                                    </a:lnTo>
                                    <a:lnTo>
                                      <a:pt x="409" y="813"/>
                                    </a:lnTo>
                                    <a:lnTo>
                                      <a:pt x="419" y="821"/>
                                    </a:lnTo>
                                    <a:lnTo>
                                      <a:pt x="429" y="827"/>
                                    </a:lnTo>
                                    <a:lnTo>
                                      <a:pt x="438" y="834"/>
                                    </a:lnTo>
                                    <a:lnTo>
                                      <a:pt x="498" y="872"/>
                                    </a:lnTo>
                                    <a:lnTo>
                                      <a:pt x="508" y="881"/>
                                    </a:lnTo>
                                    <a:lnTo>
                                      <a:pt x="517" y="887"/>
                                    </a:lnTo>
                                    <a:lnTo>
                                      <a:pt x="527" y="893"/>
                                    </a:lnTo>
                                    <a:lnTo>
                                      <a:pt x="538" y="900"/>
                                    </a:lnTo>
                                    <a:lnTo>
                                      <a:pt x="548" y="907"/>
                                    </a:lnTo>
                                    <a:lnTo>
                                      <a:pt x="559" y="912"/>
                                    </a:lnTo>
                                    <a:lnTo>
                                      <a:pt x="570" y="918"/>
                                    </a:lnTo>
                                    <a:lnTo>
                                      <a:pt x="581" y="923"/>
                                    </a:lnTo>
                                    <a:lnTo>
                                      <a:pt x="593" y="928"/>
                                    </a:lnTo>
                                    <a:lnTo>
                                      <a:pt x="604" y="931"/>
                                    </a:lnTo>
                                    <a:lnTo>
                                      <a:pt x="616" y="936"/>
                                    </a:lnTo>
                                    <a:lnTo>
                                      <a:pt x="629" y="940"/>
                                    </a:lnTo>
                                    <a:lnTo>
                                      <a:pt x="641" y="944"/>
                                    </a:lnTo>
                                    <a:lnTo>
                                      <a:pt x="653" y="947"/>
                                    </a:lnTo>
                                    <a:lnTo>
                                      <a:pt x="665" y="950"/>
                                    </a:lnTo>
                                    <a:lnTo>
                                      <a:pt x="679" y="952"/>
                                    </a:lnTo>
                                    <a:lnTo>
                                      <a:pt x="691" y="955"/>
                                    </a:lnTo>
                                    <a:lnTo>
                                      <a:pt x="703" y="956"/>
                                    </a:lnTo>
                                    <a:lnTo>
                                      <a:pt x="717" y="957"/>
                                    </a:lnTo>
                                    <a:lnTo>
                                      <a:pt x="729" y="958"/>
                                    </a:lnTo>
                                    <a:lnTo>
                                      <a:pt x="742" y="960"/>
                                    </a:lnTo>
                                    <a:lnTo>
                                      <a:pt x="756" y="960"/>
                                    </a:lnTo>
                                    <a:lnTo>
                                      <a:pt x="768" y="960"/>
                                    </a:lnTo>
                                    <a:lnTo>
                                      <a:pt x="782" y="960"/>
                                    </a:lnTo>
                                    <a:lnTo>
                                      <a:pt x="795" y="958"/>
                                    </a:lnTo>
                                    <a:lnTo>
                                      <a:pt x="807" y="957"/>
                                    </a:lnTo>
                                    <a:lnTo>
                                      <a:pt x="820" y="956"/>
                                    </a:lnTo>
                                    <a:lnTo>
                                      <a:pt x="832" y="955"/>
                                    </a:lnTo>
                                    <a:lnTo>
                                      <a:pt x="846" y="952"/>
                                    </a:lnTo>
                                    <a:lnTo>
                                      <a:pt x="858" y="950"/>
                                    </a:lnTo>
                                    <a:lnTo>
                                      <a:pt x="870" y="946"/>
                                    </a:lnTo>
                                    <a:lnTo>
                                      <a:pt x="883" y="944"/>
                                    </a:lnTo>
                                    <a:lnTo>
                                      <a:pt x="895" y="940"/>
                                    </a:lnTo>
                                    <a:lnTo>
                                      <a:pt x="908" y="936"/>
                                    </a:lnTo>
                                    <a:lnTo>
                                      <a:pt x="919" y="931"/>
                                    </a:lnTo>
                                    <a:lnTo>
                                      <a:pt x="931" y="926"/>
                                    </a:lnTo>
                                    <a:lnTo>
                                      <a:pt x="936" y="925"/>
                                    </a:lnTo>
                                    <a:lnTo>
                                      <a:pt x="934" y="0"/>
                                    </a:lnTo>
                                  </a:path>
                                </a:pathLst>
                              </a:custGeom>
                              <a:grpFill/>
                              <a:ln>
                                <a:noFill/>
                              </a:ln>
                              <a:effectLst/>
                            </wps:spPr>
                            <wps:bodyPr rot="0" vert="horz" wrap="square" lIns="91440" tIns="45720" rIns="91440" bIns="45720" anchor="t" anchorCtr="0" upright="1">
                              <a:noAutofit/>
                            </wps:bodyPr>
                          </wps:wsp>
                          <wps:wsp>
                            <wps:cNvPr id="18566" name="Freeform 91"/>
                            <wps:cNvSpPr/>
                            <wps:spPr bwMode="auto">
                              <a:xfrm>
                                <a:off x="4200" y="1248"/>
                                <a:ext cx="937" cy="961"/>
                              </a:xfrm>
                              <a:custGeom>
                                <a:avLst/>
                                <a:gdLst>
                                  <a:gd name="T0" fmla="*/ 0 w 937"/>
                                  <a:gd name="T1" fmla="*/ 0 h 961"/>
                                  <a:gd name="T2" fmla="*/ 6 w 937"/>
                                  <a:gd name="T3" fmla="*/ 780 h 961"/>
                                  <a:gd name="T4" fmla="*/ 29 w 937"/>
                                  <a:gd name="T5" fmla="*/ 771 h 961"/>
                                  <a:gd name="T6" fmla="*/ 54 w 937"/>
                                  <a:gd name="T7" fmla="*/ 764 h 961"/>
                                  <a:gd name="T8" fmla="*/ 78 w 937"/>
                                  <a:gd name="T9" fmla="*/ 758 h 961"/>
                                  <a:gd name="T10" fmla="*/ 104 w 937"/>
                                  <a:gd name="T11" fmla="*/ 753 h 961"/>
                                  <a:gd name="T12" fmla="*/ 128 w 937"/>
                                  <a:gd name="T13" fmla="*/ 751 h 961"/>
                                  <a:gd name="T14" fmla="*/ 156 w 937"/>
                                  <a:gd name="T15" fmla="*/ 748 h 961"/>
                                  <a:gd name="T16" fmla="*/ 181 w 937"/>
                                  <a:gd name="T17" fmla="*/ 748 h 961"/>
                                  <a:gd name="T18" fmla="*/ 207 w 937"/>
                                  <a:gd name="T19" fmla="*/ 748 h 961"/>
                                  <a:gd name="T20" fmla="*/ 233 w 937"/>
                                  <a:gd name="T21" fmla="*/ 752 h 961"/>
                                  <a:gd name="T22" fmla="*/ 258 w 937"/>
                                  <a:gd name="T23" fmla="*/ 755 h 961"/>
                                  <a:gd name="T24" fmla="*/ 283 w 937"/>
                                  <a:gd name="T25" fmla="*/ 760 h 961"/>
                                  <a:gd name="T26" fmla="*/ 308 w 937"/>
                                  <a:gd name="T27" fmla="*/ 767 h 961"/>
                                  <a:gd name="T28" fmla="*/ 333 w 937"/>
                                  <a:gd name="T29" fmla="*/ 775 h 961"/>
                                  <a:gd name="T30" fmla="*/ 354 w 937"/>
                                  <a:gd name="T31" fmla="*/ 785 h 961"/>
                                  <a:gd name="T32" fmla="*/ 378 w 937"/>
                                  <a:gd name="T33" fmla="*/ 795 h 961"/>
                                  <a:gd name="T34" fmla="*/ 400 w 937"/>
                                  <a:gd name="T35" fmla="*/ 807 h 961"/>
                                  <a:gd name="T36" fmla="*/ 419 w 937"/>
                                  <a:gd name="T37" fmla="*/ 821 h 961"/>
                                  <a:gd name="T38" fmla="*/ 438 w 937"/>
                                  <a:gd name="T39" fmla="*/ 834 h 961"/>
                                  <a:gd name="T40" fmla="*/ 508 w 937"/>
                                  <a:gd name="T41" fmla="*/ 881 h 961"/>
                                  <a:gd name="T42" fmla="*/ 527 w 937"/>
                                  <a:gd name="T43" fmla="*/ 893 h 961"/>
                                  <a:gd name="T44" fmla="*/ 548 w 937"/>
                                  <a:gd name="T45" fmla="*/ 907 h 961"/>
                                  <a:gd name="T46" fmla="*/ 570 w 937"/>
                                  <a:gd name="T47" fmla="*/ 918 h 961"/>
                                  <a:gd name="T48" fmla="*/ 593 w 937"/>
                                  <a:gd name="T49" fmla="*/ 928 h 961"/>
                                  <a:gd name="T50" fmla="*/ 616 w 937"/>
                                  <a:gd name="T51" fmla="*/ 936 h 961"/>
                                  <a:gd name="T52" fmla="*/ 641 w 937"/>
                                  <a:gd name="T53" fmla="*/ 944 h 961"/>
                                  <a:gd name="T54" fmla="*/ 665 w 937"/>
                                  <a:gd name="T55" fmla="*/ 950 h 961"/>
                                  <a:gd name="T56" fmla="*/ 691 w 937"/>
                                  <a:gd name="T57" fmla="*/ 955 h 961"/>
                                  <a:gd name="T58" fmla="*/ 717 w 937"/>
                                  <a:gd name="T59" fmla="*/ 957 h 961"/>
                                  <a:gd name="T60" fmla="*/ 742 w 937"/>
                                  <a:gd name="T61" fmla="*/ 960 h 961"/>
                                  <a:gd name="T62" fmla="*/ 768 w 937"/>
                                  <a:gd name="T63" fmla="*/ 960 h 961"/>
                                  <a:gd name="T64" fmla="*/ 795 w 937"/>
                                  <a:gd name="T65" fmla="*/ 958 h 961"/>
                                  <a:gd name="T66" fmla="*/ 820 w 937"/>
                                  <a:gd name="T67" fmla="*/ 956 h 961"/>
                                  <a:gd name="T68" fmla="*/ 846 w 937"/>
                                  <a:gd name="T69" fmla="*/ 952 h 961"/>
                                  <a:gd name="T70" fmla="*/ 870 w 937"/>
                                  <a:gd name="T71" fmla="*/ 946 h 961"/>
                                  <a:gd name="T72" fmla="*/ 895 w 937"/>
                                  <a:gd name="T73" fmla="*/ 940 h 961"/>
                                  <a:gd name="T74" fmla="*/ 919 w 937"/>
                                  <a:gd name="T75" fmla="*/ 931 h 961"/>
                                  <a:gd name="T76" fmla="*/ 936 w 937"/>
                                  <a:gd name="T77" fmla="*/ 925 h 9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937" h="961">
                                    <a:moveTo>
                                      <a:pt x="934" y="0"/>
                                    </a:moveTo>
                                    <a:lnTo>
                                      <a:pt x="0" y="0"/>
                                    </a:lnTo>
                                    <a:lnTo>
                                      <a:pt x="2" y="782"/>
                                    </a:lnTo>
                                    <a:lnTo>
                                      <a:pt x="6" y="780"/>
                                    </a:lnTo>
                                    <a:lnTo>
                                      <a:pt x="18" y="775"/>
                                    </a:lnTo>
                                    <a:lnTo>
                                      <a:pt x="29" y="771"/>
                                    </a:lnTo>
                                    <a:lnTo>
                                      <a:pt x="41" y="768"/>
                                    </a:lnTo>
                                    <a:lnTo>
                                      <a:pt x="54" y="764"/>
                                    </a:lnTo>
                                    <a:lnTo>
                                      <a:pt x="66" y="762"/>
                                    </a:lnTo>
                                    <a:lnTo>
                                      <a:pt x="78" y="758"/>
                                    </a:lnTo>
                                    <a:lnTo>
                                      <a:pt x="91" y="755"/>
                                    </a:lnTo>
                                    <a:lnTo>
                                      <a:pt x="104" y="753"/>
                                    </a:lnTo>
                                    <a:lnTo>
                                      <a:pt x="116" y="752"/>
                                    </a:lnTo>
                                    <a:lnTo>
                                      <a:pt x="128" y="751"/>
                                    </a:lnTo>
                                    <a:lnTo>
                                      <a:pt x="142" y="748"/>
                                    </a:lnTo>
                                    <a:lnTo>
                                      <a:pt x="156" y="748"/>
                                    </a:lnTo>
                                    <a:lnTo>
                                      <a:pt x="169" y="748"/>
                                    </a:lnTo>
                                    <a:lnTo>
                                      <a:pt x="181" y="748"/>
                                    </a:lnTo>
                                    <a:lnTo>
                                      <a:pt x="194" y="748"/>
                                    </a:lnTo>
                                    <a:lnTo>
                                      <a:pt x="207" y="748"/>
                                    </a:lnTo>
                                    <a:lnTo>
                                      <a:pt x="220" y="751"/>
                                    </a:lnTo>
                                    <a:lnTo>
                                      <a:pt x="233" y="752"/>
                                    </a:lnTo>
                                    <a:lnTo>
                                      <a:pt x="246" y="753"/>
                                    </a:lnTo>
                                    <a:lnTo>
                                      <a:pt x="258" y="755"/>
                                    </a:lnTo>
                                    <a:lnTo>
                                      <a:pt x="270" y="758"/>
                                    </a:lnTo>
                                    <a:lnTo>
                                      <a:pt x="283" y="760"/>
                                    </a:lnTo>
                                    <a:lnTo>
                                      <a:pt x="295" y="764"/>
                                    </a:lnTo>
                                    <a:lnTo>
                                      <a:pt x="308" y="767"/>
                                    </a:lnTo>
                                    <a:lnTo>
                                      <a:pt x="321" y="771"/>
                                    </a:lnTo>
                                    <a:lnTo>
                                      <a:pt x="333" y="775"/>
                                    </a:lnTo>
                                    <a:lnTo>
                                      <a:pt x="343" y="780"/>
                                    </a:lnTo>
                                    <a:lnTo>
                                      <a:pt x="354" y="785"/>
                                    </a:lnTo>
                                    <a:lnTo>
                                      <a:pt x="367" y="790"/>
                                    </a:lnTo>
                                    <a:lnTo>
                                      <a:pt x="378" y="795"/>
                                    </a:lnTo>
                                    <a:lnTo>
                                      <a:pt x="388" y="801"/>
                                    </a:lnTo>
                                    <a:lnTo>
                                      <a:pt x="400" y="807"/>
                                    </a:lnTo>
                                    <a:lnTo>
                                      <a:pt x="409" y="813"/>
                                    </a:lnTo>
                                    <a:lnTo>
                                      <a:pt x="419" y="821"/>
                                    </a:lnTo>
                                    <a:lnTo>
                                      <a:pt x="429" y="827"/>
                                    </a:lnTo>
                                    <a:lnTo>
                                      <a:pt x="438" y="834"/>
                                    </a:lnTo>
                                    <a:lnTo>
                                      <a:pt x="498" y="872"/>
                                    </a:lnTo>
                                    <a:lnTo>
                                      <a:pt x="508" y="881"/>
                                    </a:lnTo>
                                    <a:lnTo>
                                      <a:pt x="517" y="887"/>
                                    </a:lnTo>
                                    <a:lnTo>
                                      <a:pt x="527" y="893"/>
                                    </a:lnTo>
                                    <a:lnTo>
                                      <a:pt x="538" y="900"/>
                                    </a:lnTo>
                                    <a:lnTo>
                                      <a:pt x="548" y="907"/>
                                    </a:lnTo>
                                    <a:lnTo>
                                      <a:pt x="559" y="912"/>
                                    </a:lnTo>
                                    <a:lnTo>
                                      <a:pt x="570" y="918"/>
                                    </a:lnTo>
                                    <a:lnTo>
                                      <a:pt x="581" y="923"/>
                                    </a:lnTo>
                                    <a:lnTo>
                                      <a:pt x="593" y="928"/>
                                    </a:lnTo>
                                    <a:lnTo>
                                      <a:pt x="604" y="931"/>
                                    </a:lnTo>
                                    <a:lnTo>
                                      <a:pt x="616" y="936"/>
                                    </a:lnTo>
                                    <a:lnTo>
                                      <a:pt x="629" y="940"/>
                                    </a:lnTo>
                                    <a:lnTo>
                                      <a:pt x="641" y="944"/>
                                    </a:lnTo>
                                    <a:lnTo>
                                      <a:pt x="653" y="947"/>
                                    </a:lnTo>
                                    <a:lnTo>
                                      <a:pt x="665" y="950"/>
                                    </a:lnTo>
                                    <a:lnTo>
                                      <a:pt x="679" y="952"/>
                                    </a:lnTo>
                                    <a:lnTo>
                                      <a:pt x="691" y="955"/>
                                    </a:lnTo>
                                    <a:lnTo>
                                      <a:pt x="703" y="956"/>
                                    </a:lnTo>
                                    <a:lnTo>
                                      <a:pt x="717" y="957"/>
                                    </a:lnTo>
                                    <a:lnTo>
                                      <a:pt x="729" y="958"/>
                                    </a:lnTo>
                                    <a:lnTo>
                                      <a:pt x="742" y="960"/>
                                    </a:lnTo>
                                    <a:lnTo>
                                      <a:pt x="756" y="960"/>
                                    </a:lnTo>
                                    <a:lnTo>
                                      <a:pt x="768" y="960"/>
                                    </a:lnTo>
                                    <a:lnTo>
                                      <a:pt x="782" y="960"/>
                                    </a:lnTo>
                                    <a:lnTo>
                                      <a:pt x="795" y="958"/>
                                    </a:lnTo>
                                    <a:lnTo>
                                      <a:pt x="807" y="957"/>
                                    </a:lnTo>
                                    <a:lnTo>
                                      <a:pt x="820" y="956"/>
                                    </a:lnTo>
                                    <a:lnTo>
                                      <a:pt x="832" y="955"/>
                                    </a:lnTo>
                                    <a:lnTo>
                                      <a:pt x="846" y="952"/>
                                    </a:lnTo>
                                    <a:lnTo>
                                      <a:pt x="858" y="950"/>
                                    </a:lnTo>
                                    <a:lnTo>
                                      <a:pt x="870" y="946"/>
                                    </a:lnTo>
                                    <a:lnTo>
                                      <a:pt x="883" y="944"/>
                                    </a:lnTo>
                                    <a:lnTo>
                                      <a:pt x="895" y="940"/>
                                    </a:lnTo>
                                    <a:lnTo>
                                      <a:pt x="908" y="936"/>
                                    </a:lnTo>
                                    <a:lnTo>
                                      <a:pt x="919" y="931"/>
                                    </a:lnTo>
                                    <a:lnTo>
                                      <a:pt x="931" y="926"/>
                                    </a:lnTo>
                                    <a:lnTo>
                                      <a:pt x="936" y="925"/>
                                    </a:lnTo>
                                    <a:lnTo>
                                      <a:pt x="934" y="0"/>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67" name="Freeform 92"/>
                            <wps:cNvSpPr/>
                            <wps:spPr bwMode="auto">
                              <a:xfrm>
                                <a:off x="5100" y="1603"/>
                                <a:ext cx="31" cy="26"/>
                              </a:xfrm>
                              <a:custGeom>
                                <a:avLst/>
                                <a:gdLst>
                                  <a:gd name="T0" fmla="*/ 30 w 31"/>
                                  <a:gd name="T1" fmla="*/ 11 h 26"/>
                                  <a:gd name="T2" fmla="*/ 30 w 31"/>
                                  <a:gd name="T3" fmla="*/ 7 h 26"/>
                                  <a:gd name="T4" fmla="*/ 25 w 31"/>
                                  <a:gd name="T5" fmla="*/ 1 h 26"/>
                                  <a:gd name="T6" fmla="*/ 21 w 31"/>
                                  <a:gd name="T7" fmla="*/ 0 h 26"/>
                                  <a:gd name="T8" fmla="*/ 15 w 31"/>
                                  <a:gd name="T9" fmla="*/ 0 h 26"/>
                                  <a:gd name="T10" fmla="*/ 10 w 31"/>
                                  <a:gd name="T11" fmla="*/ 0 h 26"/>
                                  <a:gd name="T12" fmla="*/ 6 w 31"/>
                                  <a:gd name="T13" fmla="*/ 1 h 26"/>
                                  <a:gd name="T14" fmla="*/ 2 w 31"/>
                                  <a:gd name="T15" fmla="*/ 5 h 26"/>
                                  <a:gd name="T16" fmla="*/ 0 w 31"/>
                                  <a:gd name="T17" fmla="*/ 11 h 26"/>
                                  <a:gd name="T18" fmla="*/ 2 w 31"/>
                                  <a:gd name="T19" fmla="*/ 17 h 26"/>
                                  <a:gd name="T20" fmla="*/ 4 w 31"/>
                                  <a:gd name="T21" fmla="*/ 21 h 26"/>
                                  <a:gd name="T22" fmla="*/ 8 w 31"/>
                                  <a:gd name="T23" fmla="*/ 25 h 26"/>
                                  <a:gd name="T24" fmla="*/ 15 w 31"/>
                                  <a:gd name="T25" fmla="*/ 25 h 26"/>
                                  <a:gd name="T26" fmla="*/ 21 w 31"/>
                                  <a:gd name="T27" fmla="*/ 25 h 26"/>
                                  <a:gd name="T28" fmla="*/ 23 w 31"/>
                                  <a:gd name="T29" fmla="*/ 23 h 26"/>
                                  <a:gd name="T30" fmla="*/ 30 w 31"/>
                                  <a:gd name="T31" fmla="*/ 17 h 26"/>
                                  <a:gd name="T32" fmla="*/ 30 w 31"/>
                                  <a:gd name="T33" fmla="*/ 13 h 26"/>
                                  <a:gd name="T34" fmla="*/ 30 w 31"/>
                                  <a:gd name="T35" fmla="*/ 11 h 26"/>
                                  <a:gd name="T36" fmla="*/ 30 w 31"/>
                                  <a:gd name="T37" fmla="*/ 11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1"/>
                                    </a:moveTo>
                                    <a:lnTo>
                                      <a:pt x="30" y="7"/>
                                    </a:lnTo>
                                    <a:lnTo>
                                      <a:pt x="25" y="1"/>
                                    </a:lnTo>
                                    <a:lnTo>
                                      <a:pt x="21" y="0"/>
                                    </a:lnTo>
                                    <a:lnTo>
                                      <a:pt x="15" y="0"/>
                                    </a:lnTo>
                                    <a:lnTo>
                                      <a:pt x="10" y="0"/>
                                    </a:lnTo>
                                    <a:lnTo>
                                      <a:pt x="6" y="1"/>
                                    </a:lnTo>
                                    <a:lnTo>
                                      <a:pt x="2" y="5"/>
                                    </a:lnTo>
                                    <a:lnTo>
                                      <a:pt x="0" y="11"/>
                                    </a:lnTo>
                                    <a:lnTo>
                                      <a:pt x="2" y="17"/>
                                    </a:lnTo>
                                    <a:lnTo>
                                      <a:pt x="4" y="21"/>
                                    </a:lnTo>
                                    <a:lnTo>
                                      <a:pt x="8" y="25"/>
                                    </a:lnTo>
                                    <a:lnTo>
                                      <a:pt x="15" y="25"/>
                                    </a:lnTo>
                                    <a:lnTo>
                                      <a:pt x="21" y="25"/>
                                    </a:lnTo>
                                    <a:lnTo>
                                      <a:pt x="23" y="23"/>
                                    </a:lnTo>
                                    <a:lnTo>
                                      <a:pt x="30" y="17"/>
                                    </a:lnTo>
                                    <a:lnTo>
                                      <a:pt x="30" y="13"/>
                                    </a:lnTo>
                                    <a:lnTo>
                                      <a:pt x="30" y="11"/>
                                    </a:lnTo>
                                    <a:lnTo>
                                      <a:pt x="30" y="11"/>
                                    </a:lnTo>
                                  </a:path>
                                </a:pathLst>
                              </a:custGeom>
                              <a:grpFill/>
                              <a:ln>
                                <a:noFill/>
                              </a:ln>
                              <a:effectLst/>
                            </wps:spPr>
                            <wps:bodyPr rot="0" vert="horz" wrap="square" lIns="91440" tIns="45720" rIns="91440" bIns="45720" anchor="t" anchorCtr="0" upright="1">
                              <a:noAutofit/>
                            </wps:bodyPr>
                          </wps:wsp>
                          <wps:wsp>
                            <wps:cNvPr id="18568" name="Freeform 93"/>
                            <wps:cNvSpPr/>
                            <wps:spPr bwMode="auto">
                              <a:xfrm>
                                <a:off x="5100" y="1603"/>
                                <a:ext cx="31" cy="26"/>
                              </a:xfrm>
                              <a:custGeom>
                                <a:avLst/>
                                <a:gdLst>
                                  <a:gd name="T0" fmla="*/ 30 w 31"/>
                                  <a:gd name="T1" fmla="*/ 11 h 26"/>
                                  <a:gd name="T2" fmla="*/ 30 w 31"/>
                                  <a:gd name="T3" fmla="*/ 7 h 26"/>
                                  <a:gd name="T4" fmla="*/ 25 w 31"/>
                                  <a:gd name="T5" fmla="*/ 1 h 26"/>
                                  <a:gd name="T6" fmla="*/ 21 w 31"/>
                                  <a:gd name="T7" fmla="*/ 0 h 26"/>
                                  <a:gd name="T8" fmla="*/ 15 w 31"/>
                                  <a:gd name="T9" fmla="*/ 0 h 26"/>
                                  <a:gd name="T10" fmla="*/ 10 w 31"/>
                                  <a:gd name="T11" fmla="*/ 0 h 26"/>
                                  <a:gd name="T12" fmla="*/ 6 w 31"/>
                                  <a:gd name="T13" fmla="*/ 1 h 26"/>
                                  <a:gd name="T14" fmla="*/ 2 w 31"/>
                                  <a:gd name="T15" fmla="*/ 5 h 26"/>
                                  <a:gd name="T16" fmla="*/ 0 w 31"/>
                                  <a:gd name="T17" fmla="*/ 11 h 26"/>
                                  <a:gd name="T18" fmla="*/ 2 w 31"/>
                                  <a:gd name="T19" fmla="*/ 17 h 26"/>
                                  <a:gd name="T20" fmla="*/ 4 w 31"/>
                                  <a:gd name="T21" fmla="*/ 21 h 26"/>
                                  <a:gd name="T22" fmla="*/ 8 w 31"/>
                                  <a:gd name="T23" fmla="*/ 25 h 26"/>
                                  <a:gd name="T24" fmla="*/ 15 w 31"/>
                                  <a:gd name="T25" fmla="*/ 25 h 26"/>
                                  <a:gd name="T26" fmla="*/ 21 w 31"/>
                                  <a:gd name="T27" fmla="*/ 25 h 26"/>
                                  <a:gd name="T28" fmla="*/ 23 w 31"/>
                                  <a:gd name="T29" fmla="*/ 23 h 26"/>
                                  <a:gd name="T30" fmla="*/ 30 w 31"/>
                                  <a:gd name="T31" fmla="*/ 17 h 26"/>
                                  <a:gd name="T32" fmla="*/ 30 w 31"/>
                                  <a:gd name="T33" fmla="*/ 13 h 26"/>
                                  <a:gd name="T34" fmla="*/ 30 w 31"/>
                                  <a:gd name="T35" fmla="*/ 11 h 26"/>
                                  <a:gd name="T36" fmla="*/ 30 w 31"/>
                                  <a:gd name="T37" fmla="*/ 11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1"/>
                                    </a:moveTo>
                                    <a:lnTo>
                                      <a:pt x="30" y="7"/>
                                    </a:lnTo>
                                    <a:lnTo>
                                      <a:pt x="25" y="1"/>
                                    </a:lnTo>
                                    <a:lnTo>
                                      <a:pt x="21" y="0"/>
                                    </a:lnTo>
                                    <a:lnTo>
                                      <a:pt x="15" y="0"/>
                                    </a:lnTo>
                                    <a:lnTo>
                                      <a:pt x="10" y="0"/>
                                    </a:lnTo>
                                    <a:lnTo>
                                      <a:pt x="6" y="1"/>
                                    </a:lnTo>
                                    <a:lnTo>
                                      <a:pt x="2" y="5"/>
                                    </a:lnTo>
                                    <a:lnTo>
                                      <a:pt x="0" y="11"/>
                                    </a:lnTo>
                                    <a:lnTo>
                                      <a:pt x="2" y="17"/>
                                    </a:lnTo>
                                    <a:lnTo>
                                      <a:pt x="4" y="21"/>
                                    </a:lnTo>
                                    <a:lnTo>
                                      <a:pt x="8" y="25"/>
                                    </a:lnTo>
                                    <a:lnTo>
                                      <a:pt x="15" y="25"/>
                                    </a:lnTo>
                                    <a:lnTo>
                                      <a:pt x="21" y="25"/>
                                    </a:lnTo>
                                    <a:lnTo>
                                      <a:pt x="23" y="23"/>
                                    </a:lnTo>
                                    <a:lnTo>
                                      <a:pt x="30" y="17"/>
                                    </a:lnTo>
                                    <a:lnTo>
                                      <a:pt x="30" y="13"/>
                                    </a:lnTo>
                                    <a:lnTo>
                                      <a:pt x="30" y="11"/>
                                    </a:lnTo>
                                    <a:lnTo>
                                      <a:pt x="30" y="11"/>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69" name="Freeform 94"/>
                            <wps:cNvSpPr/>
                            <wps:spPr bwMode="auto">
                              <a:xfrm>
                                <a:off x="5100" y="1654"/>
                                <a:ext cx="31" cy="26"/>
                              </a:xfrm>
                              <a:custGeom>
                                <a:avLst/>
                                <a:gdLst>
                                  <a:gd name="T0" fmla="*/ 30 w 31"/>
                                  <a:gd name="T1" fmla="*/ 12 h 26"/>
                                  <a:gd name="T2" fmla="*/ 28 w 31"/>
                                  <a:gd name="T3" fmla="*/ 7 h 26"/>
                                  <a:gd name="T4" fmla="*/ 26 w 31"/>
                                  <a:gd name="T5" fmla="*/ 3 h 26"/>
                                  <a:gd name="T6" fmla="*/ 20 w 31"/>
                                  <a:gd name="T7" fmla="*/ 0 h 26"/>
                                  <a:gd name="T8" fmla="*/ 16 w 31"/>
                                  <a:gd name="T9" fmla="*/ 0 h 26"/>
                                  <a:gd name="T10" fmla="*/ 10 w 31"/>
                                  <a:gd name="T11" fmla="*/ 0 h 26"/>
                                  <a:gd name="T12" fmla="*/ 6 w 31"/>
                                  <a:gd name="T13" fmla="*/ 3 h 26"/>
                                  <a:gd name="T14" fmla="*/ 2 w 31"/>
                                  <a:gd name="T15" fmla="*/ 7 h 26"/>
                                  <a:gd name="T16" fmla="*/ 0 w 31"/>
                                  <a:gd name="T17" fmla="*/ 12 h 26"/>
                                  <a:gd name="T18" fmla="*/ 2 w 31"/>
                                  <a:gd name="T19" fmla="*/ 16 h 26"/>
                                  <a:gd name="T20" fmla="*/ 4 w 31"/>
                                  <a:gd name="T21" fmla="*/ 21 h 26"/>
                                  <a:gd name="T22" fmla="*/ 10 w 31"/>
                                  <a:gd name="T23" fmla="*/ 25 h 26"/>
                                  <a:gd name="T24" fmla="*/ 14 w 31"/>
                                  <a:gd name="T25" fmla="*/ 25 h 26"/>
                                  <a:gd name="T26" fmla="*/ 20 w 31"/>
                                  <a:gd name="T27" fmla="*/ 25 h 26"/>
                                  <a:gd name="T28" fmla="*/ 24 w 31"/>
                                  <a:gd name="T29" fmla="*/ 21 h 26"/>
                                  <a:gd name="T30" fmla="*/ 28 w 31"/>
                                  <a:gd name="T31" fmla="*/ 17 h 26"/>
                                  <a:gd name="T32" fmla="*/ 30 w 31"/>
                                  <a:gd name="T33" fmla="*/ 12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7"/>
                                    </a:lnTo>
                                    <a:lnTo>
                                      <a:pt x="26" y="3"/>
                                    </a:lnTo>
                                    <a:lnTo>
                                      <a:pt x="20" y="0"/>
                                    </a:lnTo>
                                    <a:lnTo>
                                      <a:pt x="16" y="0"/>
                                    </a:lnTo>
                                    <a:lnTo>
                                      <a:pt x="10" y="0"/>
                                    </a:lnTo>
                                    <a:lnTo>
                                      <a:pt x="6" y="3"/>
                                    </a:lnTo>
                                    <a:lnTo>
                                      <a:pt x="2" y="7"/>
                                    </a:lnTo>
                                    <a:lnTo>
                                      <a:pt x="0" y="12"/>
                                    </a:lnTo>
                                    <a:lnTo>
                                      <a:pt x="2" y="16"/>
                                    </a:lnTo>
                                    <a:lnTo>
                                      <a:pt x="4" y="21"/>
                                    </a:lnTo>
                                    <a:lnTo>
                                      <a:pt x="10" y="25"/>
                                    </a:lnTo>
                                    <a:lnTo>
                                      <a:pt x="14" y="25"/>
                                    </a:lnTo>
                                    <a:lnTo>
                                      <a:pt x="20" y="25"/>
                                    </a:lnTo>
                                    <a:lnTo>
                                      <a:pt x="24" y="21"/>
                                    </a:lnTo>
                                    <a:lnTo>
                                      <a:pt x="28" y="17"/>
                                    </a:lnTo>
                                    <a:lnTo>
                                      <a:pt x="30" y="12"/>
                                    </a:lnTo>
                                    <a:lnTo>
                                      <a:pt x="30" y="12"/>
                                    </a:lnTo>
                                    <a:lnTo>
                                      <a:pt x="30" y="12"/>
                                    </a:lnTo>
                                  </a:path>
                                </a:pathLst>
                              </a:custGeom>
                              <a:grpFill/>
                              <a:ln>
                                <a:noFill/>
                              </a:ln>
                              <a:effectLst/>
                            </wps:spPr>
                            <wps:bodyPr rot="0" vert="horz" wrap="square" lIns="91440" tIns="45720" rIns="91440" bIns="45720" anchor="t" anchorCtr="0" upright="1">
                              <a:noAutofit/>
                            </wps:bodyPr>
                          </wps:wsp>
                          <wps:wsp>
                            <wps:cNvPr id="18570" name="Freeform 95"/>
                            <wps:cNvSpPr/>
                            <wps:spPr bwMode="auto">
                              <a:xfrm>
                                <a:off x="5100" y="1654"/>
                                <a:ext cx="31" cy="26"/>
                              </a:xfrm>
                              <a:custGeom>
                                <a:avLst/>
                                <a:gdLst>
                                  <a:gd name="T0" fmla="*/ 30 w 31"/>
                                  <a:gd name="T1" fmla="*/ 12 h 26"/>
                                  <a:gd name="T2" fmla="*/ 28 w 31"/>
                                  <a:gd name="T3" fmla="*/ 7 h 26"/>
                                  <a:gd name="T4" fmla="*/ 26 w 31"/>
                                  <a:gd name="T5" fmla="*/ 3 h 26"/>
                                  <a:gd name="T6" fmla="*/ 20 w 31"/>
                                  <a:gd name="T7" fmla="*/ 0 h 26"/>
                                  <a:gd name="T8" fmla="*/ 16 w 31"/>
                                  <a:gd name="T9" fmla="*/ 0 h 26"/>
                                  <a:gd name="T10" fmla="*/ 10 w 31"/>
                                  <a:gd name="T11" fmla="*/ 0 h 26"/>
                                  <a:gd name="T12" fmla="*/ 6 w 31"/>
                                  <a:gd name="T13" fmla="*/ 3 h 26"/>
                                  <a:gd name="T14" fmla="*/ 2 w 31"/>
                                  <a:gd name="T15" fmla="*/ 7 h 26"/>
                                  <a:gd name="T16" fmla="*/ 0 w 31"/>
                                  <a:gd name="T17" fmla="*/ 12 h 26"/>
                                  <a:gd name="T18" fmla="*/ 2 w 31"/>
                                  <a:gd name="T19" fmla="*/ 16 h 26"/>
                                  <a:gd name="T20" fmla="*/ 4 w 31"/>
                                  <a:gd name="T21" fmla="*/ 21 h 26"/>
                                  <a:gd name="T22" fmla="*/ 10 w 31"/>
                                  <a:gd name="T23" fmla="*/ 25 h 26"/>
                                  <a:gd name="T24" fmla="*/ 14 w 31"/>
                                  <a:gd name="T25" fmla="*/ 25 h 26"/>
                                  <a:gd name="T26" fmla="*/ 20 w 31"/>
                                  <a:gd name="T27" fmla="*/ 25 h 26"/>
                                  <a:gd name="T28" fmla="*/ 24 w 31"/>
                                  <a:gd name="T29" fmla="*/ 21 h 26"/>
                                  <a:gd name="T30" fmla="*/ 28 w 31"/>
                                  <a:gd name="T31" fmla="*/ 17 h 26"/>
                                  <a:gd name="T32" fmla="*/ 30 w 31"/>
                                  <a:gd name="T33" fmla="*/ 12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7"/>
                                    </a:lnTo>
                                    <a:lnTo>
                                      <a:pt x="26" y="3"/>
                                    </a:lnTo>
                                    <a:lnTo>
                                      <a:pt x="20" y="0"/>
                                    </a:lnTo>
                                    <a:lnTo>
                                      <a:pt x="16" y="0"/>
                                    </a:lnTo>
                                    <a:lnTo>
                                      <a:pt x="10" y="0"/>
                                    </a:lnTo>
                                    <a:lnTo>
                                      <a:pt x="6" y="3"/>
                                    </a:lnTo>
                                    <a:lnTo>
                                      <a:pt x="2" y="7"/>
                                    </a:lnTo>
                                    <a:lnTo>
                                      <a:pt x="0" y="12"/>
                                    </a:lnTo>
                                    <a:lnTo>
                                      <a:pt x="2" y="16"/>
                                    </a:lnTo>
                                    <a:lnTo>
                                      <a:pt x="4" y="21"/>
                                    </a:lnTo>
                                    <a:lnTo>
                                      <a:pt x="10" y="25"/>
                                    </a:lnTo>
                                    <a:lnTo>
                                      <a:pt x="14" y="25"/>
                                    </a:lnTo>
                                    <a:lnTo>
                                      <a:pt x="20" y="25"/>
                                    </a:lnTo>
                                    <a:lnTo>
                                      <a:pt x="24" y="21"/>
                                    </a:lnTo>
                                    <a:lnTo>
                                      <a:pt x="28" y="17"/>
                                    </a:lnTo>
                                    <a:lnTo>
                                      <a:pt x="30" y="12"/>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71" name="Freeform 96"/>
                            <wps:cNvSpPr/>
                            <wps:spPr bwMode="auto">
                              <a:xfrm>
                                <a:off x="5100" y="1704"/>
                                <a:ext cx="31" cy="27"/>
                              </a:xfrm>
                              <a:custGeom>
                                <a:avLst/>
                                <a:gdLst>
                                  <a:gd name="T0" fmla="*/ 30 w 31"/>
                                  <a:gd name="T1" fmla="*/ 13 h 27"/>
                                  <a:gd name="T2" fmla="*/ 28 w 31"/>
                                  <a:gd name="T3" fmla="*/ 9 h 27"/>
                                  <a:gd name="T4" fmla="*/ 26 w 31"/>
                                  <a:gd name="T5" fmla="*/ 5 h 27"/>
                                  <a:gd name="T6" fmla="*/ 20 w 31"/>
                                  <a:gd name="T7" fmla="*/ 0 h 27"/>
                                  <a:gd name="T8" fmla="*/ 16 w 31"/>
                                  <a:gd name="T9" fmla="*/ 0 h 27"/>
                                  <a:gd name="T10" fmla="*/ 10 w 31"/>
                                  <a:gd name="T11" fmla="*/ 0 h 27"/>
                                  <a:gd name="T12" fmla="*/ 6 w 31"/>
                                  <a:gd name="T13" fmla="*/ 3 h 27"/>
                                  <a:gd name="T14" fmla="*/ 2 w 31"/>
                                  <a:gd name="T15" fmla="*/ 7 h 27"/>
                                  <a:gd name="T16" fmla="*/ 0 w 31"/>
                                  <a:gd name="T17" fmla="*/ 13 h 27"/>
                                  <a:gd name="T18" fmla="*/ 2 w 31"/>
                                  <a:gd name="T19" fmla="*/ 16 h 27"/>
                                  <a:gd name="T20" fmla="*/ 4 w 31"/>
                                  <a:gd name="T21" fmla="*/ 22 h 27"/>
                                  <a:gd name="T22" fmla="*/ 10 w 31"/>
                                  <a:gd name="T23" fmla="*/ 24 h 27"/>
                                  <a:gd name="T24" fmla="*/ 14 w 31"/>
                                  <a:gd name="T25" fmla="*/ 26 h 27"/>
                                  <a:gd name="T26" fmla="*/ 20 w 31"/>
                                  <a:gd name="T27" fmla="*/ 26 h 27"/>
                                  <a:gd name="T28" fmla="*/ 24 w 31"/>
                                  <a:gd name="T29" fmla="*/ 22 h 27"/>
                                  <a:gd name="T30" fmla="*/ 28 w 31"/>
                                  <a:gd name="T31" fmla="*/ 20 h 27"/>
                                  <a:gd name="T32" fmla="*/ 30 w 31"/>
                                  <a:gd name="T33" fmla="*/ 14 h 27"/>
                                  <a:gd name="T34" fmla="*/ 30 w 31"/>
                                  <a:gd name="T35" fmla="*/ 13 h 27"/>
                                  <a:gd name="T36" fmla="*/ 30 w 31"/>
                                  <a:gd name="T37" fmla="*/ 13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7">
                                    <a:moveTo>
                                      <a:pt x="30" y="13"/>
                                    </a:moveTo>
                                    <a:lnTo>
                                      <a:pt x="28" y="9"/>
                                    </a:lnTo>
                                    <a:lnTo>
                                      <a:pt x="26" y="5"/>
                                    </a:lnTo>
                                    <a:lnTo>
                                      <a:pt x="20" y="0"/>
                                    </a:lnTo>
                                    <a:lnTo>
                                      <a:pt x="16" y="0"/>
                                    </a:lnTo>
                                    <a:lnTo>
                                      <a:pt x="10" y="0"/>
                                    </a:lnTo>
                                    <a:lnTo>
                                      <a:pt x="6" y="3"/>
                                    </a:lnTo>
                                    <a:lnTo>
                                      <a:pt x="2" y="7"/>
                                    </a:lnTo>
                                    <a:lnTo>
                                      <a:pt x="0" y="13"/>
                                    </a:lnTo>
                                    <a:lnTo>
                                      <a:pt x="2" y="16"/>
                                    </a:lnTo>
                                    <a:lnTo>
                                      <a:pt x="4" y="22"/>
                                    </a:lnTo>
                                    <a:lnTo>
                                      <a:pt x="10" y="24"/>
                                    </a:lnTo>
                                    <a:lnTo>
                                      <a:pt x="14" y="26"/>
                                    </a:lnTo>
                                    <a:lnTo>
                                      <a:pt x="20" y="26"/>
                                    </a:lnTo>
                                    <a:lnTo>
                                      <a:pt x="24" y="22"/>
                                    </a:lnTo>
                                    <a:lnTo>
                                      <a:pt x="28" y="20"/>
                                    </a:lnTo>
                                    <a:lnTo>
                                      <a:pt x="30" y="14"/>
                                    </a:lnTo>
                                    <a:lnTo>
                                      <a:pt x="30" y="13"/>
                                    </a:lnTo>
                                    <a:lnTo>
                                      <a:pt x="30" y="13"/>
                                    </a:lnTo>
                                  </a:path>
                                </a:pathLst>
                              </a:custGeom>
                              <a:grpFill/>
                              <a:ln>
                                <a:noFill/>
                              </a:ln>
                              <a:effectLst/>
                            </wps:spPr>
                            <wps:bodyPr rot="0" vert="horz" wrap="square" lIns="91440" tIns="45720" rIns="91440" bIns="45720" anchor="t" anchorCtr="0" upright="1">
                              <a:noAutofit/>
                            </wps:bodyPr>
                          </wps:wsp>
                          <wps:wsp>
                            <wps:cNvPr id="18572" name="Freeform 97"/>
                            <wps:cNvSpPr/>
                            <wps:spPr bwMode="auto">
                              <a:xfrm>
                                <a:off x="5100" y="1704"/>
                                <a:ext cx="31" cy="27"/>
                              </a:xfrm>
                              <a:custGeom>
                                <a:avLst/>
                                <a:gdLst>
                                  <a:gd name="T0" fmla="*/ 30 w 31"/>
                                  <a:gd name="T1" fmla="*/ 13 h 27"/>
                                  <a:gd name="T2" fmla="*/ 28 w 31"/>
                                  <a:gd name="T3" fmla="*/ 9 h 27"/>
                                  <a:gd name="T4" fmla="*/ 26 w 31"/>
                                  <a:gd name="T5" fmla="*/ 5 h 27"/>
                                  <a:gd name="T6" fmla="*/ 20 w 31"/>
                                  <a:gd name="T7" fmla="*/ 0 h 27"/>
                                  <a:gd name="T8" fmla="*/ 16 w 31"/>
                                  <a:gd name="T9" fmla="*/ 0 h 27"/>
                                  <a:gd name="T10" fmla="*/ 10 w 31"/>
                                  <a:gd name="T11" fmla="*/ 0 h 27"/>
                                  <a:gd name="T12" fmla="*/ 6 w 31"/>
                                  <a:gd name="T13" fmla="*/ 3 h 27"/>
                                  <a:gd name="T14" fmla="*/ 2 w 31"/>
                                  <a:gd name="T15" fmla="*/ 7 h 27"/>
                                  <a:gd name="T16" fmla="*/ 0 w 31"/>
                                  <a:gd name="T17" fmla="*/ 13 h 27"/>
                                  <a:gd name="T18" fmla="*/ 2 w 31"/>
                                  <a:gd name="T19" fmla="*/ 16 h 27"/>
                                  <a:gd name="T20" fmla="*/ 4 w 31"/>
                                  <a:gd name="T21" fmla="*/ 22 h 27"/>
                                  <a:gd name="T22" fmla="*/ 10 w 31"/>
                                  <a:gd name="T23" fmla="*/ 24 h 27"/>
                                  <a:gd name="T24" fmla="*/ 14 w 31"/>
                                  <a:gd name="T25" fmla="*/ 26 h 27"/>
                                  <a:gd name="T26" fmla="*/ 20 w 31"/>
                                  <a:gd name="T27" fmla="*/ 26 h 27"/>
                                  <a:gd name="T28" fmla="*/ 24 w 31"/>
                                  <a:gd name="T29" fmla="*/ 22 h 27"/>
                                  <a:gd name="T30" fmla="*/ 28 w 31"/>
                                  <a:gd name="T31" fmla="*/ 20 h 27"/>
                                  <a:gd name="T32" fmla="*/ 30 w 31"/>
                                  <a:gd name="T33" fmla="*/ 14 h 27"/>
                                  <a:gd name="T34" fmla="*/ 30 w 31"/>
                                  <a:gd name="T35" fmla="*/ 13 h 27"/>
                                  <a:gd name="T36" fmla="*/ 30 w 31"/>
                                  <a:gd name="T37" fmla="*/ 13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7">
                                    <a:moveTo>
                                      <a:pt x="30" y="13"/>
                                    </a:moveTo>
                                    <a:lnTo>
                                      <a:pt x="28" y="9"/>
                                    </a:lnTo>
                                    <a:lnTo>
                                      <a:pt x="26" y="5"/>
                                    </a:lnTo>
                                    <a:lnTo>
                                      <a:pt x="20" y="0"/>
                                    </a:lnTo>
                                    <a:lnTo>
                                      <a:pt x="16" y="0"/>
                                    </a:lnTo>
                                    <a:lnTo>
                                      <a:pt x="10" y="0"/>
                                    </a:lnTo>
                                    <a:lnTo>
                                      <a:pt x="6" y="3"/>
                                    </a:lnTo>
                                    <a:lnTo>
                                      <a:pt x="2" y="7"/>
                                    </a:lnTo>
                                    <a:lnTo>
                                      <a:pt x="0" y="13"/>
                                    </a:lnTo>
                                    <a:lnTo>
                                      <a:pt x="2" y="16"/>
                                    </a:lnTo>
                                    <a:lnTo>
                                      <a:pt x="4" y="22"/>
                                    </a:lnTo>
                                    <a:lnTo>
                                      <a:pt x="10" y="24"/>
                                    </a:lnTo>
                                    <a:lnTo>
                                      <a:pt x="14" y="26"/>
                                    </a:lnTo>
                                    <a:lnTo>
                                      <a:pt x="20" y="26"/>
                                    </a:lnTo>
                                    <a:lnTo>
                                      <a:pt x="24" y="22"/>
                                    </a:lnTo>
                                    <a:lnTo>
                                      <a:pt x="28" y="20"/>
                                    </a:lnTo>
                                    <a:lnTo>
                                      <a:pt x="30" y="14"/>
                                    </a:lnTo>
                                    <a:lnTo>
                                      <a:pt x="30" y="13"/>
                                    </a:lnTo>
                                    <a:lnTo>
                                      <a:pt x="30" y="13"/>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73" name="Freeform 98"/>
                            <wps:cNvSpPr/>
                            <wps:spPr bwMode="auto">
                              <a:xfrm>
                                <a:off x="5100" y="1757"/>
                                <a:ext cx="31" cy="26"/>
                              </a:xfrm>
                              <a:custGeom>
                                <a:avLst/>
                                <a:gdLst>
                                  <a:gd name="T0" fmla="*/ 30 w 31"/>
                                  <a:gd name="T1" fmla="*/ 12 h 26"/>
                                  <a:gd name="T2" fmla="*/ 28 w 31"/>
                                  <a:gd name="T3" fmla="*/ 8 h 26"/>
                                  <a:gd name="T4" fmla="*/ 26 w 31"/>
                                  <a:gd name="T5" fmla="*/ 3 h 26"/>
                                  <a:gd name="T6" fmla="*/ 20 w 31"/>
                                  <a:gd name="T7" fmla="*/ 1 h 26"/>
                                  <a:gd name="T8" fmla="*/ 16 w 31"/>
                                  <a:gd name="T9" fmla="*/ 0 h 26"/>
                                  <a:gd name="T10" fmla="*/ 10 w 31"/>
                                  <a:gd name="T11" fmla="*/ 1 h 26"/>
                                  <a:gd name="T12" fmla="*/ 6 w 31"/>
                                  <a:gd name="T13" fmla="*/ 3 h 26"/>
                                  <a:gd name="T14" fmla="*/ 2 w 31"/>
                                  <a:gd name="T15" fmla="*/ 7 h 26"/>
                                  <a:gd name="T16" fmla="*/ 0 w 31"/>
                                  <a:gd name="T17" fmla="*/ 10 h 26"/>
                                  <a:gd name="T18" fmla="*/ 2 w 31"/>
                                  <a:gd name="T19" fmla="*/ 16 h 26"/>
                                  <a:gd name="T20" fmla="*/ 4 w 31"/>
                                  <a:gd name="T21" fmla="*/ 21 h 26"/>
                                  <a:gd name="T22" fmla="*/ 10 w 31"/>
                                  <a:gd name="T23" fmla="*/ 25 h 26"/>
                                  <a:gd name="T24" fmla="*/ 14 w 31"/>
                                  <a:gd name="T25" fmla="*/ 25 h 26"/>
                                  <a:gd name="T26" fmla="*/ 20 w 31"/>
                                  <a:gd name="T27" fmla="*/ 25 h 26"/>
                                  <a:gd name="T28" fmla="*/ 24 w 31"/>
                                  <a:gd name="T29" fmla="*/ 23 h 26"/>
                                  <a:gd name="T30" fmla="*/ 28 w 31"/>
                                  <a:gd name="T31" fmla="*/ 17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8"/>
                                    </a:lnTo>
                                    <a:lnTo>
                                      <a:pt x="26" y="3"/>
                                    </a:lnTo>
                                    <a:lnTo>
                                      <a:pt x="20" y="1"/>
                                    </a:lnTo>
                                    <a:lnTo>
                                      <a:pt x="16" y="0"/>
                                    </a:lnTo>
                                    <a:lnTo>
                                      <a:pt x="10" y="1"/>
                                    </a:lnTo>
                                    <a:lnTo>
                                      <a:pt x="6" y="3"/>
                                    </a:lnTo>
                                    <a:lnTo>
                                      <a:pt x="2" y="7"/>
                                    </a:lnTo>
                                    <a:lnTo>
                                      <a:pt x="0" y="10"/>
                                    </a:lnTo>
                                    <a:lnTo>
                                      <a:pt x="2" y="16"/>
                                    </a:lnTo>
                                    <a:lnTo>
                                      <a:pt x="4" y="21"/>
                                    </a:lnTo>
                                    <a:lnTo>
                                      <a:pt x="10" y="25"/>
                                    </a:lnTo>
                                    <a:lnTo>
                                      <a:pt x="14" y="25"/>
                                    </a:lnTo>
                                    <a:lnTo>
                                      <a:pt x="20" y="25"/>
                                    </a:lnTo>
                                    <a:lnTo>
                                      <a:pt x="24" y="23"/>
                                    </a:lnTo>
                                    <a:lnTo>
                                      <a:pt x="28" y="17"/>
                                    </a:lnTo>
                                    <a:lnTo>
                                      <a:pt x="30" y="14"/>
                                    </a:lnTo>
                                    <a:lnTo>
                                      <a:pt x="30" y="12"/>
                                    </a:lnTo>
                                    <a:lnTo>
                                      <a:pt x="30" y="12"/>
                                    </a:lnTo>
                                  </a:path>
                                </a:pathLst>
                              </a:custGeom>
                              <a:grpFill/>
                              <a:ln>
                                <a:noFill/>
                              </a:ln>
                              <a:effectLst/>
                            </wps:spPr>
                            <wps:bodyPr rot="0" vert="horz" wrap="square" lIns="91440" tIns="45720" rIns="91440" bIns="45720" anchor="t" anchorCtr="0" upright="1">
                              <a:noAutofit/>
                            </wps:bodyPr>
                          </wps:wsp>
                          <wps:wsp>
                            <wps:cNvPr id="18574" name="Freeform 99"/>
                            <wps:cNvSpPr/>
                            <wps:spPr bwMode="auto">
                              <a:xfrm>
                                <a:off x="5100" y="1757"/>
                                <a:ext cx="31" cy="26"/>
                              </a:xfrm>
                              <a:custGeom>
                                <a:avLst/>
                                <a:gdLst>
                                  <a:gd name="T0" fmla="*/ 30 w 31"/>
                                  <a:gd name="T1" fmla="*/ 12 h 26"/>
                                  <a:gd name="T2" fmla="*/ 28 w 31"/>
                                  <a:gd name="T3" fmla="*/ 8 h 26"/>
                                  <a:gd name="T4" fmla="*/ 26 w 31"/>
                                  <a:gd name="T5" fmla="*/ 3 h 26"/>
                                  <a:gd name="T6" fmla="*/ 20 w 31"/>
                                  <a:gd name="T7" fmla="*/ 1 h 26"/>
                                  <a:gd name="T8" fmla="*/ 16 w 31"/>
                                  <a:gd name="T9" fmla="*/ 0 h 26"/>
                                  <a:gd name="T10" fmla="*/ 10 w 31"/>
                                  <a:gd name="T11" fmla="*/ 1 h 26"/>
                                  <a:gd name="T12" fmla="*/ 6 w 31"/>
                                  <a:gd name="T13" fmla="*/ 3 h 26"/>
                                  <a:gd name="T14" fmla="*/ 2 w 31"/>
                                  <a:gd name="T15" fmla="*/ 7 h 26"/>
                                  <a:gd name="T16" fmla="*/ 0 w 31"/>
                                  <a:gd name="T17" fmla="*/ 10 h 26"/>
                                  <a:gd name="T18" fmla="*/ 2 w 31"/>
                                  <a:gd name="T19" fmla="*/ 16 h 26"/>
                                  <a:gd name="T20" fmla="*/ 4 w 31"/>
                                  <a:gd name="T21" fmla="*/ 21 h 26"/>
                                  <a:gd name="T22" fmla="*/ 10 w 31"/>
                                  <a:gd name="T23" fmla="*/ 25 h 26"/>
                                  <a:gd name="T24" fmla="*/ 14 w 31"/>
                                  <a:gd name="T25" fmla="*/ 25 h 26"/>
                                  <a:gd name="T26" fmla="*/ 20 w 31"/>
                                  <a:gd name="T27" fmla="*/ 25 h 26"/>
                                  <a:gd name="T28" fmla="*/ 24 w 31"/>
                                  <a:gd name="T29" fmla="*/ 23 h 26"/>
                                  <a:gd name="T30" fmla="*/ 28 w 31"/>
                                  <a:gd name="T31" fmla="*/ 17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8"/>
                                    </a:lnTo>
                                    <a:lnTo>
                                      <a:pt x="26" y="3"/>
                                    </a:lnTo>
                                    <a:lnTo>
                                      <a:pt x="20" y="1"/>
                                    </a:lnTo>
                                    <a:lnTo>
                                      <a:pt x="16" y="0"/>
                                    </a:lnTo>
                                    <a:lnTo>
                                      <a:pt x="10" y="1"/>
                                    </a:lnTo>
                                    <a:lnTo>
                                      <a:pt x="6" y="3"/>
                                    </a:lnTo>
                                    <a:lnTo>
                                      <a:pt x="2" y="7"/>
                                    </a:lnTo>
                                    <a:lnTo>
                                      <a:pt x="0" y="10"/>
                                    </a:lnTo>
                                    <a:lnTo>
                                      <a:pt x="2" y="16"/>
                                    </a:lnTo>
                                    <a:lnTo>
                                      <a:pt x="4" y="21"/>
                                    </a:lnTo>
                                    <a:lnTo>
                                      <a:pt x="10" y="25"/>
                                    </a:lnTo>
                                    <a:lnTo>
                                      <a:pt x="14" y="25"/>
                                    </a:lnTo>
                                    <a:lnTo>
                                      <a:pt x="20" y="25"/>
                                    </a:lnTo>
                                    <a:lnTo>
                                      <a:pt x="24" y="23"/>
                                    </a:lnTo>
                                    <a:lnTo>
                                      <a:pt x="28" y="17"/>
                                    </a:lnTo>
                                    <a:lnTo>
                                      <a:pt x="30" y="14"/>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75" name="Freeform 100"/>
                            <wps:cNvSpPr/>
                            <wps:spPr bwMode="auto">
                              <a:xfrm>
                                <a:off x="5100" y="1808"/>
                                <a:ext cx="31" cy="26"/>
                              </a:xfrm>
                              <a:custGeom>
                                <a:avLst/>
                                <a:gdLst>
                                  <a:gd name="T0" fmla="*/ 30 w 31"/>
                                  <a:gd name="T1" fmla="*/ 12 h 26"/>
                                  <a:gd name="T2" fmla="*/ 28 w 31"/>
                                  <a:gd name="T3" fmla="*/ 7 h 26"/>
                                  <a:gd name="T4" fmla="*/ 26 w 31"/>
                                  <a:gd name="T5" fmla="*/ 3 h 26"/>
                                  <a:gd name="T6" fmla="*/ 20 w 31"/>
                                  <a:gd name="T7" fmla="*/ 0 h 26"/>
                                  <a:gd name="T8" fmla="*/ 16 w 31"/>
                                  <a:gd name="T9" fmla="*/ 0 h 26"/>
                                  <a:gd name="T10" fmla="*/ 10 w 31"/>
                                  <a:gd name="T11" fmla="*/ 0 h 26"/>
                                  <a:gd name="T12" fmla="*/ 6 w 31"/>
                                  <a:gd name="T13" fmla="*/ 3 h 26"/>
                                  <a:gd name="T14" fmla="*/ 2 w 31"/>
                                  <a:gd name="T15" fmla="*/ 5 h 26"/>
                                  <a:gd name="T16" fmla="*/ 0 w 31"/>
                                  <a:gd name="T17" fmla="*/ 10 h 26"/>
                                  <a:gd name="T18" fmla="*/ 2 w 31"/>
                                  <a:gd name="T19" fmla="*/ 16 h 26"/>
                                  <a:gd name="T20" fmla="*/ 4 w 31"/>
                                  <a:gd name="T21" fmla="*/ 19 h 26"/>
                                  <a:gd name="T22" fmla="*/ 10 w 31"/>
                                  <a:gd name="T23" fmla="*/ 23 h 26"/>
                                  <a:gd name="T24" fmla="*/ 14 w 31"/>
                                  <a:gd name="T25" fmla="*/ 25 h 26"/>
                                  <a:gd name="T26" fmla="*/ 20 w 31"/>
                                  <a:gd name="T27" fmla="*/ 25 h 26"/>
                                  <a:gd name="T28" fmla="*/ 24 w 31"/>
                                  <a:gd name="T29" fmla="*/ 21 h 26"/>
                                  <a:gd name="T30" fmla="*/ 28 w 31"/>
                                  <a:gd name="T31" fmla="*/ 17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7"/>
                                    </a:lnTo>
                                    <a:lnTo>
                                      <a:pt x="26" y="3"/>
                                    </a:lnTo>
                                    <a:lnTo>
                                      <a:pt x="20" y="0"/>
                                    </a:lnTo>
                                    <a:lnTo>
                                      <a:pt x="16" y="0"/>
                                    </a:lnTo>
                                    <a:lnTo>
                                      <a:pt x="10" y="0"/>
                                    </a:lnTo>
                                    <a:lnTo>
                                      <a:pt x="6" y="3"/>
                                    </a:lnTo>
                                    <a:lnTo>
                                      <a:pt x="2" y="5"/>
                                    </a:lnTo>
                                    <a:lnTo>
                                      <a:pt x="0" y="10"/>
                                    </a:lnTo>
                                    <a:lnTo>
                                      <a:pt x="2" y="16"/>
                                    </a:lnTo>
                                    <a:lnTo>
                                      <a:pt x="4" y="19"/>
                                    </a:lnTo>
                                    <a:lnTo>
                                      <a:pt x="10" y="23"/>
                                    </a:lnTo>
                                    <a:lnTo>
                                      <a:pt x="14" y="25"/>
                                    </a:lnTo>
                                    <a:lnTo>
                                      <a:pt x="20" y="25"/>
                                    </a:lnTo>
                                    <a:lnTo>
                                      <a:pt x="24" y="21"/>
                                    </a:lnTo>
                                    <a:lnTo>
                                      <a:pt x="28" y="17"/>
                                    </a:lnTo>
                                    <a:lnTo>
                                      <a:pt x="30" y="14"/>
                                    </a:lnTo>
                                    <a:lnTo>
                                      <a:pt x="30" y="12"/>
                                    </a:lnTo>
                                    <a:lnTo>
                                      <a:pt x="30" y="12"/>
                                    </a:lnTo>
                                  </a:path>
                                </a:pathLst>
                              </a:custGeom>
                              <a:grpFill/>
                              <a:ln>
                                <a:noFill/>
                              </a:ln>
                              <a:effectLst/>
                            </wps:spPr>
                            <wps:bodyPr rot="0" vert="horz" wrap="square" lIns="91440" tIns="45720" rIns="91440" bIns="45720" anchor="t" anchorCtr="0" upright="1">
                              <a:noAutofit/>
                            </wps:bodyPr>
                          </wps:wsp>
                          <wps:wsp>
                            <wps:cNvPr id="18576" name="Freeform 101"/>
                            <wps:cNvSpPr/>
                            <wps:spPr bwMode="auto">
                              <a:xfrm>
                                <a:off x="5100" y="1808"/>
                                <a:ext cx="31" cy="26"/>
                              </a:xfrm>
                              <a:custGeom>
                                <a:avLst/>
                                <a:gdLst>
                                  <a:gd name="T0" fmla="*/ 30 w 31"/>
                                  <a:gd name="T1" fmla="*/ 12 h 26"/>
                                  <a:gd name="T2" fmla="*/ 28 w 31"/>
                                  <a:gd name="T3" fmla="*/ 7 h 26"/>
                                  <a:gd name="T4" fmla="*/ 26 w 31"/>
                                  <a:gd name="T5" fmla="*/ 3 h 26"/>
                                  <a:gd name="T6" fmla="*/ 20 w 31"/>
                                  <a:gd name="T7" fmla="*/ 0 h 26"/>
                                  <a:gd name="T8" fmla="*/ 16 w 31"/>
                                  <a:gd name="T9" fmla="*/ 0 h 26"/>
                                  <a:gd name="T10" fmla="*/ 10 w 31"/>
                                  <a:gd name="T11" fmla="*/ 0 h 26"/>
                                  <a:gd name="T12" fmla="*/ 6 w 31"/>
                                  <a:gd name="T13" fmla="*/ 3 h 26"/>
                                  <a:gd name="T14" fmla="*/ 2 w 31"/>
                                  <a:gd name="T15" fmla="*/ 5 h 26"/>
                                  <a:gd name="T16" fmla="*/ 0 w 31"/>
                                  <a:gd name="T17" fmla="*/ 10 h 26"/>
                                  <a:gd name="T18" fmla="*/ 2 w 31"/>
                                  <a:gd name="T19" fmla="*/ 16 h 26"/>
                                  <a:gd name="T20" fmla="*/ 4 w 31"/>
                                  <a:gd name="T21" fmla="*/ 19 h 26"/>
                                  <a:gd name="T22" fmla="*/ 10 w 31"/>
                                  <a:gd name="T23" fmla="*/ 23 h 26"/>
                                  <a:gd name="T24" fmla="*/ 14 w 31"/>
                                  <a:gd name="T25" fmla="*/ 25 h 26"/>
                                  <a:gd name="T26" fmla="*/ 20 w 31"/>
                                  <a:gd name="T27" fmla="*/ 25 h 26"/>
                                  <a:gd name="T28" fmla="*/ 24 w 31"/>
                                  <a:gd name="T29" fmla="*/ 21 h 26"/>
                                  <a:gd name="T30" fmla="*/ 28 w 31"/>
                                  <a:gd name="T31" fmla="*/ 17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7"/>
                                    </a:lnTo>
                                    <a:lnTo>
                                      <a:pt x="26" y="3"/>
                                    </a:lnTo>
                                    <a:lnTo>
                                      <a:pt x="20" y="0"/>
                                    </a:lnTo>
                                    <a:lnTo>
                                      <a:pt x="16" y="0"/>
                                    </a:lnTo>
                                    <a:lnTo>
                                      <a:pt x="10" y="0"/>
                                    </a:lnTo>
                                    <a:lnTo>
                                      <a:pt x="6" y="3"/>
                                    </a:lnTo>
                                    <a:lnTo>
                                      <a:pt x="2" y="5"/>
                                    </a:lnTo>
                                    <a:lnTo>
                                      <a:pt x="0" y="10"/>
                                    </a:lnTo>
                                    <a:lnTo>
                                      <a:pt x="2" y="16"/>
                                    </a:lnTo>
                                    <a:lnTo>
                                      <a:pt x="4" y="19"/>
                                    </a:lnTo>
                                    <a:lnTo>
                                      <a:pt x="10" y="23"/>
                                    </a:lnTo>
                                    <a:lnTo>
                                      <a:pt x="14" y="25"/>
                                    </a:lnTo>
                                    <a:lnTo>
                                      <a:pt x="20" y="25"/>
                                    </a:lnTo>
                                    <a:lnTo>
                                      <a:pt x="24" y="21"/>
                                    </a:lnTo>
                                    <a:lnTo>
                                      <a:pt x="28" y="17"/>
                                    </a:lnTo>
                                    <a:lnTo>
                                      <a:pt x="30" y="14"/>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77" name="Freeform 102"/>
                            <wps:cNvSpPr/>
                            <wps:spPr bwMode="auto">
                              <a:xfrm>
                                <a:off x="5100" y="1861"/>
                                <a:ext cx="31" cy="25"/>
                              </a:xfrm>
                              <a:custGeom>
                                <a:avLst/>
                                <a:gdLst>
                                  <a:gd name="T0" fmla="*/ 30 w 31"/>
                                  <a:gd name="T1" fmla="*/ 12 h 25"/>
                                  <a:gd name="T2" fmla="*/ 28 w 31"/>
                                  <a:gd name="T3" fmla="*/ 6 h 25"/>
                                  <a:gd name="T4" fmla="*/ 26 w 31"/>
                                  <a:gd name="T5" fmla="*/ 3 h 25"/>
                                  <a:gd name="T6" fmla="*/ 20 w 31"/>
                                  <a:gd name="T7" fmla="*/ 1 h 25"/>
                                  <a:gd name="T8" fmla="*/ 16 w 31"/>
                                  <a:gd name="T9" fmla="*/ 0 h 25"/>
                                  <a:gd name="T10" fmla="*/ 10 w 31"/>
                                  <a:gd name="T11" fmla="*/ 1 h 25"/>
                                  <a:gd name="T12" fmla="*/ 6 w 31"/>
                                  <a:gd name="T13" fmla="*/ 3 h 25"/>
                                  <a:gd name="T14" fmla="*/ 2 w 31"/>
                                  <a:gd name="T15" fmla="*/ 6 h 25"/>
                                  <a:gd name="T16" fmla="*/ 0 w 31"/>
                                  <a:gd name="T17" fmla="*/ 12 h 25"/>
                                  <a:gd name="T18" fmla="*/ 2 w 31"/>
                                  <a:gd name="T19" fmla="*/ 15 h 25"/>
                                  <a:gd name="T20" fmla="*/ 4 w 31"/>
                                  <a:gd name="T21" fmla="*/ 20 h 25"/>
                                  <a:gd name="T22" fmla="*/ 10 w 31"/>
                                  <a:gd name="T23" fmla="*/ 24 h 25"/>
                                  <a:gd name="T24" fmla="*/ 14 w 31"/>
                                  <a:gd name="T25" fmla="*/ 24 h 25"/>
                                  <a:gd name="T26" fmla="*/ 20 w 31"/>
                                  <a:gd name="T27" fmla="*/ 24 h 25"/>
                                  <a:gd name="T28" fmla="*/ 24 w 31"/>
                                  <a:gd name="T29" fmla="*/ 20 h 25"/>
                                  <a:gd name="T30" fmla="*/ 28 w 31"/>
                                  <a:gd name="T31" fmla="*/ 17 h 25"/>
                                  <a:gd name="T32" fmla="*/ 30 w 31"/>
                                  <a:gd name="T33" fmla="*/ 13 h 25"/>
                                  <a:gd name="T34" fmla="*/ 30 w 31"/>
                                  <a:gd name="T35" fmla="*/ 12 h 25"/>
                                  <a:gd name="T36" fmla="*/ 30 w 31"/>
                                  <a:gd name="T37" fmla="*/ 12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5">
                                    <a:moveTo>
                                      <a:pt x="30" y="12"/>
                                    </a:moveTo>
                                    <a:lnTo>
                                      <a:pt x="28" y="6"/>
                                    </a:lnTo>
                                    <a:lnTo>
                                      <a:pt x="26" y="3"/>
                                    </a:lnTo>
                                    <a:lnTo>
                                      <a:pt x="20" y="1"/>
                                    </a:lnTo>
                                    <a:lnTo>
                                      <a:pt x="16" y="0"/>
                                    </a:lnTo>
                                    <a:lnTo>
                                      <a:pt x="10" y="1"/>
                                    </a:lnTo>
                                    <a:lnTo>
                                      <a:pt x="6" y="3"/>
                                    </a:lnTo>
                                    <a:lnTo>
                                      <a:pt x="2" y="6"/>
                                    </a:lnTo>
                                    <a:lnTo>
                                      <a:pt x="0" y="12"/>
                                    </a:lnTo>
                                    <a:lnTo>
                                      <a:pt x="2" y="15"/>
                                    </a:lnTo>
                                    <a:lnTo>
                                      <a:pt x="4" y="20"/>
                                    </a:lnTo>
                                    <a:lnTo>
                                      <a:pt x="10" y="24"/>
                                    </a:lnTo>
                                    <a:lnTo>
                                      <a:pt x="14" y="24"/>
                                    </a:lnTo>
                                    <a:lnTo>
                                      <a:pt x="20" y="24"/>
                                    </a:lnTo>
                                    <a:lnTo>
                                      <a:pt x="24" y="20"/>
                                    </a:lnTo>
                                    <a:lnTo>
                                      <a:pt x="28" y="17"/>
                                    </a:lnTo>
                                    <a:lnTo>
                                      <a:pt x="30" y="13"/>
                                    </a:lnTo>
                                    <a:lnTo>
                                      <a:pt x="30" y="12"/>
                                    </a:lnTo>
                                    <a:lnTo>
                                      <a:pt x="30" y="12"/>
                                    </a:lnTo>
                                  </a:path>
                                </a:pathLst>
                              </a:custGeom>
                              <a:grpFill/>
                              <a:ln>
                                <a:noFill/>
                              </a:ln>
                              <a:effectLst/>
                            </wps:spPr>
                            <wps:bodyPr rot="0" vert="horz" wrap="square" lIns="91440" tIns="45720" rIns="91440" bIns="45720" anchor="t" anchorCtr="0" upright="1">
                              <a:noAutofit/>
                            </wps:bodyPr>
                          </wps:wsp>
                          <wps:wsp>
                            <wps:cNvPr id="18578" name="Freeform 103"/>
                            <wps:cNvSpPr/>
                            <wps:spPr bwMode="auto">
                              <a:xfrm>
                                <a:off x="5100" y="1861"/>
                                <a:ext cx="31" cy="25"/>
                              </a:xfrm>
                              <a:custGeom>
                                <a:avLst/>
                                <a:gdLst>
                                  <a:gd name="T0" fmla="*/ 30 w 31"/>
                                  <a:gd name="T1" fmla="*/ 12 h 25"/>
                                  <a:gd name="T2" fmla="*/ 28 w 31"/>
                                  <a:gd name="T3" fmla="*/ 6 h 25"/>
                                  <a:gd name="T4" fmla="*/ 26 w 31"/>
                                  <a:gd name="T5" fmla="*/ 3 h 25"/>
                                  <a:gd name="T6" fmla="*/ 20 w 31"/>
                                  <a:gd name="T7" fmla="*/ 1 h 25"/>
                                  <a:gd name="T8" fmla="*/ 16 w 31"/>
                                  <a:gd name="T9" fmla="*/ 0 h 25"/>
                                  <a:gd name="T10" fmla="*/ 10 w 31"/>
                                  <a:gd name="T11" fmla="*/ 1 h 25"/>
                                  <a:gd name="T12" fmla="*/ 6 w 31"/>
                                  <a:gd name="T13" fmla="*/ 3 h 25"/>
                                  <a:gd name="T14" fmla="*/ 2 w 31"/>
                                  <a:gd name="T15" fmla="*/ 6 h 25"/>
                                  <a:gd name="T16" fmla="*/ 0 w 31"/>
                                  <a:gd name="T17" fmla="*/ 12 h 25"/>
                                  <a:gd name="T18" fmla="*/ 2 w 31"/>
                                  <a:gd name="T19" fmla="*/ 15 h 25"/>
                                  <a:gd name="T20" fmla="*/ 4 w 31"/>
                                  <a:gd name="T21" fmla="*/ 20 h 25"/>
                                  <a:gd name="T22" fmla="*/ 10 w 31"/>
                                  <a:gd name="T23" fmla="*/ 24 h 25"/>
                                  <a:gd name="T24" fmla="*/ 14 w 31"/>
                                  <a:gd name="T25" fmla="*/ 24 h 25"/>
                                  <a:gd name="T26" fmla="*/ 20 w 31"/>
                                  <a:gd name="T27" fmla="*/ 24 h 25"/>
                                  <a:gd name="T28" fmla="*/ 24 w 31"/>
                                  <a:gd name="T29" fmla="*/ 20 h 25"/>
                                  <a:gd name="T30" fmla="*/ 28 w 31"/>
                                  <a:gd name="T31" fmla="*/ 17 h 25"/>
                                  <a:gd name="T32" fmla="*/ 30 w 31"/>
                                  <a:gd name="T33" fmla="*/ 13 h 25"/>
                                  <a:gd name="T34" fmla="*/ 30 w 31"/>
                                  <a:gd name="T35" fmla="*/ 12 h 25"/>
                                  <a:gd name="T36" fmla="*/ 30 w 31"/>
                                  <a:gd name="T37" fmla="*/ 12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5">
                                    <a:moveTo>
                                      <a:pt x="30" y="12"/>
                                    </a:moveTo>
                                    <a:lnTo>
                                      <a:pt x="28" y="6"/>
                                    </a:lnTo>
                                    <a:lnTo>
                                      <a:pt x="26" y="3"/>
                                    </a:lnTo>
                                    <a:lnTo>
                                      <a:pt x="20" y="1"/>
                                    </a:lnTo>
                                    <a:lnTo>
                                      <a:pt x="16" y="0"/>
                                    </a:lnTo>
                                    <a:lnTo>
                                      <a:pt x="10" y="1"/>
                                    </a:lnTo>
                                    <a:lnTo>
                                      <a:pt x="6" y="3"/>
                                    </a:lnTo>
                                    <a:lnTo>
                                      <a:pt x="2" y="6"/>
                                    </a:lnTo>
                                    <a:lnTo>
                                      <a:pt x="0" y="12"/>
                                    </a:lnTo>
                                    <a:lnTo>
                                      <a:pt x="2" y="15"/>
                                    </a:lnTo>
                                    <a:lnTo>
                                      <a:pt x="4" y="20"/>
                                    </a:lnTo>
                                    <a:lnTo>
                                      <a:pt x="10" y="24"/>
                                    </a:lnTo>
                                    <a:lnTo>
                                      <a:pt x="14" y="24"/>
                                    </a:lnTo>
                                    <a:lnTo>
                                      <a:pt x="20" y="24"/>
                                    </a:lnTo>
                                    <a:lnTo>
                                      <a:pt x="24" y="20"/>
                                    </a:lnTo>
                                    <a:lnTo>
                                      <a:pt x="28" y="17"/>
                                    </a:lnTo>
                                    <a:lnTo>
                                      <a:pt x="30" y="13"/>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79" name="Freeform 104"/>
                            <wps:cNvSpPr/>
                            <wps:spPr bwMode="auto">
                              <a:xfrm>
                                <a:off x="5100" y="1912"/>
                                <a:ext cx="31" cy="24"/>
                              </a:xfrm>
                              <a:custGeom>
                                <a:avLst/>
                                <a:gdLst>
                                  <a:gd name="T0" fmla="*/ 30 w 31"/>
                                  <a:gd name="T1" fmla="*/ 9 h 24"/>
                                  <a:gd name="T2" fmla="*/ 28 w 31"/>
                                  <a:gd name="T3" fmla="*/ 6 h 24"/>
                                  <a:gd name="T4" fmla="*/ 26 w 31"/>
                                  <a:gd name="T5" fmla="*/ 1 h 24"/>
                                  <a:gd name="T6" fmla="*/ 20 w 31"/>
                                  <a:gd name="T7" fmla="*/ 0 h 24"/>
                                  <a:gd name="T8" fmla="*/ 16 w 31"/>
                                  <a:gd name="T9" fmla="*/ 0 h 24"/>
                                  <a:gd name="T10" fmla="*/ 10 w 31"/>
                                  <a:gd name="T11" fmla="*/ 0 h 24"/>
                                  <a:gd name="T12" fmla="*/ 6 w 31"/>
                                  <a:gd name="T13" fmla="*/ 1 h 24"/>
                                  <a:gd name="T14" fmla="*/ 2 w 31"/>
                                  <a:gd name="T15" fmla="*/ 6 h 24"/>
                                  <a:gd name="T16" fmla="*/ 0 w 31"/>
                                  <a:gd name="T17" fmla="*/ 9 h 24"/>
                                  <a:gd name="T18" fmla="*/ 2 w 31"/>
                                  <a:gd name="T19" fmla="*/ 14 h 24"/>
                                  <a:gd name="T20" fmla="*/ 4 w 31"/>
                                  <a:gd name="T21" fmla="*/ 19 h 24"/>
                                  <a:gd name="T22" fmla="*/ 10 w 31"/>
                                  <a:gd name="T23" fmla="*/ 21 h 24"/>
                                  <a:gd name="T24" fmla="*/ 14 w 31"/>
                                  <a:gd name="T25" fmla="*/ 23 h 24"/>
                                  <a:gd name="T26" fmla="*/ 20 w 31"/>
                                  <a:gd name="T27" fmla="*/ 23 h 24"/>
                                  <a:gd name="T28" fmla="*/ 24 w 31"/>
                                  <a:gd name="T29" fmla="*/ 19 h 24"/>
                                  <a:gd name="T30" fmla="*/ 28 w 31"/>
                                  <a:gd name="T31" fmla="*/ 16 h 24"/>
                                  <a:gd name="T32" fmla="*/ 30 w 31"/>
                                  <a:gd name="T33" fmla="*/ 11 h 24"/>
                                  <a:gd name="T34" fmla="*/ 30 w 31"/>
                                  <a:gd name="T35" fmla="*/ 9 h 24"/>
                                  <a:gd name="T36" fmla="*/ 30 w 31"/>
                                  <a:gd name="T37" fmla="*/ 9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4">
                                    <a:moveTo>
                                      <a:pt x="30" y="9"/>
                                    </a:moveTo>
                                    <a:lnTo>
                                      <a:pt x="28" y="6"/>
                                    </a:lnTo>
                                    <a:lnTo>
                                      <a:pt x="26" y="1"/>
                                    </a:lnTo>
                                    <a:lnTo>
                                      <a:pt x="20" y="0"/>
                                    </a:lnTo>
                                    <a:lnTo>
                                      <a:pt x="16" y="0"/>
                                    </a:lnTo>
                                    <a:lnTo>
                                      <a:pt x="10" y="0"/>
                                    </a:lnTo>
                                    <a:lnTo>
                                      <a:pt x="6" y="1"/>
                                    </a:lnTo>
                                    <a:lnTo>
                                      <a:pt x="2" y="6"/>
                                    </a:lnTo>
                                    <a:lnTo>
                                      <a:pt x="0" y="9"/>
                                    </a:lnTo>
                                    <a:lnTo>
                                      <a:pt x="2" y="14"/>
                                    </a:lnTo>
                                    <a:lnTo>
                                      <a:pt x="4" y="19"/>
                                    </a:lnTo>
                                    <a:lnTo>
                                      <a:pt x="10" y="21"/>
                                    </a:lnTo>
                                    <a:lnTo>
                                      <a:pt x="14" y="23"/>
                                    </a:lnTo>
                                    <a:lnTo>
                                      <a:pt x="20" y="23"/>
                                    </a:lnTo>
                                    <a:lnTo>
                                      <a:pt x="24" y="19"/>
                                    </a:lnTo>
                                    <a:lnTo>
                                      <a:pt x="28" y="16"/>
                                    </a:lnTo>
                                    <a:lnTo>
                                      <a:pt x="30" y="11"/>
                                    </a:lnTo>
                                    <a:lnTo>
                                      <a:pt x="30" y="9"/>
                                    </a:lnTo>
                                    <a:lnTo>
                                      <a:pt x="30" y="9"/>
                                    </a:lnTo>
                                  </a:path>
                                </a:pathLst>
                              </a:custGeom>
                              <a:grpFill/>
                              <a:ln>
                                <a:noFill/>
                              </a:ln>
                              <a:effectLst/>
                            </wps:spPr>
                            <wps:bodyPr rot="0" vert="horz" wrap="square" lIns="91440" tIns="45720" rIns="91440" bIns="45720" anchor="t" anchorCtr="0" upright="1">
                              <a:noAutofit/>
                            </wps:bodyPr>
                          </wps:wsp>
                          <wps:wsp>
                            <wps:cNvPr id="18580" name="Freeform 105"/>
                            <wps:cNvSpPr/>
                            <wps:spPr bwMode="auto">
                              <a:xfrm>
                                <a:off x="5100" y="1912"/>
                                <a:ext cx="31" cy="24"/>
                              </a:xfrm>
                              <a:custGeom>
                                <a:avLst/>
                                <a:gdLst>
                                  <a:gd name="T0" fmla="*/ 30 w 31"/>
                                  <a:gd name="T1" fmla="*/ 9 h 24"/>
                                  <a:gd name="T2" fmla="*/ 28 w 31"/>
                                  <a:gd name="T3" fmla="*/ 6 h 24"/>
                                  <a:gd name="T4" fmla="*/ 26 w 31"/>
                                  <a:gd name="T5" fmla="*/ 1 h 24"/>
                                  <a:gd name="T6" fmla="*/ 20 w 31"/>
                                  <a:gd name="T7" fmla="*/ 0 h 24"/>
                                  <a:gd name="T8" fmla="*/ 16 w 31"/>
                                  <a:gd name="T9" fmla="*/ 0 h 24"/>
                                  <a:gd name="T10" fmla="*/ 10 w 31"/>
                                  <a:gd name="T11" fmla="*/ 0 h 24"/>
                                  <a:gd name="T12" fmla="*/ 6 w 31"/>
                                  <a:gd name="T13" fmla="*/ 1 h 24"/>
                                  <a:gd name="T14" fmla="*/ 2 w 31"/>
                                  <a:gd name="T15" fmla="*/ 6 h 24"/>
                                  <a:gd name="T16" fmla="*/ 0 w 31"/>
                                  <a:gd name="T17" fmla="*/ 9 h 24"/>
                                  <a:gd name="T18" fmla="*/ 2 w 31"/>
                                  <a:gd name="T19" fmla="*/ 14 h 24"/>
                                  <a:gd name="T20" fmla="*/ 4 w 31"/>
                                  <a:gd name="T21" fmla="*/ 19 h 24"/>
                                  <a:gd name="T22" fmla="*/ 10 w 31"/>
                                  <a:gd name="T23" fmla="*/ 21 h 24"/>
                                  <a:gd name="T24" fmla="*/ 14 w 31"/>
                                  <a:gd name="T25" fmla="*/ 23 h 24"/>
                                  <a:gd name="T26" fmla="*/ 20 w 31"/>
                                  <a:gd name="T27" fmla="*/ 23 h 24"/>
                                  <a:gd name="T28" fmla="*/ 24 w 31"/>
                                  <a:gd name="T29" fmla="*/ 19 h 24"/>
                                  <a:gd name="T30" fmla="*/ 28 w 31"/>
                                  <a:gd name="T31" fmla="*/ 16 h 24"/>
                                  <a:gd name="T32" fmla="*/ 30 w 31"/>
                                  <a:gd name="T33" fmla="*/ 11 h 24"/>
                                  <a:gd name="T34" fmla="*/ 30 w 31"/>
                                  <a:gd name="T35" fmla="*/ 9 h 24"/>
                                  <a:gd name="T36" fmla="*/ 30 w 31"/>
                                  <a:gd name="T37" fmla="*/ 9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4">
                                    <a:moveTo>
                                      <a:pt x="30" y="9"/>
                                    </a:moveTo>
                                    <a:lnTo>
                                      <a:pt x="28" y="6"/>
                                    </a:lnTo>
                                    <a:lnTo>
                                      <a:pt x="26" y="1"/>
                                    </a:lnTo>
                                    <a:lnTo>
                                      <a:pt x="20" y="0"/>
                                    </a:lnTo>
                                    <a:lnTo>
                                      <a:pt x="16" y="0"/>
                                    </a:lnTo>
                                    <a:lnTo>
                                      <a:pt x="10" y="0"/>
                                    </a:lnTo>
                                    <a:lnTo>
                                      <a:pt x="6" y="1"/>
                                    </a:lnTo>
                                    <a:lnTo>
                                      <a:pt x="2" y="6"/>
                                    </a:lnTo>
                                    <a:lnTo>
                                      <a:pt x="0" y="9"/>
                                    </a:lnTo>
                                    <a:lnTo>
                                      <a:pt x="2" y="14"/>
                                    </a:lnTo>
                                    <a:lnTo>
                                      <a:pt x="4" y="19"/>
                                    </a:lnTo>
                                    <a:lnTo>
                                      <a:pt x="10" y="21"/>
                                    </a:lnTo>
                                    <a:lnTo>
                                      <a:pt x="14" y="23"/>
                                    </a:lnTo>
                                    <a:lnTo>
                                      <a:pt x="20" y="23"/>
                                    </a:lnTo>
                                    <a:lnTo>
                                      <a:pt x="24" y="19"/>
                                    </a:lnTo>
                                    <a:lnTo>
                                      <a:pt x="28" y="16"/>
                                    </a:lnTo>
                                    <a:lnTo>
                                      <a:pt x="30" y="11"/>
                                    </a:lnTo>
                                    <a:lnTo>
                                      <a:pt x="30" y="9"/>
                                    </a:lnTo>
                                    <a:lnTo>
                                      <a:pt x="30" y="9"/>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81" name="Freeform 106"/>
                            <wps:cNvSpPr/>
                            <wps:spPr bwMode="auto">
                              <a:xfrm>
                                <a:off x="5100" y="1963"/>
                                <a:ext cx="31" cy="26"/>
                              </a:xfrm>
                              <a:custGeom>
                                <a:avLst/>
                                <a:gdLst>
                                  <a:gd name="T0" fmla="*/ 30 w 31"/>
                                  <a:gd name="T1" fmla="*/ 10 h 26"/>
                                  <a:gd name="T2" fmla="*/ 28 w 31"/>
                                  <a:gd name="T3" fmla="*/ 8 h 26"/>
                                  <a:gd name="T4" fmla="*/ 26 w 31"/>
                                  <a:gd name="T5" fmla="*/ 3 h 26"/>
                                  <a:gd name="T6" fmla="*/ 20 w 31"/>
                                  <a:gd name="T7" fmla="*/ 0 h 26"/>
                                  <a:gd name="T8" fmla="*/ 16 w 31"/>
                                  <a:gd name="T9" fmla="*/ 0 h 26"/>
                                  <a:gd name="T10" fmla="*/ 10 w 31"/>
                                  <a:gd name="T11" fmla="*/ 0 h 26"/>
                                  <a:gd name="T12" fmla="*/ 6 w 31"/>
                                  <a:gd name="T13" fmla="*/ 1 h 26"/>
                                  <a:gd name="T14" fmla="*/ 2 w 31"/>
                                  <a:gd name="T15" fmla="*/ 5 h 26"/>
                                  <a:gd name="T16" fmla="*/ 0 w 31"/>
                                  <a:gd name="T17" fmla="*/ 10 h 26"/>
                                  <a:gd name="T18" fmla="*/ 2 w 31"/>
                                  <a:gd name="T19" fmla="*/ 16 h 26"/>
                                  <a:gd name="T20" fmla="*/ 4 w 31"/>
                                  <a:gd name="T21" fmla="*/ 19 h 26"/>
                                  <a:gd name="T22" fmla="*/ 10 w 31"/>
                                  <a:gd name="T23" fmla="*/ 23 h 26"/>
                                  <a:gd name="T24" fmla="*/ 14 w 31"/>
                                  <a:gd name="T25" fmla="*/ 25 h 26"/>
                                  <a:gd name="T26" fmla="*/ 20 w 31"/>
                                  <a:gd name="T27" fmla="*/ 23 h 26"/>
                                  <a:gd name="T28" fmla="*/ 24 w 31"/>
                                  <a:gd name="T29" fmla="*/ 19 h 26"/>
                                  <a:gd name="T30" fmla="*/ 28 w 31"/>
                                  <a:gd name="T31" fmla="*/ 17 h 26"/>
                                  <a:gd name="T32" fmla="*/ 30 w 31"/>
                                  <a:gd name="T33" fmla="*/ 12 h 26"/>
                                  <a:gd name="T34" fmla="*/ 30 w 31"/>
                                  <a:gd name="T35" fmla="*/ 10 h 26"/>
                                  <a:gd name="T36" fmla="*/ 30 w 31"/>
                                  <a:gd name="T37" fmla="*/ 1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0"/>
                                    </a:moveTo>
                                    <a:lnTo>
                                      <a:pt x="28" y="8"/>
                                    </a:lnTo>
                                    <a:lnTo>
                                      <a:pt x="26" y="3"/>
                                    </a:lnTo>
                                    <a:lnTo>
                                      <a:pt x="20" y="0"/>
                                    </a:lnTo>
                                    <a:lnTo>
                                      <a:pt x="16" y="0"/>
                                    </a:lnTo>
                                    <a:lnTo>
                                      <a:pt x="10" y="0"/>
                                    </a:lnTo>
                                    <a:lnTo>
                                      <a:pt x="6" y="1"/>
                                    </a:lnTo>
                                    <a:lnTo>
                                      <a:pt x="2" y="5"/>
                                    </a:lnTo>
                                    <a:lnTo>
                                      <a:pt x="0" y="10"/>
                                    </a:lnTo>
                                    <a:lnTo>
                                      <a:pt x="2" y="16"/>
                                    </a:lnTo>
                                    <a:lnTo>
                                      <a:pt x="4" y="19"/>
                                    </a:lnTo>
                                    <a:lnTo>
                                      <a:pt x="10" y="23"/>
                                    </a:lnTo>
                                    <a:lnTo>
                                      <a:pt x="14" y="25"/>
                                    </a:lnTo>
                                    <a:lnTo>
                                      <a:pt x="20" y="23"/>
                                    </a:lnTo>
                                    <a:lnTo>
                                      <a:pt x="24" y="19"/>
                                    </a:lnTo>
                                    <a:lnTo>
                                      <a:pt x="28" y="17"/>
                                    </a:lnTo>
                                    <a:lnTo>
                                      <a:pt x="30" y="12"/>
                                    </a:lnTo>
                                    <a:lnTo>
                                      <a:pt x="30" y="10"/>
                                    </a:lnTo>
                                    <a:lnTo>
                                      <a:pt x="30" y="10"/>
                                    </a:lnTo>
                                  </a:path>
                                </a:pathLst>
                              </a:custGeom>
                              <a:grpFill/>
                              <a:ln>
                                <a:noFill/>
                              </a:ln>
                              <a:effectLst/>
                            </wps:spPr>
                            <wps:bodyPr rot="0" vert="horz" wrap="square" lIns="91440" tIns="45720" rIns="91440" bIns="45720" anchor="t" anchorCtr="0" upright="1">
                              <a:noAutofit/>
                            </wps:bodyPr>
                          </wps:wsp>
                          <wps:wsp>
                            <wps:cNvPr id="18582" name="Freeform 107"/>
                            <wps:cNvSpPr/>
                            <wps:spPr bwMode="auto">
                              <a:xfrm>
                                <a:off x="5100" y="1963"/>
                                <a:ext cx="31" cy="26"/>
                              </a:xfrm>
                              <a:custGeom>
                                <a:avLst/>
                                <a:gdLst>
                                  <a:gd name="T0" fmla="*/ 30 w 31"/>
                                  <a:gd name="T1" fmla="*/ 10 h 26"/>
                                  <a:gd name="T2" fmla="*/ 28 w 31"/>
                                  <a:gd name="T3" fmla="*/ 8 h 26"/>
                                  <a:gd name="T4" fmla="*/ 26 w 31"/>
                                  <a:gd name="T5" fmla="*/ 3 h 26"/>
                                  <a:gd name="T6" fmla="*/ 20 w 31"/>
                                  <a:gd name="T7" fmla="*/ 0 h 26"/>
                                  <a:gd name="T8" fmla="*/ 16 w 31"/>
                                  <a:gd name="T9" fmla="*/ 0 h 26"/>
                                  <a:gd name="T10" fmla="*/ 10 w 31"/>
                                  <a:gd name="T11" fmla="*/ 0 h 26"/>
                                  <a:gd name="T12" fmla="*/ 6 w 31"/>
                                  <a:gd name="T13" fmla="*/ 1 h 26"/>
                                  <a:gd name="T14" fmla="*/ 2 w 31"/>
                                  <a:gd name="T15" fmla="*/ 5 h 26"/>
                                  <a:gd name="T16" fmla="*/ 0 w 31"/>
                                  <a:gd name="T17" fmla="*/ 10 h 26"/>
                                  <a:gd name="T18" fmla="*/ 2 w 31"/>
                                  <a:gd name="T19" fmla="*/ 16 h 26"/>
                                  <a:gd name="T20" fmla="*/ 4 w 31"/>
                                  <a:gd name="T21" fmla="*/ 19 h 26"/>
                                  <a:gd name="T22" fmla="*/ 10 w 31"/>
                                  <a:gd name="T23" fmla="*/ 23 h 26"/>
                                  <a:gd name="T24" fmla="*/ 14 w 31"/>
                                  <a:gd name="T25" fmla="*/ 25 h 26"/>
                                  <a:gd name="T26" fmla="*/ 20 w 31"/>
                                  <a:gd name="T27" fmla="*/ 23 h 26"/>
                                  <a:gd name="T28" fmla="*/ 24 w 31"/>
                                  <a:gd name="T29" fmla="*/ 19 h 26"/>
                                  <a:gd name="T30" fmla="*/ 28 w 31"/>
                                  <a:gd name="T31" fmla="*/ 17 h 26"/>
                                  <a:gd name="T32" fmla="*/ 30 w 31"/>
                                  <a:gd name="T33" fmla="*/ 12 h 26"/>
                                  <a:gd name="T34" fmla="*/ 30 w 31"/>
                                  <a:gd name="T35" fmla="*/ 10 h 26"/>
                                  <a:gd name="T36" fmla="*/ 30 w 31"/>
                                  <a:gd name="T37" fmla="*/ 1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0"/>
                                    </a:moveTo>
                                    <a:lnTo>
                                      <a:pt x="28" y="8"/>
                                    </a:lnTo>
                                    <a:lnTo>
                                      <a:pt x="26" y="3"/>
                                    </a:lnTo>
                                    <a:lnTo>
                                      <a:pt x="20" y="0"/>
                                    </a:lnTo>
                                    <a:lnTo>
                                      <a:pt x="16" y="0"/>
                                    </a:lnTo>
                                    <a:lnTo>
                                      <a:pt x="10" y="0"/>
                                    </a:lnTo>
                                    <a:lnTo>
                                      <a:pt x="6" y="1"/>
                                    </a:lnTo>
                                    <a:lnTo>
                                      <a:pt x="2" y="5"/>
                                    </a:lnTo>
                                    <a:lnTo>
                                      <a:pt x="0" y="10"/>
                                    </a:lnTo>
                                    <a:lnTo>
                                      <a:pt x="2" y="16"/>
                                    </a:lnTo>
                                    <a:lnTo>
                                      <a:pt x="4" y="19"/>
                                    </a:lnTo>
                                    <a:lnTo>
                                      <a:pt x="10" y="23"/>
                                    </a:lnTo>
                                    <a:lnTo>
                                      <a:pt x="14" y="25"/>
                                    </a:lnTo>
                                    <a:lnTo>
                                      <a:pt x="20" y="23"/>
                                    </a:lnTo>
                                    <a:lnTo>
                                      <a:pt x="24" y="19"/>
                                    </a:lnTo>
                                    <a:lnTo>
                                      <a:pt x="28" y="17"/>
                                    </a:lnTo>
                                    <a:lnTo>
                                      <a:pt x="30" y="12"/>
                                    </a:lnTo>
                                    <a:lnTo>
                                      <a:pt x="30" y="10"/>
                                    </a:lnTo>
                                    <a:lnTo>
                                      <a:pt x="30" y="10"/>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83" name="Freeform 108"/>
                            <wps:cNvSpPr/>
                            <wps:spPr bwMode="auto">
                              <a:xfrm>
                                <a:off x="5100" y="2014"/>
                                <a:ext cx="31" cy="26"/>
                              </a:xfrm>
                              <a:custGeom>
                                <a:avLst/>
                                <a:gdLst>
                                  <a:gd name="T0" fmla="*/ 30 w 31"/>
                                  <a:gd name="T1" fmla="*/ 12 h 26"/>
                                  <a:gd name="T2" fmla="*/ 28 w 31"/>
                                  <a:gd name="T3" fmla="*/ 8 h 26"/>
                                  <a:gd name="T4" fmla="*/ 26 w 31"/>
                                  <a:gd name="T5" fmla="*/ 5 h 26"/>
                                  <a:gd name="T6" fmla="*/ 20 w 31"/>
                                  <a:gd name="T7" fmla="*/ 1 h 26"/>
                                  <a:gd name="T8" fmla="*/ 16 w 31"/>
                                  <a:gd name="T9" fmla="*/ 0 h 26"/>
                                  <a:gd name="T10" fmla="*/ 10 w 31"/>
                                  <a:gd name="T11" fmla="*/ 1 h 26"/>
                                  <a:gd name="T12" fmla="*/ 6 w 31"/>
                                  <a:gd name="T13" fmla="*/ 5 h 26"/>
                                  <a:gd name="T14" fmla="*/ 2 w 31"/>
                                  <a:gd name="T15" fmla="*/ 7 h 26"/>
                                  <a:gd name="T16" fmla="*/ 0 w 31"/>
                                  <a:gd name="T17" fmla="*/ 12 h 26"/>
                                  <a:gd name="T18" fmla="*/ 2 w 31"/>
                                  <a:gd name="T19" fmla="*/ 16 h 26"/>
                                  <a:gd name="T20" fmla="*/ 4 w 31"/>
                                  <a:gd name="T21" fmla="*/ 21 h 26"/>
                                  <a:gd name="T22" fmla="*/ 10 w 31"/>
                                  <a:gd name="T23" fmla="*/ 23 h 26"/>
                                  <a:gd name="T24" fmla="*/ 14 w 31"/>
                                  <a:gd name="T25" fmla="*/ 25 h 26"/>
                                  <a:gd name="T26" fmla="*/ 20 w 31"/>
                                  <a:gd name="T27" fmla="*/ 25 h 26"/>
                                  <a:gd name="T28" fmla="*/ 24 w 31"/>
                                  <a:gd name="T29" fmla="*/ 21 h 26"/>
                                  <a:gd name="T30" fmla="*/ 28 w 31"/>
                                  <a:gd name="T31" fmla="*/ 19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8"/>
                                    </a:lnTo>
                                    <a:lnTo>
                                      <a:pt x="26" y="5"/>
                                    </a:lnTo>
                                    <a:lnTo>
                                      <a:pt x="20" y="1"/>
                                    </a:lnTo>
                                    <a:lnTo>
                                      <a:pt x="16" y="0"/>
                                    </a:lnTo>
                                    <a:lnTo>
                                      <a:pt x="10" y="1"/>
                                    </a:lnTo>
                                    <a:lnTo>
                                      <a:pt x="6" y="5"/>
                                    </a:lnTo>
                                    <a:lnTo>
                                      <a:pt x="2" y="7"/>
                                    </a:lnTo>
                                    <a:lnTo>
                                      <a:pt x="0" y="12"/>
                                    </a:lnTo>
                                    <a:lnTo>
                                      <a:pt x="2" y="16"/>
                                    </a:lnTo>
                                    <a:lnTo>
                                      <a:pt x="4" y="21"/>
                                    </a:lnTo>
                                    <a:lnTo>
                                      <a:pt x="10" y="23"/>
                                    </a:lnTo>
                                    <a:lnTo>
                                      <a:pt x="14" y="25"/>
                                    </a:lnTo>
                                    <a:lnTo>
                                      <a:pt x="20" y="25"/>
                                    </a:lnTo>
                                    <a:lnTo>
                                      <a:pt x="24" y="21"/>
                                    </a:lnTo>
                                    <a:lnTo>
                                      <a:pt x="28" y="19"/>
                                    </a:lnTo>
                                    <a:lnTo>
                                      <a:pt x="30" y="14"/>
                                    </a:lnTo>
                                    <a:lnTo>
                                      <a:pt x="30" y="12"/>
                                    </a:lnTo>
                                    <a:lnTo>
                                      <a:pt x="30" y="12"/>
                                    </a:lnTo>
                                  </a:path>
                                </a:pathLst>
                              </a:custGeom>
                              <a:grpFill/>
                              <a:ln>
                                <a:noFill/>
                              </a:ln>
                              <a:effectLst/>
                            </wps:spPr>
                            <wps:bodyPr rot="0" vert="horz" wrap="square" lIns="91440" tIns="45720" rIns="91440" bIns="45720" anchor="t" anchorCtr="0" upright="1">
                              <a:noAutofit/>
                            </wps:bodyPr>
                          </wps:wsp>
                          <wps:wsp>
                            <wps:cNvPr id="18584" name="Freeform 109"/>
                            <wps:cNvSpPr/>
                            <wps:spPr bwMode="auto">
                              <a:xfrm>
                                <a:off x="5100" y="2014"/>
                                <a:ext cx="31" cy="26"/>
                              </a:xfrm>
                              <a:custGeom>
                                <a:avLst/>
                                <a:gdLst>
                                  <a:gd name="T0" fmla="*/ 30 w 31"/>
                                  <a:gd name="T1" fmla="*/ 12 h 26"/>
                                  <a:gd name="T2" fmla="*/ 28 w 31"/>
                                  <a:gd name="T3" fmla="*/ 8 h 26"/>
                                  <a:gd name="T4" fmla="*/ 26 w 31"/>
                                  <a:gd name="T5" fmla="*/ 5 h 26"/>
                                  <a:gd name="T6" fmla="*/ 20 w 31"/>
                                  <a:gd name="T7" fmla="*/ 1 h 26"/>
                                  <a:gd name="T8" fmla="*/ 16 w 31"/>
                                  <a:gd name="T9" fmla="*/ 0 h 26"/>
                                  <a:gd name="T10" fmla="*/ 10 w 31"/>
                                  <a:gd name="T11" fmla="*/ 1 h 26"/>
                                  <a:gd name="T12" fmla="*/ 6 w 31"/>
                                  <a:gd name="T13" fmla="*/ 5 h 26"/>
                                  <a:gd name="T14" fmla="*/ 2 w 31"/>
                                  <a:gd name="T15" fmla="*/ 7 h 26"/>
                                  <a:gd name="T16" fmla="*/ 0 w 31"/>
                                  <a:gd name="T17" fmla="*/ 12 h 26"/>
                                  <a:gd name="T18" fmla="*/ 2 w 31"/>
                                  <a:gd name="T19" fmla="*/ 16 h 26"/>
                                  <a:gd name="T20" fmla="*/ 4 w 31"/>
                                  <a:gd name="T21" fmla="*/ 21 h 26"/>
                                  <a:gd name="T22" fmla="*/ 10 w 31"/>
                                  <a:gd name="T23" fmla="*/ 23 h 26"/>
                                  <a:gd name="T24" fmla="*/ 14 w 31"/>
                                  <a:gd name="T25" fmla="*/ 25 h 26"/>
                                  <a:gd name="T26" fmla="*/ 20 w 31"/>
                                  <a:gd name="T27" fmla="*/ 25 h 26"/>
                                  <a:gd name="T28" fmla="*/ 24 w 31"/>
                                  <a:gd name="T29" fmla="*/ 21 h 26"/>
                                  <a:gd name="T30" fmla="*/ 28 w 31"/>
                                  <a:gd name="T31" fmla="*/ 19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8"/>
                                    </a:lnTo>
                                    <a:lnTo>
                                      <a:pt x="26" y="5"/>
                                    </a:lnTo>
                                    <a:lnTo>
                                      <a:pt x="20" y="1"/>
                                    </a:lnTo>
                                    <a:lnTo>
                                      <a:pt x="16" y="0"/>
                                    </a:lnTo>
                                    <a:lnTo>
                                      <a:pt x="10" y="1"/>
                                    </a:lnTo>
                                    <a:lnTo>
                                      <a:pt x="6" y="5"/>
                                    </a:lnTo>
                                    <a:lnTo>
                                      <a:pt x="2" y="7"/>
                                    </a:lnTo>
                                    <a:lnTo>
                                      <a:pt x="0" y="12"/>
                                    </a:lnTo>
                                    <a:lnTo>
                                      <a:pt x="2" y="16"/>
                                    </a:lnTo>
                                    <a:lnTo>
                                      <a:pt x="4" y="21"/>
                                    </a:lnTo>
                                    <a:lnTo>
                                      <a:pt x="10" y="23"/>
                                    </a:lnTo>
                                    <a:lnTo>
                                      <a:pt x="14" y="25"/>
                                    </a:lnTo>
                                    <a:lnTo>
                                      <a:pt x="20" y="25"/>
                                    </a:lnTo>
                                    <a:lnTo>
                                      <a:pt x="24" y="21"/>
                                    </a:lnTo>
                                    <a:lnTo>
                                      <a:pt x="28" y="19"/>
                                    </a:lnTo>
                                    <a:lnTo>
                                      <a:pt x="30" y="14"/>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85" name="Freeform 110"/>
                            <wps:cNvSpPr/>
                            <wps:spPr bwMode="auto">
                              <a:xfrm>
                                <a:off x="5100" y="2065"/>
                                <a:ext cx="31" cy="26"/>
                              </a:xfrm>
                              <a:custGeom>
                                <a:avLst/>
                                <a:gdLst>
                                  <a:gd name="T0" fmla="*/ 30 w 31"/>
                                  <a:gd name="T1" fmla="*/ 11 h 26"/>
                                  <a:gd name="T2" fmla="*/ 28 w 31"/>
                                  <a:gd name="T3" fmla="*/ 8 h 26"/>
                                  <a:gd name="T4" fmla="*/ 26 w 31"/>
                                  <a:gd name="T5" fmla="*/ 3 h 26"/>
                                  <a:gd name="T6" fmla="*/ 20 w 31"/>
                                  <a:gd name="T7" fmla="*/ 1 h 26"/>
                                  <a:gd name="T8" fmla="*/ 16 w 31"/>
                                  <a:gd name="T9" fmla="*/ 0 h 26"/>
                                  <a:gd name="T10" fmla="*/ 10 w 31"/>
                                  <a:gd name="T11" fmla="*/ 1 h 26"/>
                                  <a:gd name="T12" fmla="*/ 6 w 31"/>
                                  <a:gd name="T13" fmla="*/ 3 h 26"/>
                                  <a:gd name="T14" fmla="*/ 2 w 31"/>
                                  <a:gd name="T15" fmla="*/ 6 h 26"/>
                                  <a:gd name="T16" fmla="*/ 0 w 31"/>
                                  <a:gd name="T17" fmla="*/ 11 h 26"/>
                                  <a:gd name="T18" fmla="*/ 2 w 31"/>
                                  <a:gd name="T19" fmla="*/ 16 h 26"/>
                                  <a:gd name="T20" fmla="*/ 4 w 31"/>
                                  <a:gd name="T21" fmla="*/ 20 h 26"/>
                                  <a:gd name="T22" fmla="*/ 10 w 31"/>
                                  <a:gd name="T23" fmla="*/ 21 h 26"/>
                                  <a:gd name="T24" fmla="*/ 14 w 31"/>
                                  <a:gd name="T25" fmla="*/ 25 h 26"/>
                                  <a:gd name="T26" fmla="*/ 20 w 31"/>
                                  <a:gd name="T27" fmla="*/ 23 h 26"/>
                                  <a:gd name="T28" fmla="*/ 24 w 31"/>
                                  <a:gd name="T29" fmla="*/ 21 h 26"/>
                                  <a:gd name="T30" fmla="*/ 28 w 31"/>
                                  <a:gd name="T31" fmla="*/ 16 h 26"/>
                                  <a:gd name="T32" fmla="*/ 30 w 31"/>
                                  <a:gd name="T33" fmla="*/ 13 h 26"/>
                                  <a:gd name="T34" fmla="*/ 30 w 31"/>
                                  <a:gd name="T35" fmla="*/ 11 h 26"/>
                                  <a:gd name="T36" fmla="*/ 30 w 31"/>
                                  <a:gd name="T37" fmla="*/ 11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1"/>
                                    </a:moveTo>
                                    <a:lnTo>
                                      <a:pt x="28" y="8"/>
                                    </a:lnTo>
                                    <a:lnTo>
                                      <a:pt x="26" y="3"/>
                                    </a:lnTo>
                                    <a:lnTo>
                                      <a:pt x="20" y="1"/>
                                    </a:lnTo>
                                    <a:lnTo>
                                      <a:pt x="16" y="0"/>
                                    </a:lnTo>
                                    <a:lnTo>
                                      <a:pt x="10" y="1"/>
                                    </a:lnTo>
                                    <a:lnTo>
                                      <a:pt x="6" y="3"/>
                                    </a:lnTo>
                                    <a:lnTo>
                                      <a:pt x="2" y="6"/>
                                    </a:lnTo>
                                    <a:lnTo>
                                      <a:pt x="0" y="11"/>
                                    </a:lnTo>
                                    <a:lnTo>
                                      <a:pt x="2" y="16"/>
                                    </a:lnTo>
                                    <a:lnTo>
                                      <a:pt x="4" y="20"/>
                                    </a:lnTo>
                                    <a:lnTo>
                                      <a:pt x="10" y="21"/>
                                    </a:lnTo>
                                    <a:lnTo>
                                      <a:pt x="14" y="25"/>
                                    </a:lnTo>
                                    <a:lnTo>
                                      <a:pt x="20" y="23"/>
                                    </a:lnTo>
                                    <a:lnTo>
                                      <a:pt x="24" y="21"/>
                                    </a:lnTo>
                                    <a:lnTo>
                                      <a:pt x="28" y="16"/>
                                    </a:lnTo>
                                    <a:lnTo>
                                      <a:pt x="30" y="13"/>
                                    </a:lnTo>
                                    <a:lnTo>
                                      <a:pt x="30" y="11"/>
                                    </a:lnTo>
                                    <a:lnTo>
                                      <a:pt x="30" y="11"/>
                                    </a:lnTo>
                                  </a:path>
                                </a:pathLst>
                              </a:custGeom>
                              <a:grpFill/>
                              <a:ln>
                                <a:noFill/>
                              </a:ln>
                              <a:effectLst/>
                            </wps:spPr>
                            <wps:bodyPr rot="0" vert="horz" wrap="square" lIns="91440" tIns="45720" rIns="91440" bIns="45720" anchor="t" anchorCtr="0" upright="1">
                              <a:noAutofit/>
                            </wps:bodyPr>
                          </wps:wsp>
                          <wps:wsp>
                            <wps:cNvPr id="18586" name="Freeform 111"/>
                            <wps:cNvSpPr/>
                            <wps:spPr bwMode="auto">
                              <a:xfrm>
                                <a:off x="5100" y="2065"/>
                                <a:ext cx="31" cy="26"/>
                              </a:xfrm>
                              <a:custGeom>
                                <a:avLst/>
                                <a:gdLst>
                                  <a:gd name="T0" fmla="*/ 30 w 31"/>
                                  <a:gd name="T1" fmla="*/ 11 h 26"/>
                                  <a:gd name="T2" fmla="*/ 28 w 31"/>
                                  <a:gd name="T3" fmla="*/ 8 h 26"/>
                                  <a:gd name="T4" fmla="*/ 26 w 31"/>
                                  <a:gd name="T5" fmla="*/ 3 h 26"/>
                                  <a:gd name="T6" fmla="*/ 20 w 31"/>
                                  <a:gd name="T7" fmla="*/ 1 h 26"/>
                                  <a:gd name="T8" fmla="*/ 16 w 31"/>
                                  <a:gd name="T9" fmla="*/ 0 h 26"/>
                                  <a:gd name="T10" fmla="*/ 10 w 31"/>
                                  <a:gd name="T11" fmla="*/ 1 h 26"/>
                                  <a:gd name="T12" fmla="*/ 6 w 31"/>
                                  <a:gd name="T13" fmla="*/ 3 h 26"/>
                                  <a:gd name="T14" fmla="*/ 2 w 31"/>
                                  <a:gd name="T15" fmla="*/ 6 h 26"/>
                                  <a:gd name="T16" fmla="*/ 0 w 31"/>
                                  <a:gd name="T17" fmla="*/ 11 h 26"/>
                                  <a:gd name="T18" fmla="*/ 2 w 31"/>
                                  <a:gd name="T19" fmla="*/ 16 h 26"/>
                                  <a:gd name="T20" fmla="*/ 4 w 31"/>
                                  <a:gd name="T21" fmla="*/ 20 h 26"/>
                                  <a:gd name="T22" fmla="*/ 10 w 31"/>
                                  <a:gd name="T23" fmla="*/ 21 h 26"/>
                                  <a:gd name="T24" fmla="*/ 14 w 31"/>
                                  <a:gd name="T25" fmla="*/ 25 h 26"/>
                                  <a:gd name="T26" fmla="*/ 20 w 31"/>
                                  <a:gd name="T27" fmla="*/ 23 h 26"/>
                                  <a:gd name="T28" fmla="*/ 24 w 31"/>
                                  <a:gd name="T29" fmla="*/ 21 h 26"/>
                                  <a:gd name="T30" fmla="*/ 28 w 31"/>
                                  <a:gd name="T31" fmla="*/ 16 h 26"/>
                                  <a:gd name="T32" fmla="*/ 30 w 31"/>
                                  <a:gd name="T33" fmla="*/ 13 h 26"/>
                                  <a:gd name="T34" fmla="*/ 30 w 31"/>
                                  <a:gd name="T35" fmla="*/ 11 h 26"/>
                                  <a:gd name="T36" fmla="*/ 30 w 31"/>
                                  <a:gd name="T37" fmla="*/ 11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1"/>
                                    </a:moveTo>
                                    <a:lnTo>
                                      <a:pt x="28" y="8"/>
                                    </a:lnTo>
                                    <a:lnTo>
                                      <a:pt x="26" y="3"/>
                                    </a:lnTo>
                                    <a:lnTo>
                                      <a:pt x="20" y="1"/>
                                    </a:lnTo>
                                    <a:lnTo>
                                      <a:pt x="16" y="0"/>
                                    </a:lnTo>
                                    <a:lnTo>
                                      <a:pt x="10" y="1"/>
                                    </a:lnTo>
                                    <a:lnTo>
                                      <a:pt x="6" y="3"/>
                                    </a:lnTo>
                                    <a:lnTo>
                                      <a:pt x="2" y="6"/>
                                    </a:lnTo>
                                    <a:lnTo>
                                      <a:pt x="0" y="11"/>
                                    </a:lnTo>
                                    <a:lnTo>
                                      <a:pt x="2" y="16"/>
                                    </a:lnTo>
                                    <a:lnTo>
                                      <a:pt x="4" y="20"/>
                                    </a:lnTo>
                                    <a:lnTo>
                                      <a:pt x="10" y="21"/>
                                    </a:lnTo>
                                    <a:lnTo>
                                      <a:pt x="14" y="25"/>
                                    </a:lnTo>
                                    <a:lnTo>
                                      <a:pt x="20" y="23"/>
                                    </a:lnTo>
                                    <a:lnTo>
                                      <a:pt x="24" y="21"/>
                                    </a:lnTo>
                                    <a:lnTo>
                                      <a:pt x="28" y="16"/>
                                    </a:lnTo>
                                    <a:lnTo>
                                      <a:pt x="30" y="13"/>
                                    </a:lnTo>
                                    <a:lnTo>
                                      <a:pt x="30" y="11"/>
                                    </a:lnTo>
                                    <a:lnTo>
                                      <a:pt x="30" y="11"/>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87" name="Freeform 112"/>
                            <wps:cNvSpPr/>
                            <wps:spPr bwMode="auto">
                              <a:xfrm>
                                <a:off x="5100" y="2117"/>
                                <a:ext cx="31" cy="26"/>
                              </a:xfrm>
                              <a:custGeom>
                                <a:avLst/>
                                <a:gdLst>
                                  <a:gd name="T0" fmla="*/ 30 w 31"/>
                                  <a:gd name="T1" fmla="*/ 13 h 26"/>
                                  <a:gd name="T2" fmla="*/ 28 w 31"/>
                                  <a:gd name="T3" fmla="*/ 8 h 26"/>
                                  <a:gd name="T4" fmla="*/ 26 w 31"/>
                                  <a:gd name="T5" fmla="*/ 5 h 26"/>
                                  <a:gd name="T6" fmla="*/ 20 w 31"/>
                                  <a:gd name="T7" fmla="*/ 3 h 26"/>
                                  <a:gd name="T8" fmla="*/ 16 w 31"/>
                                  <a:gd name="T9" fmla="*/ 0 h 26"/>
                                  <a:gd name="T10" fmla="*/ 10 w 31"/>
                                  <a:gd name="T11" fmla="*/ 0 h 26"/>
                                  <a:gd name="T12" fmla="*/ 6 w 31"/>
                                  <a:gd name="T13" fmla="*/ 5 h 26"/>
                                  <a:gd name="T14" fmla="*/ 2 w 31"/>
                                  <a:gd name="T15" fmla="*/ 8 h 26"/>
                                  <a:gd name="T16" fmla="*/ 0 w 31"/>
                                  <a:gd name="T17" fmla="*/ 11 h 26"/>
                                  <a:gd name="T18" fmla="*/ 2 w 31"/>
                                  <a:gd name="T19" fmla="*/ 16 h 26"/>
                                  <a:gd name="T20" fmla="*/ 4 w 31"/>
                                  <a:gd name="T21" fmla="*/ 20 h 26"/>
                                  <a:gd name="T22" fmla="*/ 10 w 31"/>
                                  <a:gd name="T23" fmla="*/ 23 h 26"/>
                                  <a:gd name="T24" fmla="*/ 14 w 31"/>
                                  <a:gd name="T25" fmla="*/ 25 h 26"/>
                                  <a:gd name="T26" fmla="*/ 20 w 31"/>
                                  <a:gd name="T27" fmla="*/ 23 h 26"/>
                                  <a:gd name="T28" fmla="*/ 24 w 31"/>
                                  <a:gd name="T29" fmla="*/ 21 h 26"/>
                                  <a:gd name="T30" fmla="*/ 28 w 31"/>
                                  <a:gd name="T31" fmla="*/ 18 h 26"/>
                                  <a:gd name="T32" fmla="*/ 30 w 31"/>
                                  <a:gd name="T33" fmla="*/ 13 h 26"/>
                                  <a:gd name="T34" fmla="*/ 30 w 31"/>
                                  <a:gd name="T35" fmla="*/ 13 h 26"/>
                                  <a:gd name="T36" fmla="*/ 30 w 31"/>
                                  <a:gd name="T37"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3"/>
                                    </a:moveTo>
                                    <a:lnTo>
                                      <a:pt x="28" y="8"/>
                                    </a:lnTo>
                                    <a:lnTo>
                                      <a:pt x="26" y="5"/>
                                    </a:lnTo>
                                    <a:lnTo>
                                      <a:pt x="20" y="3"/>
                                    </a:lnTo>
                                    <a:lnTo>
                                      <a:pt x="16" y="0"/>
                                    </a:lnTo>
                                    <a:lnTo>
                                      <a:pt x="10" y="0"/>
                                    </a:lnTo>
                                    <a:lnTo>
                                      <a:pt x="6" y="5"/>
                                    </a:lnTo>
                                    <a:lnTo>
                                      <a:pt x="2" y="8"/>
                                    </a:lnTo>
                                    <a:lnTo>
                                      <a:pt x="0" y="11"/>
                                    </a:lnTo>
                                    <a:lnTo>
                                      <a:pt x="2" y="16"/>
                                    </a:lnTo>
                                    <a:lnTo>
                                      <a:pt x="4" y="20"/>
                                    </a:lnTo>
                                    <a:lnTo>
                                      <a:pt x="10" y="23"/>
                                    </a:lnTo>
                                    <a:lnTo>
                                      <a:pt x="14" y="25"/>
                                    </a:lnTo>
                                    <a:lnTo>
                                      <a:pt x="20" y="23"/>
                                    </a:lnTo>
                                    <a:lnTo>
                                      <a:pt x="24" y="21"/>
                                    </a:lnTo>
                                    <a:lnTo>
                                      <a:pt x="28" y="18"/>
                                    </a:lnTo>
                                    <a:lnTo>
                                      <a:pt x="30" y="13"/>
                                    </a:lnTo>
                                    <a:lnTo>
                                      <a:pt x="30" y="13"/>
                                    </a:lnTo>
                                    <a:lnTo>
                                      <a:pt x="30" y="13"/>
                                    </a:lnTo>
                                  </a:path>
                                </a:pathLst>
                              </a:custGeom>
                              <a:grpFill/>
                              <a:ln>
                                <a:noFill/>
                              </a:ln>
                              <a:effectLst/>
                            </wps:spPr>
                            <wps:bodyPr rot="0" vert="horz" wrap="square" lIns="91440" tIns="45720" rIns="91440" bIns="45720" anchor="t" anchorCtr="0" upright="1">
                              <a:noAutofit/>
                            </wps:bodyPr>
                          </wps:wsp>
                          <wps:wsp>
                            <wps:cNvPr id="18588" name="Freeform 113"/>
                            <wps:cNvSpPr/>
                            <wps:spPr bwMode="auto">
                              <a:xfrm>
                                <a:off x="5100" y="2117"/>
                                <a:ext cx="31" cy="26"/>
                              </a:xfrm>
                              <a:custGeom>
                                <a:avLst/>
                                <a:gdLst>
                                  <a:gd name="T0" fmla="*/ 30 w 31"/>
                                  <a:gd name="T1" fmla="*/ 13 h 26"/>
                                  <a:gd name="T2" fmla="*/ 28 w 31"/>
                                  <a:gd name="T3" fmla="*/ 8 h 26"/>
                                  <a:gd name="T4" fmla="*/ 26 w 31"/>
                                  <a:gd name="T5" fmla="*/ 5 h 26"/>
                                  <a:gd name="T6" fmla="*/ 20 w 31"/>
                                  <a:gd name="T7" fmla="*/ 3 h 26"/>
                                  <a:gd name="T8" fmla="*/ 16 w 31"/>
                                  <a:gd name="T9" fmla="*/ 0 h 26"/>
                                  <a:gd name="T10" fmla="*/ 10 w 31"/>
                                  <a:gd name="T11" fmla="*/ 0 h 26"/>
                                  <a:gd name="T12" fmla="*/ 6 w 31"/>
                                  <a:gd name="T13" fmla="*/ 5 h 26"/>
                                  <a:gd name="T14" fmla="*/ 2 w 31"/>
                                  <a:gd name="T15" fmla="*/ 8 h 26"/>
                                  <a:gd name="T16" fmla="*/ 0 w 31"/>
                                  <a:gd name="T17" fmla="*/ 11 h 26"/>
                                  <a:gd name="T18" fmla="*/ 2 w 31"/>
                                  <a:gd name="T19" fmla="*/ 16 h 26"/>
                                  <a:gd name="T20" fmla="*/ 4 w 31"/>
                                  <a:gd name="T21" fmla="*/ 20 h 26"/>
                                  <a:gd name="T22" fmla="*/ 10 w 31"/>
                                  <a:gd name="T23" fmla="*/ 23 h 26"/>
                                  <a:gd name="T24" fmla="*/ 14 w 31"/>
                                  <a:gd name="T25" fmla="*/ 25 h 26"/>
                                  <a:gd name="T26" fmla="*/ 20 w 31"/>
                                  <a:gd name="T27" fmla="*/ 23 h 26"/>
                                  <a:gd name="T28" fmla="*/ 24 w 31"/>
                                  <a:gd name="T29" fmla="*/ 21 h 26"/>
                                  <a:gd name="T30" fmla="*/ 28 w 31"/>
                                  <a:gd name="T31" fmla="*/ 18 h 26"/>
                                  <a:gd name="T32" fmla="*/ 30 w 31"/>
                                  <a:gd name="T33" fmla="*/ 13 h 26"/>
                                  <a:gd name="T34" fmla="*/ 30 w 31"/>
                                  <a:gd name="T35" fmla="*/ 13 h 26"/>
                                  <a:gd name="T36" fmla="*/ 30 w 31"/>
                                  <a:gd name="T37"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3"/>
                                    </a:moveTo>
                                    <a:lnTo>
                                      <a:pt x="28" y="8"/>
                                    </a:lnTo>
                                    <a:lnTo>
                                      <a:pt x="26" y="5"/>
                                    </a:lnTo>
                                    <a:lnTo>
                                      <a:pt x="20" y="3"/>
                                    </a:lnTo>
                                    <a:lnTo>
                                      <a:pt x="16" y="0"/>
                                    </a:lnTo>
                                    <a:lnTo>
                                      <a:pt x="10" y="0"/>
                                    </a:lnTo>
                                    <a:lnTo>
                                      <a:pt x="6" y="5"/>
                                    </a:lnTo>
                                    <a:lnTo>
                                      <a:pt x="2" y="8"/>
                                    </a:lnTo>
                                    <a:lnTo>
                                      <a:pt x="0" y="11"/>
                                    </a:lnTo>
                                    <a:lnTo>
                                      <a:pt x="2" y="16"/>
                                    </a:lnTo>
                                    <a:lnTo>
                                      <a:pt x="4" y="20"/>
                                    </a:lnTo>
                                    <a:lnTo>
                                      <a:pt x="10" y="23"/>
                                    </a:lnTo>
                                    <a:lnTo>
                                      <a:pt x="14" y="25"/>
                                    </a:lnTo>
                                    <a:lnTo>
                                      <a:pt x="20" y="23"/>
                                    </a:lnTo>
                                    <a:lnTo>
                                      <a:pt x="24" y="21"/>
                                    </a:lnTo>
                                    <a:lnTo>
                                      <a:pt x="28" y="18"/>
                                    </a:lnTo>
                                    <a:lnTo>
                                      <a:pt x="30" y="13"/>
                                    </a:lnTo>
                                    <a:lnTo>
                                      <a:pt x="30" y="13"/>
                                    </a:lnTo>
                                    <a:lnTo>
                                      <a:pt x="30" y="13"/>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89" name="Freeform 114"/>
                            <wps:cNvSpPr/>
                            <wps:spPr bwMode="auto">
                              <a:xfrm>
                                <a:off x="4233" y="1331"/>
                                <a:ext cx="30" cy="25"/>
                              </a:xfrm>
                              <a:custGeom>
                                <a:avLst/>
                                <a:gdLst>
                                  <a:gd name="T0" fmla="*/ 29 w 30"/>
                                  <a:gd name="T1" fmla="*/ 11 h 25"/>
                                  <a:gd name="T2" fmla="*/ 26 w 30"/>
                                  <a:gd name="T3" fmla="*/ 8 h 25"/>
                                  <a:gd name="T4" fmla="*/ 24 w 30"/>
                                  <a:gd name="T5" fmla="*/ 3 h 25"/>
                                  <a:gd name="T6" fmla="*/ 20 w 30"/>
                                  <a:gd name="T7" fmla="*/ 3 h 25"/>
                                  <a:gd name="T8" fmla="*/ 14 w 30"/>
                                  <a:gd name="T9" fmla="*/ 0 h 25"/>
                                  <a:gd name="T10" fmla="*/ 10 w 30"/>
                                  <a:gd name="T11" fmla="*/ 0 h 25"/>
                                  <a:gd name="T12" fmla="*/ 4 w 30"/>
                                  <a:gd name="T13" fmla="*/ 3 h 25"/>
                                  <a:gd name="T14" fmla="*/ 2 w 30"/>
                                  <a:gd name="T15" fmla="*/ 6 h 25"/>
                                  <a:gd name="T16" fmla="*/ 0 w 30"/>
                                  <a:gd name="T17" fmla="*/ 11 h 25"/>
                                  <a:gd name="T18" fmla="*/ 2 w 30"/>
                                  <a:gd name="T19" fmla="*/ 16 h 25"/>
                                  <a:gd name="T20" fmla="*/ 4 w 30"/>
                                  <a:gd name="T21" fmla="*/ 19 h 25"/>
                                  <a:gd name="T22" fmla="*/ 8 w 30"/>
                                  <a:gd name="T23" fmla="*/ 24 h 25"/>
                                  <a:gd name="T24" fmla="*/ 14 w 30"/>
                                  <a:gd name="T25" fmla="*/ 24 h 25"/>
                                  <a:gd name="T26" fmla="*/ 20 w 30"/>
                                  <a:gd name="T27" fmla="*/ 24 h 25"/>
                                  <a:gd name="T28" fmla="*/ 22 w 30"/>
                                  <a:gd name="T29" fmla="*/ 20 h 25"/>
                                  <a:gd name="T30" fmla="*/ 26 w 30"/>
                                  <a:gd name="T31" fmla="*/ 16 h 25"/>
                                  <a:gd name="T32" fmla="*/ 29 w 30"/>
                                  <a:gd name="T33" fmla="*/ 12 h 25"/>
                                  <a:gd name="T34" fmla="*/ 29 w 30"/>
                                  <a:gd name="T35" fmla="*/ 11 h 25"/>
                                  <a:gd name="T36" fmla="*/ 29 w 30"/>
                                  <a:gd name="T37"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0" h="25">
                                    <a:moveTo>
                                      <a:pt x="29" y="11"/>
                                    </a:moveTo>
                                    <a:lnTo>
                                      <a:pt x="26" y="8"/>
                                    </a:lnTo>
                                    <a:lnTo>
                                      <a:pt x="24" y="3"/>
                                    </a:lnTo>
                                    <a:lnTo>
                                      <a:pt x="20" y="3"/>
                                    </a:lnTo>
                                    <a:lnTo>
                                      <a:pt x="14" y="0"/>
                                    </a:lnTo>
                                    <a:lnTo>
                                      <a:pt x="10" y="0"/>
                                    </a:lnTo>
                                    <a:lnTo>
                                      <a:pt x="4" y="3"/>
                                    </a:lnTo>
                                    <a:lnTo>
                                      <a:pt x="2" y="6"/>
                                    </a:lnTo>
                                    <a:lnTo>
                                      <a:pt x="0" y="11"/>
                                    </a:lnTo>
                                    <a:lnTo>
                                      <a:pt x="2" y="16"/>
                                    </a:lnTo>
                                    <a:lnTo>
                                      <a:pt x="4" y="19"/>
                                    </a:lnTo>
                                    <a:lnTo>
                                      <a:pt x="8" y="24"/>
                                    </a:lnTo>
                                    <a:lnTo>
                                      <a:pt x="14" y="24"/>
                                    </a:lnTo>
                                    <a:lnTo>
                                      <a:pt x="20" y="24"/>
                                    </a:lnTo>
                                    <a:lnTo>
                                      <a:pt x="22" y="20"/>
                                    </a:lnTo>
                                    <a:lnTo>
                                      <a:pt x="26" y="16"/>
                                    </a:lnTo>
                                    <a:lnTo>
                                      <a:pt x="29" y="12"/>
                                    </a:lnTo>
                                    <a:lnTo>
                                      <a:pt x="29" y="11"/>
                                    </a:lnTo>
                                    <a:lnTo>
                                      <a:pt x="29" y="11"/>
                                    </a:lnTo>
                                  </a:path>
                                </a:pathLst>
                              </a:custGeom>
                              <a:grpFill/>
                              <a:ln>
                                <a:noFill/>
                              </a:ln>
                              <a:effectLst/>
                            </wps:spPr>
                            <wps:bodyPr rot="0" vert="horz" wrap="square" lIns="91440" tIns="45720" rIns="91440" bIns="45720" anchor="t" anchorCtr="0" upright="1">
                              <a:noAutofit/>
                            </wps:bodyPr>
                          </wps:wsp>
                          <wps:wsp>
                            <wps:cNvPr id="18590" name="Freeform 115"/>
                            <wps:cNvSpPr/>
                            <wps:spPr bwMode="auto">
                              <a:xfrm>
                                <a:off x="4233" y="1331"/>
                                <a:ext cx="30" cy="25"/>
                              </a:xfrm>
                              <a:custGeom>
                                <a:avLst/>
                                <a:gdLst>
                                  <a:gd name="T0" fmla="*/ 29 w 30"/>
                                  <a:gd name="T1" fmla="*/ 11 h 25"/>
                                  <a:gd name="T2" fmla="*/ 26 w 30"/>
                                  <a:gd name="T3" fmla="*/ 8 h 25"/>
                                  <a:gd name="T4" fmla="*/ 24 w 30"/>
                                  <a:gd name="T5" fmla="*/ 3 h 25"/>
                                  <a:gd name="T6" fmla="*/ 20 w 30"/>
                                  <a:gd name="T7" fmla="*/ 3 h 25"/>
                                  <a:gd name="T8" fmla="*/ 14 w 30"/>
                                  <a:gd name="T9" fmla="*/ 0 h 25"/>
                                  <a:gd name="T10" fmla="*/ 10 w 30"/>
                                  <a:gd name="T11" fmla="*/ 0 h 25"/>
                                  <a:gd name="T12" fmla="*/ 4 w 30"/>
                                  <a:gd name="T13" fmla="*/ 3 h 25"/>
                                  <a:gd name="T14" fmla="*/ 2 w 30"/>
                                  <a:gd name="T15" fmla="*/ 6 h 25"/>
                                  <a:gd name="T16" fmla="*/ 0 w 30"/>
                                  <a:gd name="T17" fmla="*/ 11 h 25"/>
                                  <a:gd name="T18" fmla="*/ 2 w 30"/>
                                  <a:gd name="T19" fmla="*/ 16 h 25"/>
                                  <a:gd name="T20" fmla="*/ 4 w 30"/>
                                  <a:gd name="T21" fmla="*/ 19 h 25"/>
                                  <a:gd name="T22" fmla="*/ 8 w 30"/>
                                  <a:gd name="T23" fmla="*/ 24 h 25"/>
                                  <a:gd name="T24" fmla="*/ 14 w 30"/>
                                  <a:gd name="T25" fmla="*/ 24 h 25"/>
                                  <a:gd name="T26" fmla="*/ 20 w 30"/>
                                  <a:gd name="T27" fmla="*/ 24 h 25"/>
                                  <a:gd name="T28" fmla="*/ 22 w 30"/>
                                  <a:gd name="T29" fmla="*/ 20 h 25"/>
                                  <a:gd name="T30" fmla="*/ 26 w 30"/>
                                  <a:gd name="T31" fmla="*/ 16 h 25"/>
                                  <a:gd name="T32" fmla="*/ 29 w 30"/>
                                  <a:gd name="T33" fmla="*/ 12 h 25"/>
                                  <a:gd name="T34" fmla="*/ 29 w 30"/>
                                  <a:gd name="T35" fmla="*/ 11 h 25"/>
                                  <a:gd name="T36" fmla="*/ 29 w 30"/>
                                  <a:gd name="T37"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0" h="25">
                                    <a:moveTo>
                                      <a:pt x="29" y="11"/>
                                    </a:moveTo>
                                    <a:lnTo>
                                      <a:pt x="26" y="8"/>
                                    </a:lnTo>
                                    <a:lnTo>
                                      <a:pt x="24" y="3"/>
                                    </a:lnTo>
                                    <a:lnTo>
                                      <a:pt x="20" y="3"/>
                                    </a:lnTo>
                                    <a:lnTo>
                                      <a:pt x="14" y="0"/>
                                    </a:lnTo>
                                    <a:lnTo>
                                      <a:pt x="10" y="0"/>
                                    </a:lnTo>
                                    <a:lnTo>
                                      <a:pt x="4" y="3"/>
                                    </a:lnTo>
                                    <a:lnTo>
                                      <a:pt x="2" y="6"/>
                                    </a:lnTo>
                                    <a:lnTo>
                                      <a:pt x="0" y="11"/>
                                    </a:lnTo>
                                    <a:lnTo>
                                      <a:pt x="2" y="16"/>
                                    </a:lnTo>
                                    <a:lnTo>
                                      <a:pt x="4" y="19"/>
                                    </a:lnTo>
                                    <a:lnTo>
                                      <a:pt x="8" y="24"/>
                                    </a:lnTo>
                                    <a:lnTo>
                                      <a:pt x="14" y="24"/>
                                    </a:lnTo>
                                    <a:lnTo>
                                      <a:pt x="20" y="24"/>
                                    </a:lnTo>
                                    <a:lnTo>
                                      <a:pt x="22" y="20"/>
                                    </a:lnTo>
                                    <a:lnTo>
                                      <a:pt x="26" y="16"/>
                                    </a:lnTo>
                                    <a:lnTo>
                                      <a:pt x="29" y="12"/>
                                    </a:lnTo>
                                    <a:lnTo>
                                      <a:pt x="29" y="11"/>
                                    </a:lnTo>
                                    <a:lnTo>
                                      <a:pt x="29" y="11"/>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91" name="Freeform 116"/>
                            <wps:cNvSpPr/>
                            <wps:spPr bwMode="auto">
                              <a:xfrm>
                                <a:off x="4236" y="1382"/>
                                <a:ext cx="29" cy="25"/>
                              </a:xfrm>
                              <a:custGeom>
                                <a:avLst/>
                                <a:gdLst>
                                  <a:gd name="T0" fmla="*/ 28 w 29"/>
                                  <a:gd name="T1" fmla="*/ 12 h 25"/>
                                  <a:gd name="T2" fmla="*/ 26 w 29"/>
                                  <a:gd name="T3" fmla="*/ 6 h 25"/>
                                  <a:gd name="T4" fmla="*/ 22 w 29"/>
                                  <a:gd name="T5" fmla="*/ 5 h 25"/>
                                  <a:gd name="T6" fmla="*/ 18 w 29"/>
                                  <a:gd name="T7" fmla="*/ 1 h 25"/>
                                  <a:gd name="T8" fmla="*/ 14 w 29"/>
                                  <a:gd name="T9" fmla="*/ 0 h 25"/>
                                  <a:gd name="T10" fmla="*/ 8 w 29"/>
                                  <a:gd name="T11" fmla="*/ 1 h 25"/>
                                  <a:gd name="T12" fmla="*/ 2 w 29"/>
                                  <a:gd name="T13" fmla="*/ 3 h 25"/>
                                  <a:gd name="T14" fmla="*/ 0 w 29"/>
                                  <a:gd name="T15" fmla="*/ 6 h 25"/>
                                  <a:gd name="T16" fmla="*/ 0 w 29"/>
                                  <a:gd name="T17" fmla="*/ 12 h 25"/>
                                  <a:gd name="T18" fmla="*/ 0 w 29"/>
                                  <a:gd name="T19" fmla="*/ 15 h 25"/>
                                  <a:gd name="T20" fmla="*/ 2 w 29"/>
                                  <a:gd name="T21" fmla="*/ 20 h 25"/>
                                  <a:gd name="T22" fmla="*/ 6 w 29"/>
                                  <a:gd name="T23" fmla="*/ 24 h 25"/>
                                  <a:gd name="T24" fmla="*/ 14 w 29"/>
                                  <a:gd name="T25" fmla="*/ 24 h 25"/>
                                  <a:gd name="T26" fmla="*/ 16 w 29"/>
                                  <a:gd name="T27" fmla="*/ 24 h 25"/>
                                  <a:gd name="T28" fmla="*/ 22 w 29"/>
                                  <a:gd name="T29" fmla="*/ 20 h 25"/>
                                  <a:gd name="T30" fmla="*/ 26 w 29"/>
                                  <a:gd name="T31" fmla="*/ 18 h 25"/>
                                  <a:gd name="T32" fmla="*/ 28 w 29"/>
                                  <a:gd name="T33" fmla="*/ 12 h 25"/>
                                  <a:gd name="T34" fmla="*/ 28 w 29"/>
                                  <a:gd name="T35" fmla="*/ 12 h 25"/>
                                  <a:gd name="T36" fmla="*/ 28 w 29"/>
                                  <a:gd name="T37" fmla="*/ 12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5">
                                    <a:moveTo>
                                      <a:pt x="28" y="12"/>
                                    </a:moveTo>
                                    <a:lnTo>
                                      <a:pt x="26" y="6"/>
                                    </a:lnTo>
                                    <a:lnTo>
                                      <a:pt x="22" y="5"/>
                                    </a:lnTo>
                                    <a:lnTo>
                                      <a:pt x="18" y="1"/>
                                    </a:lnTo>
                                    <a:lnTo>
                                      <a:pt x="14" y="0"/>
                                    </a:lnTo>
                                    <a:lnTo>
                                      <a:pt x="8" y="1"/>
                                    </a:lnTo>
                                    <a:lnTo>
                                      <a:pt x="2" y="3"/>
                                    </a:lnTo>
                                    <a:lnTo>
                                      <a:pt x="0" y="6"/>
                                    </a:lnTo>
                                    <a:lnTo>
                                      <a:pt x="0" y="12"/>
                                    </a:lnTo>
                                    <a:lnTo>
                                      <a:pt x="0" y="15"/>
                                    </a:lnTo>
                                    <a:lnTo>
                                      <a:pt x="2" y="20"/>
                                    </a:lnTo>
                                    <a:lnTo>
                                      <a:pt x="6" y="24"/>
                                    </a:lnTo>
                                    <a:lnTo>
                                      <a:pt x="14" y="24"/>
                                    </a:lnTo>
                                    <a:lnTo>
                                      <a:pt x="16" y="24"/>
                                    </a:lnTo>
                                    <a:lnTo>
                                      <a:pt x="22" y="20"/>
                                    </a:lnTo>
                                    <a:lnTo>
                                      <a:pt x="26" y="18"/>
                                    </a:lnTo>
                                    <a:lnTo>
                                      <a:pt x="28" y="12"/>
                                    </a:lnTo>
                                    <a:lnTo>
                                      <a:pt x="28" y="12"/>
                                    </a:lnTo>
                                    <a:lnTo>
                                      <a:pt x="28" y="12"/>
                                    </a:lnTo>
                                  </a:path>
                                </a:pathLst>
                              </a:custGeom>
                              <a:grpFill/>
                              <a:ln>
                                <a:noFill/>
                              </a:ln>
                              <a:effectLst/>
                            </wps:spPr>
                            <wps:bodyPr rot="0" vert="horz" wrap="square" lIns="91440" tIns="45720" rIns="91440" bIns="45720" anchor="t" anchorCtr="0" upright="1">
                              <a:noAutofit/>
                            </wps:bodyPr>
                          </wps:wsp>
                          <wps:wsp>
                            <wps:cNvPr id="18592" name="Freeform 117"/>
                            <wps:cNvSpPr/>
                            <wps:spPr bwMode="auto">
                              <a:xfrm>
                                <a:off x="4236" y="1382"/>
                                <a:ext cx="29" cy="25"/>
                              </a:xfrm>
                              <a:custGeom>
                                <a:avLst/>
                                <a:gdLst>
                                  <a:gd name="T0" fmla="*/ 28 w 29"/>
                                  <a:gd name="T1" fmla="*/ 12 h 25"/>
                                  <a:gd name="T2" fmla="*/ 26 w 29"/>
                                  <a:gd name="T3" fmla="*/ 6 h 25"/>
                                  <a:gd name="T4" fmla="*/ 22 w 29"/>
                                  <a:gd name="T5" fmla="*/ 5 h 25"/>
                                  <a:gd name="T6" fmla="*/ 18 w 29"/>
                                  <a:gd name="T7" fmla="*/ 1 h 25"/>
                                  <a:gd name="T8" fmla="*/ 14 w 29"/>
                                  <a:gd name="T9" fmla="*/ 0 h 25"/>
                                  <a:gd name="T10" fmla="*/ 8 w 29"/>
                                  <a:gd name="T11" fmla="*/ 1 h 25"/>
                                  <a:gd name="T12" fmla="*/ 2 w 29"/>
                                  <a:gd name="T13" fmla="*/ 3 h 25"/>
                                  <a:gd name="T14" fmla="*/ 0 w 29"/>
                                  <a:gd name="T15" fmla="*/ 6 h 25"/>
                                  <a:gd name="T16" fmla="*/ 0 w 29"/>
                                  <a:gd name="T17" fmla="*/ 12 h 25"/>
                                  <a:gd name="T18" fmla="*/ 0 w 29"/>
                                  <a:gd name="T19" fmla="*/ 15 h 25"/>
                                  <a:gd name="T20" fmla="*/ 2 w 29"/>
                                  <a:gd name="T21" fmla="*/ 20 h 25"/>
                                  <a:gd name="T22" fmla="*/ 6 w 29"/>
                                  <a:gd name="T23" fmla="*/ 24 h 25"/>
                                  <a:gd name="T24" fmla="*/ 14 w 29"/>
                                  <a:gd name="T25" fmla="*/ 24 h 25"/>
                                  <a:gd name="T26" fmla="*/ 16 w 29"/>
                                  <a:gd name="T27" fmla="*/ 24 h 25"/>
                                  <a:gd name="T28" fmla="*/ 22 w 29"/>
                                  <a:gd name="T29" fmla="*/ 20 h 25"/>
                                  <a:gd name="T30" fmla="*/ 26 w 29"/>
                                  <a:gd name="T31" fmla="*/ 18 h 25"/>
                                  <a:gd name="T32" fmla="*/ 28 w 29"/>
                                  <a:gd name="T33" fmla="*/ 12 h 25"/>
                                  <a:gd name="T34" fmla="*/ 28 w 29"/>
                                  <a:gd name="T35" fmla="*/ 12 h 25"/>
                                  <a:gd name="T36" fmla="*/ 28 w 29"/>
                                  <a:gd name="T37" fmla="*/ 12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5">
                                    <a:moveTo>
                                      <a:pt x="28" y="12"/>
                                    </a:moveTo>
                                    <a:lnTo>
                                      <a:pt x="26" y="6"/>
                                    </a:lnTo>
                                    <a:lnTo>
                                      <a:pt x="22" y="5"/>
                                    </a:lnTo>
                                    <a:lnTo>
                                      <a:pt x="18" y="1"/>
                                    </a:lnTo>
                                    <a:lnTo>
                                      <a:pt x="14" y="0"/>
                                    </a:lnTo>
                                    <a:lnTo>
                                      <a:pt x="8" y="1"/>
                                    </a:lnTo>
                                    <a:lnTo>
                                      <a:pt x="2" y="3"/>
                                    </a:lnTo>
                                    <a:lnTo>
                                      <a:pt x="0" y="6"/>
                                    </a:lnTo>
                                    <a:lnTo>
                                      <a:pt x="0" y="12"/>
                                    </a:lnTo>
                                    <a:lnTo>
                                      <a:pt x="0" y="15"/>
                                    </a:lnTo>
                                    <a:lnTo>
                                      <a:pt x="2" y="20"/>
                                    </a:lnTo>
                                    <a:lnTo>
                                      <a:pt x="6" y="24"/>
                                    </a:lnTo>
                                    <a:lnTo>
                                      <a:pt x="14" y="24"/>
                                    </a:lnTo>
                                    <a:lnTo>
                                      <a:pt x="16" y="24"/>
                                    </a:lnTo>
                                    <a:lnTo>
                                      <a:pt x="22" y="20"/>
                                    </a:lnTo>
                                    <a:lnTo>
                                      <a:pt x="26" y="18"/>
                                    </a:lnTo>
                                    <a:lnTo>
                                      <a:pt x="28" y="12"/>
                                    </a:lnTo>
                                    <a:lnTo>
                                      <a:pt x="28" y="12"/>
                                    </a:lnTo>
                                    <a:lnTo>
                                      <a:pt x="28"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93" name="Freeform 118"/>
                            <wps:cNvSpPr/>
                            <wps:spPr bwMode="auto">
                              <a:xfrm>
                                <a:off x="4236" y="1434"/>
                                <a:ext cx="29" cy="26"/>
                              </a:xfrm>
                              <a:custGeom>
                                <a:avLst/>
                                <a:gdLst>
                                  <a:gd name="T0" fmla="*/ 28 w 29"/>
                                  <a:gd name="T1" fmla="*/ 14 h 26"/>
                                  <a:gd name="T2" fmla="*/ 26 w 29"/>
                                  <a:gd name="T3" fmla="*/ 8 h 26"/>
                                  <a:gd name="T4" fmla="*/ 22 w 29"/>
                                  <a:gd name="T5" fmla="*/ 5 h 26"/>
                                  <a:gd name="T6" fmla="*/ 18 w 29"/>
                                  <a:gd name="T7" fmla="*/ 0 h 26"/>
                                  <a:gd name="T8" fmla="*/ 14 w 29"/>
                                  <a:gd name="T9" fmla="*/ 0 h 26"/>
                                  <a:gd name="T10" fmla="*/ 8 w 29"/>
                                  <a:gd name="T11" fmla="*/ 0 h 26"/>
                                  <a:gd name="T12" fmla="*/ 2 w 29"/>
                                  <a:gd name="T13" fmla="*/ 3 h 26"/>
                                  <a:gd name="T14" fmla="*/ 0 w 29"/>
                                  <a:gd name="T15" fmla="*/ 8 h 26"/>
                                  <a:gd name="T16" fmla="*/ 0 w 29"/>
                                  <a:gd name="T17" fmla="*/ 14 h 26"/>
                                  <a:gd name="T18" fmla="*/ 0 w 29"/>
                                  <a:gd name="T19" fmla="*/ 16 h 26"/>
                                  <a:gd name="T20" fmla="*/ 2 w 29"/>
                                  <a:gd name="T21" fmla="*/ 21 h 26"/>
                                  <a:gd name="T22" fmla="*/ 6 w 29"/>
                                  <a:gd name="T23" fmla="*/ 23 h 26"/>
                                  <a:gd name="T24" fmla="*/ 14 w 29"/>
                                  <a:gd name="T25" fmla="*/ 25 h 26"/>
                                  <a:gd name="T26" fmla="*/ 16 w 29"/>
                                  <a:gd name="T27" fmla="*/ 25 h 26"/>
                                  <a:gd name="T28" fmla="*/ 22 w 29"/>
                                  <a:gd name="T29" fmla="*/ 23 h 26"/>
                                  <a:gd name="T30" fmla="*/ 26 w 29"/>
                                  <a:gd name="T31" fmla="*/ 19 h 26"/>
                                  <a:gd name="T32" fmla="*/ 28 w 29"/>
                                  <a:gd name="T33" fmla="*/ 14 h 26"/>
                                  <a:gd name="T34" fmla="*/ 28 w 29"/>
                                  <a:gd name="T35" fmla="*/ 14 h 26"/>
                                  <a:gd name="T36" fmla="*/ 28 w 29"/>
                                  <a:gd name="T37" fmla="*/ 14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4"/>
                                    </a:moveTo>
                                    <a:lnTo>
                                      <a:pt x="26" y="8"/>
                                    </a:lnTo>
                                    <a:lnTo>
                                      <a:pt x="22" y="5"/>
                                    </a:lnTo>
                                    <a:lnTo>
                                      <a:pt x="18" y="0"/>
                                    </a:lnTo>
                                    <a:lnTo>
                                      <a:pt x="14" y="0"/>
                                    </a:lnTo>
                                    <a:lnTo>
                                      <a:pt x="8" y="0"/>
                                    </a:lnTo>
                                    <a:lnTo>
                                      <a:pt x="2" y="3"/>
                                    </a:lnTo>
                                    <a:lnTo>
                                      <a:pt x="0" y="8"/>
                                    </a:lnTo>
                                    <a:lnTo>
                                      <a:pt x="0" y="14"/>
                                    </a:lnTo>
                                    <a:lnTo>
                                      <a:pt x="0" y="16"/>
                                    </a:lnTo>
                                    <a:lnTo>
                                      <a:pt x="2" y="21"/>
                                    </a:lnTo>
                                    <a:lnTo>
                                      <a:pt x="6" y="23"/>
                                    </a:lnTo>
                                    <a:lnTo>
                                      <a:pt x="14" y="25"/>
                                    </a:lnTo>
                                    <a:lnTo>
                                      <a:pt x="16" y="25"/>
                                    </a:lnTo>
                                    <a:lnTo>
                                      <a:pt x="22" y="23"/>
                                    </a:lnTo>
                                    <a:lnTo>
                                      <a:pt x="26" y="19"/>
                                    </a:lnTo>
                                    <a:lnTo>
                                      <a:pt x="28" y="14"/>
                                    </a:lnTo>
                                    <a:lnTo>
                                      <a:pt x="28" y="14"/>
                                    </a:lnTo>
                                    <a:lnTo>
                                      <a:pt x="28" y="14"/>
                                    </a:lnTo>
                                  </a:path>
                                </a:pathLst>
                              </a:custGeom>
                              <a:grpFill/>
                              <a:ln>
                                <a:noFill/>
                              </a:ln>
                              <a:effectLst/>
                            </wps:spPr>
                            <wps:bodyPr rot="0" vert="horz" wrap="square" lIns="91440" tIns="45720" rIns="91440" bIns="45720" anchor="t" anchorCtr="0" upright="1">
                              <a:noAutofit/>
                            </wps:bodyPr>
                          </wps:wsp>
                          <wps:wsp>
                            <wps:cNvPr id="18594" name="Freeform 119"/>
                            <wps:cNvSpPr/>
                            <wps:spPr bwMode="auto">
                              <a:xfrm>
                                <a:off x="4236" y="1434"/>
                                <a:ext cx="29" cy="26"/>
                              </a:xfrm>
                              <a:custGeom>
                                <a:avLst/>
                                <a:gdLst>
                                  <a:gd name="T0" fmla="*/ 28 w 29"/>
                                  <a:gd name="T1" fmla="*/ 14 h 26"/>
                                  <a:gd name="T2" fmla="*/ 26 w 29"/>
                                  <a:gd name="T3" fmla="*/ 8 h 26"/>
                                  <a:gd name="T4" fmla="*/ 22 w 29"/>
                                  <a:gd name="T5" fmla="*/ 5 h 26"/>
                                  <a:gd name="T6" fmla="*/ 18 w 29"/>
                                  <a:gd name="T7" fmla="*/ 0 h 26"/>
                                  <a:gd name="T8" fmla="*/ 14 w 29"/>
                                  <a:gd name="T9" fmla="*/ 0 h 26"/>
                                  <a:gd name="T10" fmla="*/ 8 w 29"/>
                                  <a:gd name="T11" fmla="*/ 0 h 26"/>
                                  <a:gd name="T12" fmla="*/ 2 w 29"/>
                                  <a:gd name="T13" fmla="*/ 3 h 26"/>
                                  <a:gd name="T14" fmla="*/ 0 w 29"/>
                                  <a:gd name="T15" fmla="*/ 8 h 26"/>
                                  <a:gd name="T16" fmla="*/ 0 w 29"/>
                                  <a:gd name="T17" fmla="*/ 14 h 26"/>
                                  <a:gd name="T18" fmla="*/ 0 w 29"/>
                                  <a:gd name="T19" fmla="*/ 16 h 26"/>
                                  <a:gd name="T20" fmla="*/ 2 w 29"/>
                                  <a:gd name="T21" fmla="*/ 21 h 26"/>
                                  <a:gd name="T22" fmla="*/ 6 w 29"/>
                                  <a:gd name="T23" fmla="*/ 23 h 26"/>
                                  <a:gd name="T24" fmla="*/ 14 w 29"/>
                                  <a:gd name="T25" fmla="*/ 25 h 26"/>
                                  <a:gd name="T26" fmla="*/ 16 w 29"/>
                                  <a:gd name="T27" fmla="*/ 25 h 26"/>
                                  <a:gd name="T28" fmla="*/ 22 w 29"/>
                                  <a:gd name="T29" fmla="*/ 23 h 26"/>
                                  <a:gd name="T30" fmla="*/ 26 w 29"/>
                                  <a:gd name="T31" fmla="*/ 19 h 26"/>
                                  <a:gd name="T32" fmla="*/ 28 w 29"/>
                                  <a:gd name="T33" fmla="*/ 14 h 26"/>
                                  <a:gd name="T34" fmla="*/ 28 w 29"/>
                                  <a:gd name="T35" fmla="*/ 14 h 26"/>
                                  <a:gd name="T36" fmla="*/ 28 w 29"/>
                                  <a:gd name="T37" fmla="*/ 14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4"/>
                                    </a:moveTo>
                                    <a:lnTo>
                                      <a:pt x="26" y="8"/>
                                    </a:lnTo>
                                    <a:lnTo>
                                      <a:pt x="22" y="5"/>
                                    </a:lnTo>
                                    <a:lnTo>
                                      <a:pt x="18" y="0"/>
                                    </a:lnTo>
                                    <a:lnTo>
                                      <a:pt x="14" y="0"/>
                                    </a:lnTo>
                                    <a:lnTo>
                                      <a:pt x="8" y="0"/>
                                    </a:lnTo>
                                    <a:lnTo>
                                      <a:pt x="2" y="3"/>
                                    </a:lnTo>
                                    <a:lnTo>
                                      <a:pt x="0" y="8"/>
                                    </a:lnTo>
                                    <a:lnTo>
                                      <a:pt x="0" y="14"/>
                                    </a:lnTo>
                                    <a:lnTo>
                                      <a:pt x="0" y="16"/>
                                    </a:lnTo>
                                    <a:lnTo>
                                      <a:pt x="2" y="21"/>
                                    </a:lnTo>
                                    <a:lnTo>
                                      <a:pt x="6" y="23"/>
                                    </a:lnTo>
                                    <a:lnTo>
                                      <a:pt x="14" y="25"/>
                                    </a:lnTo>
                                    <a:lnTo>
                                      <a:pt x="16" y="25"/>
                                    </a:lnTo>
                                    <a:lnTo>
                                      <a:pt x="22" y="23"/>
                                    </a:lnTo>
                                    <a:lnTo>
                                      <a:pt x="26" y="19"/>
                                    </a:lnTo>
                                    <a:lnTo>
                                      <a:pt x="28" y="14"/>
                                    </a:lnTo>
                                    <a:lnTo>
                                      <a:pt x="28" y="14"/>
                                    </a:lnTo>
                                    <a:lnTo>
                                      <a:pt x="28"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95" name="Freeform 120"/>
                            <wps:cNvSpPr/>
                            <wps:spPr bwMode="auto">
                              <a:xfrm>
                                <a:off x="4236" y="1486"/>
                                <a:ext cx="29" cy="26"/>
                              </a:xfrm>
                              <a:custGeom>
                                <a:avLst/>
                                <a:gdLst>
                                  <a:gd name="T0" fmla="*/ 28 w 29"/>
                                  <a:gd name="T1" fmla="*/ 10 h 26"/>
                                  <a:gd name="T2" fmla="*/ 26 w 29"/>
                                  <a:gd name="T3" fmla="*/ 7 h 26"/>
                                  <a:gd name="T4" fmla="*/ 22 w 29"/>
                                  <a:gd name="T5" fmla="*/ 1 h 26"/>
                                  <a:gd name="T6" fmla="*/ 18 w 29"/>
                                  <a:gd name="T7" fmla="*/ 0 h 26"/>
                                  <a:gd name="T8" fmla="*/ 14 w 29"/>
                                  <a:gd name="T9" fmla="*/ 0 h 26"/>
                                  <a:gd name="T10" fmla="*/ 8 w 29"/>
                                  <a:gd name="T11" fmla="*/ 0 h 26"/>
                                  <a:gd name="T12" fmla="*/ 2 w 29"/>
                                  <a:gd name="T13" fmla="*/ 1 h 26"/>
                                  <a:gd name="T14" fmla="*/ 0 w 29"/>
                                  <a:gd name="T15" fmla="*/ 5 h 26"/>
                                  <a:gd name="T16" fmla="*/ 0 w 29"/>
                                  <a:gd name="T17" fmla="*/ 10 h 26"/>
                                  <a:gd name="T18" fmla="*/ 0 w 29"/>
                                  <a:gd name="T19" fmla="*/ 16 h 26"/>
                                  <a:gd name="T20" fmla="*/ 2 w 29"/>
                                  <a:gd name="T21" fmla="*/ 19 h 26"/>
                                  <a:gd name="T22" fmla="*/ 6 w 29"/>
                                  <a:gd name="T23" fmla="*/ 23 h 26"/>
                                  <a:gd name="T24" fmla="*/ 14 w 29"/>
                                  <a:gd name="T25" fmla="*/ 25 h 26"/>
                                  <a:gd name="T26" fmla="*/ 16 w 29"/>
                                  <a:gd name="T27" fmla="*/ 23 h 26"/>
                                  <a:gd name="T28" fmla="*/ 22 w 29"/>
                                  <a:gd name="T29" fmla="*/ 21 h 26"/>
                                  <a:gd name="T30" fmla="*/ 26 w 29"/>
                                  <a:gd name="T31" fmla="*/ 16 h 26"/>
                                  <a:gd name="T32" fmla="*/ 28 w 29"/>
                                  <a:gd name="T33" fmla="*/ 12 h 26"/>
                                  <a:gd name="T34" fmla="*/ 28 w 29"/>
                                  <a:gd name="T35" fmla="*/ 10 h 26"/>
                                  <a:gd name="T36" fmla="*/ 28 w 29"/>
                                  <a:gd name="T37" fmla="*/ 1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0"/>
                                    </a:moveTo>
                                    <a:lnTo>
                                      <a:pt x="26" y="7"/>
                                    </a:lnTo>
                                    <a:lnTo>
                                      <a:pt x="22" y="1"/>
                                    </a:lnTo>
                                    <a:lnTo>
                                      <a:pt x="18" y="0"/>
                                    </a:lnTo>
                                    <a:lnTo>
                                      <a:pt x="14" y="0"/>
                                    </a:lnTo>
                                    <a:lnTo>
                                      <a:pt x="8" y="0"/>
                                    </a:lnTo>
                                    <a:lnTo>
                                      <a:pt x="2" y="1"/>
                                    </a:lnTo>
                                    <a:lnTo>
                                      <a:pt x="0" y="5"/>
                                    </a:lnTo>
                                    <a:lnTo>
                                      <a:pt x="0" y="10"/>
                                    </a:lnTo>
                                    <a:lnTo>
                                      <a:pt x="0" y="16"/>
                                    </a:lnTo>
                                    <a:lnTo>
                                      <a:pt x="2" y="19"/>
                                    </a:lnTo>
                                    <a:lnTo>
                                      <a:pt x="6" y="23"/>
                                    </a:lnTo>
                                    <a:lnTo>
                                      <a:pt x="14" y="25"/>
                                    </a:lnTo>
                                    <a:lnTo>
                                      <a:pt x="16" y="23"/>
                                    </a:lnTo>
                                    <a:lnTo>
                                      <a:pt x="22" y="21"/>
                                    </a:lnTo>
                                    <a:lnTo>
                                      <a:pt x="26" y="16"/>
                                    </a:lnTo>
                                    <a:lnTo>
                                      <a:pt x="28" y="12"/>
                                    </a:lnTo>
                                    <a:lnTo>
                                      <a:pt x="28" y="10"/>
                                    </a:lnTo>
                                    <a:lnTo>
                                      <a:pt x="28" y="10"/>
                                    </a:lnTo>
                                  </a:path>
                                </a:pathLst>
                              </a:custGeom>
                              <a:grpFill/>
                              <a:ln>
                                <a:noFill/>
                              </a:ln>
                              <a:effectLst/>
                            </wps:spPr>
                            <wps:bodyPr rot="0" vert="horz" wrap="square" lIns="91440" tIns="45720" rIns="91440" bIns="45720" anchor="t" anchorCtr="0" upright="1">
                              <a:noAutofit/>
                            </wps:bodyPr>
                          </wps:wsp>
                          <wps:wsp>
                            <wps:cNvPr id="18596" name="Freeform 121"/>
                            <wps:cNvSpPr/>
                            <wps:spPr bwMode="auto">
                              <a:xfrm>
                                <a:off x="4236" y="1486"/>
                                <a:ext cx="29" cy="26"/>
                              </a:xfrm>
                              <a:custGeom>
                                <a:avLst/>
                                <a:gdLst>
                                  <a:gd name="T0" fmla="*/ 28 w 29"/>
                                  <a:gd name="T1" fmla="*/ 10 h 26"/>
                                  <a:gd name="T2" fmla="*/ 26 w 29"/>
                                  <a:gd name="T3" fmla="*/ 7 h 26"/>
                                  <a:gd name="T4" fmla="*/ 22 w 29"/>
                                  <a:gd name="T5" fmla="*/ 1 h 26"/>
                                  <a:gd name="T6" fmla="*/ 18 w 29"/>
                                  <a:gd name="T7" fmla="*/ 0 h 26"/>
                                  <a:gd name="T8" fmla="*/ 14 w 29"/>
                                  <a:gd name="T9" fmla="*/ 0 h 26"/>
                                  <a:gd name="T10" fmla="*/ 8 w 29"/>
                                  <a:gd name="T11" fmla="*/ 0 h 26"/>
                                  <a:gd name="T12" fmla="*/ 2 w 29"/>
                                  <a:gd name="T13" fmla="*/ 1 h 26"/>
                                  <a:gd name="T14" fmla="*/ 0 w 29"/>
                                  <a:gd name="T15" fmla="*/ 5 h 26"/>
                                  <a:gd name="T16" fmla="*/ 0 w 29"/>
                                  <a:gd name="T17" fmla="*/ 10 h 26"/>
                                  <a:gd name="T18" fmla="*/ 0 w 29"/>
                                  <a:gd name="T19" fmla="*/ 16 h 26"/>
                                  <a:gd name="T20" fmla="*/ 2 w 29"/>
                                  <a:gd name="T21" fmla="*/ 19 h 26"/>
                                  <a:gd name="T22" fmla="*/ 6 w 29"/>
                                  <a:gd name="T23" fmla="*/ 23 h 26"/>
                                  <a:gd name="T24" fmla="*/ 14 w 29"/>
                                  <a:gd name="T25" fmla="*/ 25 h 26"/>
                                  <a:gd name="T26" fmla="*/ 16 w 29"/>
                                  <a:gd name="T27" fmla="*/ 23 h 26"/>
                                  <a:gd name="T28" fmla="*/ 22 w 29"/>
                                  <a:gd name="T29" fmla="*/ 21 h 26"/>
                                  <a:gd name="T30" fmla="*/ 26 w 29"/>
                                  <a:gd name="T31" fmla="*/ 16 h 26"/>
                                  <a:gd name="T32" fmla="*/ 28 w 29"/>
                                  <a:gd name="T33" fmla="*/ 12 h 26"/>
                                  <a:gd name="T34" fmla="*/ 28 w 29"/>
                                  <a:gd name="T35" fmla="*/ 10 h 26"/>
                                  <a:gd name="T36" fmla="*/ 28 w 29"/>
                                  <a:gd name="T37" fmla="*/ 10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0"/>
                                    </a:moveTo>
                                    <a:lnTo>
                                      <a:pt x="26" y="7"/>
                                    </a:lnTo>
                                    <a:lnTo>
                                      <a:pt x="22" y="1"/>
                                    </a:lnTo>
                                    <a:lnTo>
                                      <a:pt x="18" y="0"/>
                                    </a:lnTo>
                                    <a:lnTo>
                                      <a:pt x="14" y="0"/>
                                    </a:lnTo>
                                    <a:lnTo>
                                      <a:pt x="8" y="0"/>
                                    </a:lnTo>
                                    <a:lnTo>
                                      <a:pt x="2" y="1"/>
                                    </a:lnTo>
                                    <a:lnTo>
                                      <a:pt x="0" y="5"/>
                                    </a:lnTo>
                                    <a:lnTo>
                                      <a:pt x="0" y="10"/>
                                    </a:lnTo>
                                    <a:lnTo>
                                      <a:pt x="0" y="16"/>
                                    </a:lnTo>
                                    <a:lnTo>
                                      <a:pt x="2" y="19"/>
                                    </a:lnTo>
                                    <a:lnTo>
                                      <a:pt x="6" y="23"/>
                                    </a:lnTo>
                                    <a:lnTo>
                                      <a:pt x="14" y="25"/>
                                    </a:lnTo>
                                    <a:lnTo>
                                      <a:pt x="16" y="23"/>
                                    </a:lnTo>
                                    <a:lnTo>
                                      <a:pt x="22" y="21"/>
                                    </a:lnTo>
                                    <a:lnTo>
                                      <a:pt x="26" y="16"/>
                                    </a:lnTo>
                                    <a:lnTo>
                                      <a:pt x="28" y="12"/>
                                    </a:lnTo>
                                    <a:lnTo>
                                      <a:pt x="28" y="10"/>
                                    </a:lnTo>
                                    <a:lnTo>
                                      <a:pt x="28" y="10"/>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97" name="Freeform 122"/>
                            <wps:cNvSpPr/>
                            <wps:spPr bwMode="auto">
                              <a:xfrm>
                                <a:off x="4236" y="1537"/>
                                <a:ext cx="29" cy="26"/>
                              </a:xfrm>
                              <a:custGeom>
                                <a:avLst/>
                                <a:gdLst>
                                  <a:gd name="T0" fmla="*/ 28 w 29"/>
                                  <a:gd name="T1" fmla="*/ 12 h 26"/>
                                  <a:gd name="T2" fmla="*/ 26 w 29"/>
                                  <a:gd name="T3" fmla="*/ 7 h 26"/>
                                  <a:gd name="T4" fmla="*/ 22 w 29"/>
                                  <a:gd name="T5" fmla="*/ 3 h 26"/>
                                  <a:gd name="T6" fmla="*/ 18 w 29"/>
                                  <a:gd name="T7" fmla="*/ 1 h 26"/>
                                  <a:gd name="T8" fmla="*/ 14 w 29"/>
                                  <a:gd name="T9" fmla="*/ 0 h 26"/>
                                  <a:gd name="T10" fmla="*/ 8 w 29"/>
                                  <a:gd name="T11" fmla="*/ 0 h 26"/>
                                  <a:gd name="T12" fmla="*/ 2 w 29"/>
                                  <a:gd name="T13" fmla="*/ 3 h 26"/>
                                  <a:gd name="T14" fmla="*/ 0 w 29"/>
                                  <a:gd name="T15" fmla="*/ 7 h 26"/>
                                  <a:gd name="T16" fmla="*/ 0 w 29"/>
                                  <a:gd name="T17" fmla="*/ 10 h 26"/>
                                  <a:gd name="T18" fmla="*/ 0 w 29"/>
                                  <a:gd name="T19" fmla="*/ 16 h 26"/>
                                  <a:gd name="T20" fmla="*/ 2 w 29"/>
                                  <a:gd name="T21" fmla="*/ 21 h 26"/>
                                  <a:gd name="T22" fmla="*/ 6 w 29"/>
                                  <a:gd name="T23" fmla="*/ 21 h 26"/>
                                  <a:gd name="T24" fmla="*/ 14 w 29"/>
                                  <a:gd name="T25" fmla="*/ 25 h 26"/>
                                  <a:gd name="T26" fmla="*/ 16 w 29"/>
                                  <a:gd name="T27" fmla="*/ 25 h 26"/>
                                  <a:gd name="T28" fmla="*/ 22 w 29"/>
                                  <a:gd name="T29" fmla="*/ 21 h 26"/>
                                  <a:gd name="T30" fmla="*/ 26 w 29"/>
                                  <a:gd name="T31" fmla="*/ 17 h 26"/>
                                  <a:gd name="T32" fmla="*/ 28 w 29"/>
                                  <a:gd name="T33" fmla="*/ 14 h 26"/>
                                  <a:gd name="T34" fmla="*/ 28 w 29"/>
                                  <a:gd name="T35" fmla="*/ 12 h 26"/>
                                  <a:gd name="T36" fmla="*/ 28 w 29"/>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2"/>
                                    </a:moveTo>
                                    <a:lnTo>
                                      <a:pt x="26" y="7"/>
                                    </a:lnTo>
                                    <a:lnTo>
                                      <a:pt x="22" y="3"/>
                                    </a:lnTo>
                                    <a:lnTo>
                                      <a:pt x="18" y="1"/>
                                    </a:lnTo>
                                    <a:lnTo>
                                      <a:pt x="14" y="0"/>
                                    </a:lnTo>
                                    <a:lnTo>
                                      <a:pt x="8" y="0"/>
                                    </a:lnTo>
                                    <a:lnTo>
                                      <a:pt x="2" y="3"/>
                                    </a:lnTo>
                                    <a:lnTo>
                                      <a:pt x="0" y="7"/>
                                    </a:lnTo>
                                    <a:lnTo>
                                      <a:pt x="0" y="10"/>
                                    </a:lnTo>
                                    <a:lnTo>
                                      <a:pt x="0" y="16"/>
                                    </a:lnTo>
                                    <a:lnTo>
                                      <a:pt x="2" y="21"/>
                                    </a:lnTo>
                                    <a:lnTo>
                                      <a:pt x="6" y="21"/>
                                    </a:lnTo>
                                    <a:lnTo>
                                      <a:pt x="14" y="25"/>
                                    </a:lnTo>
                                    <a:lnTo>
                                      <a:pt x="16" y="25"/>
                                    </a:lnTo>
                                    <a:lnTo>
                                      <a:pt x="22" y="21"/>
                                    </a:lnTo>
                                    <a:lnTo>
                                      <a:pt x="26" y="17"/>
                                    </a:lnTo>
                                    <a:lnTo>
                                      <a:pt x="28" y="14"/>
                                    </a:lnTo>
                                    <a:lnTo>
                                      <a:pt x="28" y="12"/>
                                    </a:lnTo>
                                    <a:lnTo>
                                      <a:pt x="28" y="12"/>
                                    </a:lnTo>
                                  </a:path>
                                </a:pathLst>
                              </a:custGeom>
                              <a:grpFill/>
                              <a:ln>
                                <a:noFill/>
                              </a:ln>
                              <a:effectLst/>
                            </wps:spPr>
                            <wps:bodyPr rot="0" vert="horz" wrap="square" lIns="91440" tIns="45720" rIns="91440" bIns="45720" anchor="t" anchorCtr="0" upright="1">
                              <a:noAutofit/>
                            </wps:bodyPr>
                          </wps:wsp>
                          <wps:wsp>
                            <wps:cNvPr id="18598" name="Freeform 123"/>
                            <wps:cNvSpPr/>
                            <wps:spPr bwMode="auto">
                              <a:xfrm>
                                <a:off x="4236" y="1537"/>
                                <a:ext cx="29" cy="26"/>
                              </a:xfrm>
                              <a:custGeom>
                                <a:avLst/>
                                <a:gdLst>
                                  <a:gd name="T0" fmla="*/ 28 w 29"/>
                                  <a:gd name="T1" fmla="*/ 12 h 26"/>
                                  <a:gd name="T2" fmla="*/ 26 w 29"/>
                                  <a:gd name="T3" fmla="*/ 7 h 26"/>
                                  <a:gd name="T4" fmla="*/ 22 w 29"/>
                                  <a:gd name="T5" fmla="*/ 3 h 26"/>
                                  <a:gd name="T6" fmla="*/ 18 w 29"/>
                                  <a:gd name="T7" fmla="*/ 1 h 26"/>
                                  <a:gd name="T8" fmla="*/ 14 w 29"/>
                                  <a:gd name="T9" fmla="*/ 0 h 26"/>
                                  <a:gd name="T10" fmla="*/ 8 w 29"/>
                                  <a:gd name="T11" fmla="*/ 0 h 26"/>
                                  <a:gd name="T12" fmla="*/ 2 w 29"/>
                                  <a:gd name="T13" fmla="*/ 3 h 26"/>
                                  <a:gd name="T14" fmla="*/ 0 w 29"/>
                                  <a:gd name="T15" fmla="*/ 7 h 26"/>
                                  <a:gd name="T16" fmla="*/ 0 w 29"/>
                                  <a:gd name="T17" fmla="*/ 10 h 26"/>
                                  <a:gd name="T18" fmla="*/ 0 w 29"/>
                                  <a:gd name="T19" fmla="*/ 16 h 26"/>
                                  <a:gd name="T20" fmla="*/ 2 w 29"/>
                                  <a:gd name="T21" fmla="*/ 21 h 26"/>
                                  <a:gd name="T22" fmla="*/ 6 w 29"/>
                                  <a:gd name="T23" fmla="*/ 21 h 26"/>
                                  <a:gd name="T24" fmla="*/ 14 w 29"/>
                                  <a:gd name="T25" fmla="*/ 25 h 26"/>
                                  <a:gd name="T26" fmla="*/ 16 w 29"/>
                                  <a:gd name="T27" fmla="*/ 25 h 26"/>
                                  <a:gd name="T28" fmla="*/ 22 w 29"/>
                                  <a:gd name="T29" fmla="*/ 21 h 26"/>
                                  <a:gd name="T30" fmla="*/ 26 w 29"/>
                                  <a:gd name="T31" fmla="*/ 17 h 26"/>
                                  <a:gd name="T32" fmla="*/ 28 w 29"/>
                                  <a:gd name="T33" fmla="*/ 14 h 26"/>
                                  <a:gd name="T34" fmla="*/ 28 w 29"/>
                                  <a:gd name="T35" fmla="*/ 12 h 26"/>
                                  <a:gd name="T36" fmla="*/ 28 w 29"/>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2"/>
                                    </a:moveTo>
                                    <a:lnTo>
                                      <a:pt x="26" y="7"/>
                                    </a:lnTo>
                                    <a:lnTo>
                                      <a:pt x="22" y="3"/>
                                    </a:lnTo>
                                    <a:lnTo>
                                      <a:pt x="18" y="1"/>
                                    </a:lnTo>
                                    <a:lnTo>
                                      <a:pt x="14" y="0"/>
                                    </a:lnTo>
                                    <a:lnTo>
                                      <a:pt x="8" y="0"/>
                                    </a:lnTo>
                                    <a:lnTo>
                                      <a:pt x="2" y="3"/>
                                    </a:lnTo>
                                    <a:lnTo>
                                      <a:pt x="0" y="7"/>
                                    </a:lnTo>
                                    <a:lnTo>
                                      <a:pt x="0" y="10"/>
                                    </a:lnTo>
                                    <a:lnTo>
                                      <a:pt x="0" y="16"/>
                                    </a:lnTo>
                                    <a:lnTo>
                                      <a:pt x="2" y="21"/>
                                    </a:lnTo>
                                    <a:lnTo>
                                      <a:pt x="6" y="21"/>
                                    </a:lnTo>
                                    <a:lnTo>
                                      <a:pt x="14" y="25"/>
                                    </a:lnTo>
                                    <a:lnTo>
                                      <a:pt x="16" y="25"/>
                                    </a:lnTo>
                                    <a:lnTo>
                                      <a:pt x="22" y="21"/>
                                    </a:lnTo>
                                    <a:lnTo>
                                      <a:pt x="26" y="17"/>
                                    </a:lnTo>
                                    <a:lnTo>
                                      <a:pt x="28" y="14"/>
                                    </a:lnTo>
                                    <a:lnTo>
                                      <a:pt x="28" y="12"/>
                                    </a:lnTo>
                                    <a:lnTo>
                                      <a:pt x="28"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599" name="Freeform 124"/>
                            <wps:cNvSpPr/>
                            <wps:spPr bwMode="auto">
                              <a:xfrm>
                                <a:off x="4236" y="1588"/>
                                <a:ext cx="29" cy="26"/>
                              </a:xfrm>
                              <a:custGeom>
                                <a:avLst/>
                                <a:gdLst>
                                  <a:gd name="T0" fmla="*/ 28 w 29"/>
                                  <a:gd name="T1" fmla="*/ 14 h 26"/>
                                  <a:gd name="T2" fmla="*/ 26 w 29"/>
                                  <a:gd name="T3" fmla="*/ 7 h 26"/>
                                  <a:gd name="T4" fmla="*/ 22 w 29"/>
                                  <a:gd name="T5" fmla="*/ 3 h 26"/>
                                  <a:gd name="T6" fmla="*/ 18 w 29"/>
                                  <a:gd name="T7" fmla="*/ 1 h 26"/>
                                  <a:gd name="T8" fmla="*/ 14 w 29"/>
                                  <a:gd name="T9" fmla="*/ 0 h 26"/>
                                  <a:gd name="T10" fmla="*/ 8 w 29"/>
                                  <a:gd name="T11" fmla="*/ 1 h 26"/>
                                  <a:gd name="T12" fmla="*/ 2 w 29"/>
                                  <a:gd name="T13" fmla="*/ 3 h 26"/>
                                  <a:gd name="T14" fmla="*/ 0 w 29"/>
                                  <a:gd name="T15" fmla="*/ 7 h 26"/>
                                  <a:gd name="T16" fmla="*/ 0 w 29"/>
                                  <a:gd name="T17" fmla="*/ 10 h 26"/>
                                  <a:gd name="T18" fmla="*/ 0 w 29"/>
                                  <a:gd name="T19" fmla="*/ 16 h 26"/>
                                  <a:gd name="T20" fmla="*/ 2 w 29"/>
                                  <a:gd name="T21" fmla="*/ 21 h 26"/>
                                  <a:gd name="T22" fmla="*/ 6 w 29"/>
                                  <a:gd name="T23" fmla="*/ 25 h 26"/>
                                  <a:gd name="T24" fmla="*/ 14 w 29"/>
                                  <a:gd name="T25" fmla="*/ 25 h 26"/>
                                  <a:gd name="T26" fmla="*/ 16 w 29"/>
                                  <a:gd name="T27" fmla="*/ 25 h 26"/>
                                  <a:gd name="T28" fmla="*/ 22 w 29"/>
                                  <a:gd name="T29" fmla="*/ 23 h 26"/>
                                  <a:gd name="T30" fmla="*/ 26 w 29"/>
                                  <a:gd name="T31" fmla="*/ 17 h 26"/>
                                  <a:gd name="T32" fmla="*/ 28 w 29"/>
                                  <a:gd name="T33" fmla="*/ 14 h 26"/>
                                  <a:gd name="T34" fmla="*/ 28 w 29"/>
                                  <a:gd name="T35" fmla="*/ 14 h 26"/>
                                  <a:gd name="T36" fmla="*/ 28 w 29"/>
                                  <a:gd name="T37" fmla="*/ 14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4"/>
                                    </a:moveTo>
                                    <a:lnTo>
                                      <a:pt x="26" y="7"/>
                                    </a:lnTo>
                                    <a:lnTo>
                                      <a:pt x="22" y="3"/>
                                    </a:lnTo>
                                    <a:lnTo>
                                      <a:pt x="18" y="1"/>
                                    </a:lnTo>
                                    <a:lnTo>
                                      <a:pt x="14" y="0"/>
                                    </a:lnTo>
                                    <a:lnTo>
                                      <a:pt x="8" y="1"/>
                                    </a:lnTo>
                                    <a:lnTo>
                                      <a:pt x="2" y="3"/>
                                    </a:lnTo>
                                    <a:lnTo>
                                      <a:pt x="0" y="7"/>
                                    </a:lnTo>
                                    <a:lnTo>
                                      <a:pt x="0" y="10"/>
                                    </a:lnTo>
                                    <a:lnTo>
                                      <a:pt x="0" y="16"/>
                                    </a:lnTo>
                                    <a:lnTo>
                                      <a:pt x="2" y="21"/>
                                    </a:lnTo>
                                    <a:lnTo>
                                      <a:pt x="6" y="25"/>
                                    </a:lnTo>
                                    <a:lnTo>
                                      <a:pt x="14" y="25"/>
                                    </a:lnTo>
                                    <a:lnTo>
                                      <a:pt x="16" y="25"/>
                                    </a:lnTo>
                                    <a:lnTo>
                                      <a:pt x="22" y="23"/>
                                    </a:lnTo>
                                    <a:lnTo>
                                      <a:pt x="26" y="17"/>
                                    </a:lnTo>
                                    <a:lnTo>
                                      <a:pt x="28" y="14"/>
                                    </a:lnTo>
                                    <a:lnTo>
                                      <a:pt x="28" y="14"/>
                                    </a:lnTo>
                                    <a:lnTo>
                                      <a:pt x="28" y="14"/>
                                    </a:lnTo>
                                  </a:path>
                                </a:pathLst>
                              </a:custGeom>
                              <a:grpFill/>
                              <a:ln>
                                <a:noFill/>
                              </a:ln>
                              <a:effectLst/>
                            </wps:spPr>
                            <wps:bodyPr rot="0" vert="horz" wrap="square" lIns="91440" tIns="45720" rIns="91440" bIns="45720" anchor="t" anchorCtr="0" upright="1">
                              <a:noAutofit/>
                            </wps:bodyPr>
                          </wps:wsp>
                          <wps:wsp>
                            <wps:cNvPr id="18600" name="Freeform 125"/>
                            <wps:cNvSpPr/>
                            <wps:spPr bwMode="auto">
                              <a:xfrm>
                                <a:off x="4236" y="1588"/>
                                <a:ext cx="29" cy="26"/>
                              </a:xfrm>
                              <a:custGeom>
                                <a:avLst/>
                                <a:gdLst>
                                  <a:gd name="T0" fmla="*/ 28 w 29"/>
                                  <a:gd name="T1" fmla="*/ 14 h 26"/>
                                  <a:gd name="T2" fmla="*/ 26 w 29"/>
                                  <a:gd name="T3" fmla="*/ 7 h 26"/>
                                  <a:gd name="T4" fmla="*/ 22 w 29"/>
                                  <a:gd name="T5" fmla="*/ 3 h 26"/>
                                  <a:gd name="T6" fmla="*/ 18 w 29"/>
                                  <a:gd name="T7" fmla="*/ 1 h 26"/>
                                  <a:gd name="T8" fmla="*/ 14 w 29"/>
                                  <a:gd name="T9" fmla="*/ 0 h 26"/>
                                  <a:gd name="T10" fmla="*/ 8 w 29"/>
                                  <a:gd name="T11" fmla="*/ 1 h 26"/>
                                  <a:gd name="T12" fmla="*/ 2 w 29"/>
                                  <a:gd name="T13" fmla="*/ 3 h 26"/>
                                  <a:gd name="T14" fmla="*/ 0 w 29"/>
                                  <a:gd name="T15" fmla="*/ 7 h 26"/>
                                  <a:gd name="T16" fmla="*/ 0 w 29"/>
                                  <a:gd name="T17" fmla="*/ 10 h 26"/>
                                  <a:gd name="T18" fmla="*/ 0 w 29"/>
                                  <a:gd name="T19" fmla="*/ 16 h 26"/>
                                  <a:gd name="T20" fmla="*/ 2 w 29"/>
                                  <a:gd name="T21" fmla="*/ 21 h 26"/>
                                  <a:gd name="T22" fmla="*/ 6 w 29"/>
                                  <a:gd name="T23" fmla="*/ 25 h 26"/>
                                  <a:gd name="T24" fmla="*/ 14 w 29"/>
                                  <a:gd name="T25" fmla="*/ 25 h 26"/>
                                  <a:gd name="T26" fmla="*/ 16 w 29"/>
                                  <a:gd name="T27" fmla="*/ 25 h 26"/>
                                  <a:gd name="T28" fmla="*/ 22 w 29"/>
                                  <a:gd name="T29" fmla="*/ 23 h 26"/>
                                  <a:gd name="T30" fmla="*/ 26 w 29"/>
                                  <a:gd name="T31" fmla="*/ 17 h 26"/>
                                  <a:gd name="T32" fmla="*/ 28 w 29"/>
                                  <a:gd name="T33" fmla="*/ 14 h 26"/>
                                  <a:gd name="T34" fmla="*/ 28 w 29"/>
                                  <a:gd name="T35" fmla="*/ 14 h 26"/>
                                  <a:gd name="T36" fmla="*/ 28 w 29"/>
                                  <a:gd name="T37" fmla="*/ 14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4"/>
                                    </a:moveTo>
                                    <a:lnTo>
                                      <a:pt x="26" y="7"/>
                                    </a:lnTo>
                                    <a:lnTo>
                                      <a:pt x="22" y="3"/>
                                    </a:lnTo>
                                    <a:lnTo>
                                      <a:pt x="18" y="1"/>
                                    </a:lnTo>
                                    <a:lnTo>
                                      <a:pt x="14" y="0"/>
                                    </a:lnTo>
                                    <a:lnTo>
                                      <a:pt x="8" y="1"/>
                                    </a:lnTo>
                                    <a:lnTo>
                                      <a:pt x="2" y="3"/>
                                    </a:lnTo>
                                    <a:lnTo>
                                      <a:pt x="0" y="7"/>
                                    </a:lnTo>
                                    <a:lnTo>
                                      <a:pt x="0" y="10"/>
                                    </a:lnTo>
                                    <a:lnTo>
                                      <a:pt x="0" y="16"/>
                                    </a:lnTo>
                                    <a:lnTo>
                                      <a:pt x="2" y="21"/>
                                    </a:lnTo>
                                    <a:lnTo>
                                      <a:pt x="6" y="25"/>
                                    </a:lnTo>
                                    <a:lnTo>
                                      <a:pt x="14" y="25"/>
                                    </a:lnTo>
                                    <a:lnTo>
                                      <a:pt x="16" y="25"/>
                                    </a:lnTo>
                                    <a:lnTo>
                                      <a:pt x="22" y="23"/>
                                    </a:lnTo>
                                    <a:lnTo>
                                      <a:pt x="26" y="17"/>
                                    </a:lnTo>
                                    <a:lnTo>
                                      <a:pt x="28" y="14"/>
                                    </a:lnTo>
                                    <a:lnTo>
                                      <a:pt x="28" y="14"/>
                                    </a:lnTo>
                                    <a:lnTo>
                                      <a:pt x="28" y="14"/>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01" name="Freeform 126"/>
                            <wps:cNvSpPr/>
                            <wps:spPr bwMode="auto">
                              <a:xfrm>
                                <a:off x="4236" y="1641"/>
                                <a:ext cx="29" cy="24"/>
                              </a:xfrm>
                              <a:custGeom>
                                <a:avLst/>
                                <a:gdLst>
                                  <a:gd name="T0" fmla="*/ 28 w 29"/>
                                  <a:gd name="T1" fmla="*/ 11 h 24"/>
                                  <a:gd name="T2" fmla="*/ 26 w 29"/>
                                  <a:gd name="T3" fmla="*/ 4 h 24"/>
                                  <a:gd name="T4" fmla="*/ 22 w 29"/>
                                  <a:gd name="T5" fmla="*/ 3 h 24"/>
                                  <a:gd name="T6" fmla="*/ 18 w 29"/>
                                  <a:gd name="T7" fmla="*/ 1 h 24"/>
                                  <a:gd name="T8" fmla="*/ 14 w 29"/>
                                  <a:gd name="T9" fmla="*/ 0 h 24"/>
                                  <a:gd name="T10" fmla="*/ 8 w 29"/>
                                  <a:gd name="T11" fmla="*/ 0 h 24"/>
                                  <a:gd name="T12" fmla="*/ 2 w 29"/>
                                  <a:gd name="T13" fmla="*/ 3 h 24"/>
                                  <a:gd name="T14" fmla="*/ 0 w 29"/>
                                  <a:gd name="T15" fmla="*/ 4 h 24"/>
                                  <a:gd name="T16" fmla="*/ 0 w 29"/>
                                  <a:gd name="T17" fmla="*/ 9 h 24"/>
                                  <a:gd name="T18" fmla="*/ 0 w 29"/>
                                  <a:gd name="T19" fmla="*/ 16 h 24"/>
                                  <a:gd name="T20" fmla="*/ 2 w 29"/>
                                  <a:gd name="T21" fmla="*/ 21 h 24"/>
                                  <a:gd name="T22" fmla="*/ 6 w 29"/>
                                  <a:gd name="T23" fmla="*/ 21 h 24"/>
                                  <a:gd name="T24" fmla="*/ 14 w 29"/>
                                  <a:gd name="T25" fmla="*/ 23 h 24"/>
                                  <a:gd name="T26" fmla="*/ 16 w 29"/>
                                  <a:gd name="T27" fmla="*/ 23 h 24"/>
                                  <a:gd name="T28" fmla="*/ 22 w 29"/>
                                  <a:gd name="T29" fmla="*/ 21 h 24"/>
                                  <a:gd name="T30" fmla="*/ 26 w 29"/>
                                  <a:gd name="T31" fmla="*/ 16 h 24"/>
                                  <a:gd name="T32" fmla="*/ 28 w 29"/>
                                  <a:gd name="T33" fmla="*/ 11 h 24"/>
                                  <a:gd name="T34" fmla="*/ 28 w 29"/>
                                  <a:gd name="T35" fmla="*/ 11 h 24"/>
                                  <a:gd name="T36" fmla="*/ 28 w 29"/>
                                  <a:gd name="T37" fmla="*/ 11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4">
                                    <a:moveTo>
                                      <a:pt x="28" y="11"/>
                                    </a:moveTo>
                                    <a:lnTo>
                                      <a:pt x="26" y="4"/>
                                    </a:lnTo>
                                    <a:lnTo>
                                      <a:pt x="22" y="3"/>
                                    </a:lnTo>
                                    <a:lnTo>
                                      <a:pt x="18" y="1"/>
                                    </a:lnTo>
                                    <a:lnTo>
                                      <a:pt x="14" y="0"/>
                                    </a:lnTo>
                                    <a:lnTo>
                                      <a:pt x="8" y="0"/>
                                    </a:lnTo>
                                    <a:lnTo>
                                      <a:pt x="2" y="3"/>
                                    </a:lnTo>
                                    <a:lnTo>
                                      <a:pt x="0" y="4"/>
                                    </a:lnTo>
                                    <a:lnTo>
                                      <a:pt x="0" y="9"/>
                                    </a:lnTo>
                                    <a:lnTo>
                                      <a:pt x="0" y="16"/>
                                    </a:lnTo>
                                    <a:lnTo>
                                      <a:pt x="2" y="21"/>
                                    </a:lnTo>
                                    <a:lnTo>
                                      <a:pt x="6" y="21"/>
                                    </a:lnTo>
                                    <a:lnTo>
                                      <a:pt x="14" y="23"/>
                                    </a:lnTo>
                                    <a:lnTo>
                                      <a:pt x="16" y="23"/>
                                    </a:lnTo>
                                    <a:lnTo>
                                      <a:pt x="22" y="21"/>
                                    </a:lnTo>
                                    <a:lnTo>
                                      <a:pt x="26" y="16"/>
                                    </a:lnTo>
                                    <a:lnTo>
                                      <a:pt x="28" y="11"/>
                                    </a:lnTo>
                                    <a:lnTo>
                                      <a:pt x="28" y="11"/>
                                    </a:lnTo>
                                    <a:lnTo>
                                      <a:pt x="28" y="11"/>
                                    </a:lnTo>
                                  </a:path>
                                </a:pathLst>
                              </a:custGeom>
                              <a:grpFill/>
                              <a:ln>
                                <a:noFill/>
                              </a:ln>
                              <a:effectLst/>
                            </wps:spPr>
                            <wps:bodyPr rot="0" vert="horz" wrap="square" lIns="91440" tIns="45720" rIns="91440" bIns="45720" anchor="t" anchorCtr="0" upright="1">
                              <a:noAutofit/>
                            </wps:bodyPr>
                          </wps:wsp>
                          <wps:wsp>
                            <wps:cNvPr id="18602" name="Freeform 127"/>
                            <wps:cNvSpPr/>
                            <wps:spPr bwMode="auto">
                              <a:xfrm>
                                <a:off x="4236" y="1641"/>
                                <a:ext cx="29" cy="24"/>
                              </a:xfrm>
                              <a:custGeom>
                                <a:avLst/>
                                <a:gdLst>
                                  <a:gd name="T0" fmla="*/ 28 w 29"/>
                                  <a:gd name="T1" fmla="*/ 11 h 24"/>
                                  <a:gd name="T2" fmla="*/ 26 w 29"/>
                                  <a:gd name="T3" fmla="*/ 4 h 24"/>
                                  <a:gd name="T4" fmla="*/ 22 w 29"/>
                                  <a:gd name="T5" fmla="*/ 3 h 24"/>
                                  <a:gd name="T6" fmla="*/ 18 w 29"/>
                                  <a:gd name="T7" fmla="*/ 1 h 24"/>
                                  <a:gd name="T8" fmla="*/ 14 w 29"/>
                                  <a:gd name="T9" fmla="*/ 0 h 24"/>
                                  <a:gd name="T10" fmla="*/ 8 w 29"/>
                                  <a:gd name="T11" fmla="*/ 0 h 24"/>
                                  <a:gd name="T12" fmla="*/ 2 w 29"/>
                                  <a:gd name="T13" fmla="*/ 3 h 24"/>
                                  <a:gd name="T14" fmla="*/ 0 w 29"/>
                                  <a:gd name="T15" fmla="*/ 4 h 24"/>
                                  <a:gd name="T16" fmla="*/ 0 w 29"/>
                                  <a:gd name="T17" fmla="*/ 9 h 24"/>
                                  <a:gd name="T18" fmla="*/ 0 w 29"/>
                                  <a:gd name="T19" fmla="*/ 16 h 24"/>
                                  <a:gd name="T20" fmla="*/ 2 w 29"/>
                                  <a:gd name="T21" fmla="*/ 21 h 24"/>
                                  <a:gd name="T22" fmla="*/ 6 w 29"/>
                                  <a:gd name="T23" fmla="*/ 21 h 24"/>
                                  <a:gd name="T24" fmla="*/ 14 w 29"/>
                                  <a:gd name="T25" fmla="*/ 23 h 24"/>
                                  <a:gd name="T26" fmla="*/ 16 w 29"/>
                                  <a:gd name="T27" fmla="*/ 23 h 24"/>
                                  <a:gd name="T28" fmla="*/ 22 w 29"/>
                                  <a:gd name="T29" fmla="*/ 21 h 24"/>
                                  <a:gd name="T30" fmla="*/ 26 w 29"/>
                                  <a:gd name="T31" fmla="*/ 16 h 24"/>
                                  <a:gd name="T32" fmla="*/ 28 w 29"/>
                                  <a:gd name="T33" fmla="*/ 11 h 24"/>
                                  <a:gd name="T34" fmla="*/ 28 w 29"/>
                                  <a:gd name="T35" fmla="*/ 11 h 24"/>
                                  <a:gd name="T36" fmla="*/ 28 w 29"/>
                                  <a:gd name="T37" fmla="*/ 11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4">
                                    <a:moveTo>
                                      <a:pt x="28" y="11"/>
                                    </a:moveTo>
                                    <a:lnTo>
                                      <a:pt x="26" y="4"/>
                                    </a:lnTo>
                                    <a:lnTo>
                                      <a:pt x="22" y="3"/>
                                    </a:lnTo>
                                    <a:lnTo>
                                      <a:pt x="18" y="1"/>
                                    </a:lnTo>
                                    <a:lnTo>
                                      <a:pt x="14" y="0"/>
                                    </a:lnTo>
                                    <a:lnTo>
                                      <a:pt x="8" y="0"/>
                                    </a:lnTo>
                                    <a:lnTo>
                                      <a:pt x="2" y="3"/>
                                    </a:lnTo>
                                    <a:lnTo>
                                      <a:pt x="0" y="4"/>
                                    </a:lnTo>
                                    <a:lnTo>
                                      <a:pt x="0" y="9"/>
                                    </a:lnTo>
                                    <a:lnTo>
                                      <a:pt x="0" y="16"/>
                                    </a:lnTo>
                                    <a:lnTo>
                                      <a:pt x="2" y="21"/>
                                    </a:lnTo>
                                    <a:lnTo>
                                      <a:pt x="6" y="21"/>
                                    </a:lnTo>
                                    <a:lnTo>
                                      <a:pt x="14" y="23"/>
                                    </a:lnTo>
                                    <a:lnTo>
                                      <a:pt x="16" y="23"/>
                                    </a:lnTo>
                                    <a:lnTo>
                                      <a:pt x="22" y="21"/>
                                    </a:lnTo>
                                    <a:lnTo>
                                      <a:pt x="26" y="16"/>
                                    </a:lnTo>
                                    <a:lnTo>
                                      <a:pt x="28" y="11"/>
                                    </a:lnTo>
                                    <a:lnTo>
                                      <a:pt x="28" y="11"/>
                                    </a:lnTo>
                                    <a:lnTo>
                                      <a:pt x="28" y="11"/>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03" name="Freeform 128"/>
                            <wps:cNvSpPr/>
                            <wps:spPr bwMode="auto">
                              <a:xfrm>
                                <a:off x="4236" y="1691"/>
                                <a:ext cx="29" cy="25"/>
                              </a:xfrm>
                              <a:custGeom>
                                <a:avLst/>
                                <a:gdLst>
                                  <a:gd name="T0" fmla="*/ 28 w 29"/>
                                  <a:gd name="T1" fmla="*/ 11 h 25"/>
                                  <a:gd name="T2" fmla="*/ 26 w 29"/>
                                  <a:gd name="T3" fmla="*/ 8 h 25"/>
                                  <a:gd name="T4" fmla="*/ 22 w 29"/>
                                  <a:gd name="T5" fmla="*/ 4 h 25"/>
                                  <a:gd name="T6" fmla="*/ 18 w 29"/>
                                  <a:gd name="T7" fmla="*/ 0 h 25"/>
                                  <a:gd name="T8" fmla="*/ 14 w 29"/>
                                  <a:gd name="T9" fmla="*/ 0 h 25"/>
                                  <a:gd name="T10" fmla="*/ 8 w 29"/>
                                  <a:gd name="T11" fmla="*/ 0 h 25"/>
                                  <a:gd name="T12" fmla="*/ 2 w 29"/>
                                  <a:gd name="T13" fmla="*/ 1 h 25"/>
                                  <a:gd name="T14" fmla="*/ 0 w 29"/>
                                  <a:gd name="T15" fmla="*/ 6 h 25"/>
                                  <a:gd name="T16" fmla="*/ 0 w 29"/>
                                  <a:gd name="T17" fmla="*/ 11 h 25"/>
                                  <a:gd name="T18" fmla="*/ 0 w 29"/>
                                  <a:gd name="T19" fmla="*/ 14 h 25"/>
                                  <a:gd name="T20" fmla="*/ 2 w 29"/>
                                  <a:gd name="T21" fmla="*/ 19 h 25"/>
                                  <a:gd name="T22" fmla="*/ 6 w 29"/>
                                  <a:gd name="T23" fmla="*/ 22 h 25"/>
                                  <a:gd name="T24" fmla="*/ 14 w 29"/>
                                  <a:gd name="T25" fmla="*/ 24 h 25"/>
                                  <a:gd name="T26" fmla="*/ 16 w 29"/>
                                  <a:gd name="T27" fmla="*/ 22 h 25"/>
                                  <a:gd name="T28" fmla="*/ 22 w 29"/>
                                  <a:gd name="T29" fmla="*/ 19 h 25"/>
                                  <a:gd name="T30" fmla="*/ 26 w 29"/>
                                  <a:gd name="T31" fmla="*/ 16 h 25"/>
                                  <a:gd name="T32" fmla="*/ 28 w 29"/>
                                  <a:gd name="T33" fmla="*/ 11 h 25"/>
                                  <a:gd name="T34" fmla="*/ 28 w 29"/>
                                  <a:gd name="T35" fmla="*/ 11 h 25"/>
                                  <a:gd name="T36" fmla="*/ 28 w 29"/>
                                  <a:gd name="T37"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5">
                                    <a:moveTo>
                                      <a:pt x="28" y="11"/>
                                    </a:moveTo>
                                    <a:lnTo>
                                      <a:pt x="26" y="8"/>
                                    </a:lnTo>
                                    <a:lnTo>
                                      <a:pt x="22" y="4"/>
                                    </a:lnTo>
                                    <a:lnTo>
                                      <a:pt x="18" y="0"/>
                                    </a:lnTo>
                                    <a:lnTo>
                                      <a:pt x="14" y="0"/>
                                    </a:lnTo>
                                    <a:lnTo>
                                      <a:pt x="8" y="0"/>
                                    </a:lnTo>
                                    <a:lnTo>
                                      <a:pt x="2" y="1"/>
                                    </a:lnTo>
                                    <a:lnTo>
                                      <a:pt x="0" y="6"/>
                                    </a:lnTo>
                                    <a:lnTo>
                                      <a:pt x="0" y="11"/>
                                    </a:lnTo>
                                    <a:lnTo>
                                      <a:pt x="0" y="14"/>
                                    </a:lnTo>
                                    <a:lnTo>
                                      <a:pt x="2" y="19"/>
                                    </a:lnTo>
                                    <a:lnTo>
                                      <a:pt x="6" y="22"/>
                                    </a:lnTo>
                                    <a:lnTo>
                                      <a:pt x="14" y="24"/>
                                    </a:lnTo>
                                    <a:lnTo>
                                      <a:pt x="16" y="22"/>
                                    </a:lnTo>
                                    <a:lnTo>
                                      <a:pt x="22" y="19"/>
                                    </a:lnTo>
                                    <a:lnTo>
                                      <a:pt x="26" y="16"/>
                                    </a:lnTo>
                                    <a:lnTo>
                                      <a:pt x="28" y="11"/>
                                    </a:lnTo>
                                    <a:lnTo>
                                      <a:pt x="28" y="11"/>
                                    </a:lnTo>
                                    <a:lnTo>
                                      <a:pt x="28" y="11"/>
                                    </a:lnTo>
                                  </a:path>
                                </a:pathLst>
                              </a:custGeom>
                              <a:grpFill/>
                              <a:ln>
                                <a:noFill/>
                              </a:ln>
                              <a:effectLst/>
                            </wps:spPr>
                            <wps:bodyPr rot="0" vert="horz" wrap="square" lIns="91440" tIns="45720" rIns="91440" bIns="45720" anchor="t" anchorCtr="0" upright="1">
                              <a:noAutofit/>
                            </wps:bodyPr>
                          </wps:wsp>
                          <wps:wsp>
                            <wps:cNvPr id="18604" name="Freeform 129"/>
                            <wps:cNvSpPr/>
                            <wps:spPr bwMode="auto">
                              <a:xfrm>
                                <a:off x="4236" y="1691"/>
                                <a:ext cx="29" cy="25"/>
                              </a:xfrm>
                              <a:custGeom>
                                <a:avLst/>
                                <a:gdLst>
                                  <a:gd name="T0" fmla="*/ 28 w 29"/>
                                  <a:gd name="T1" fmla="*/ 11 h 25"/>
                                  <a:gd name="T2" fmla="*/ 26 w 29"/>
                                  <a:gd name="T3" fmla="*/ 8 h 25"/>
                                  <a:gd name="T4" fmla="*/ 22 w 29"/>
                                  <a:gd name="T5" fmla="*/ 4 h 25"/>
                                  <a:gd name="T6" fmla="*/ 18 w 29"/>
                                  <a:gd name="T7" fmla="*/ 0 h 25"/>
                                  <a:gd name="T8" fmla="*/ 14 w 29"/>
                                  <a:gd name="T9" fmla="*/ 0 h 25"/>
                                  <a:gd name="T10" fmla="*/ 8 w 29"/>
                                  <a:gd name="T11" fmla="*/ 0 h 25"/>
                                  <a:gd name="T12" fmla="*/ 2 w 29"/>
                                  <a:gd name="T13" fmla="*/ 1 h 25"/>
                                  <a:gd name="T14" fmla="*/ 0 w 29"/>
                                  <a:gd name="T15" fmla="*/ 6 h 25"/>
                                  <a:gd name="T16" fmla="*/ 0 w 29"/>
                                  <a:gd name="T17" fmla="*/ 11 h 25"/>
                                  <a:gd name="T18" fmla="*/ 0 w 29"/>
                                  <a:gd name="T19" fmla="*/ 14 h 25"/>
                                  <a:gd name="T20" fmla="*/ 2 w 29"/>
                                  <a:gd name="T21" fmla="*/ 19 h 25"/>
                                  <a:gd name="T22" fmla="*/ 6 w 29"/>
                                  <a:gd name="T23" fmla="*/ 22 h 25"/>
                                  <a:gd name="T24" fmla="*/ 14 w 29"/>
                                  <a:gd name="T25" fmla="*/ 24 h 25"/>
                                  <a:gd name="T26" fmla="*/ 16 w 29"/>
                                  <a:gd name="T27" fmla="*/ 22 h 25"/>
                                  <a:gd name="T28" fmla="*/ 22 w 29"/>
                                  <a:gd name="T29" fmla="*/ 19 h 25"/>
                                  <a:gd name="T30" fmla="*/ 26 w 29"/>
                                  <a:gd name="T31" fmla="*/ 16 h 25"/>
                                  <a:gd name="T32" fmla="*/ 28 w 29"/>
                                  <a:gd name="T33" fmla="*/ 11 h 25"/>
                                  <a:gd name="T34" fmla="*/ 28 w 29"/>
                                  <a:gd name="T35" fmla="*/ 11 h 25"/>
                                  <a:gd name="T36" fmla="*/ 28 w 29"/>
                                  <a:gd name="T37"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5">
                                    <a:moveTo>
                                      <a:pt x="28" y="11"/>
                                    </a:moveTo>
                                    <a:lnTo>
                                      <a:pt x="26" y="8"/>
                                    </a:lnTo>
                                    <a:lnTo>
                                      <a:pt x="22" y="4"/>
                                    </a:lnTo>
                                    <a:lnTo>
                                      <a:pt x="18" y="0"/>
                                    </a:lnTo>
                                    <a:lnTo>
                                      <a:pt x="14" y="0"/>
                                    </a:lnTo>
                                    <a:lnTo>
                                      <a:pt x="8" y="0"/>
                                    </a:lnTo>
                                    <a:lnTo>
                                      <a:pt x="2" y="1"/>
                                    </a:lnTo>
                                    <a:lnTo>
                                      <a:pt x="0" y="6"/>
                                    </a:lnTo>
                                    <a:lnTo>
                                      <a:pt x="0" y="11"/>
                                    </a:lnTo>
                                    <a:lnTo>
                                      <a:pt x="0" y="14"/>
                                    </a:lnTo>
                                    <a:lnTo>
                                      <a:pt x="2" y="19"/>
                                    </a:lnTo>
                                    <a:lnTo>
                                      <a:pt x="6" y="22"/>
                                    </a:lnTo>
                                    <a:lnTo>
                                      <a:pt x="14" y="24"/>
                                    </a:lnTo>
                                    <a:lnTo>
                                      <a:pt x="16" y="22"/>
                                    </a:lnTo>
                                    <a:lnTo>
                                      <a:pt x="22" y="19"/>
                                    </a:lnTo>
                                    <a:lnTo>
                                      <a:pt x="26" y="16"/>
                                    </a:lnTo>
                                    <a:lnTo>
                                      <a:pt x="28" y="11"/>
                                    </a:lnTo>
                                    <a:lnTo>
                                      <a:pt x="28" y="11"/>
                                    </a:lnTo>
                                    <a:lnTo>
                                      <a:pt x="28" y="11"/>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05" name="Freeform 130"/>
                            <wps:cNvSpPr/>
                            <wps:spPr bwMode="auto">
                              <a:xfrm>
                                <a:off x="4236" y="1743"/>
                                <a:ext cx="29" cy="26"/>
                              </a:xfrm>
                              <a:custGeom>
                                <a:avLst/>
                                <a:gdLst>
                                  <a:gd name="T0" fmla="*/ 28 w 29"/>
                                  <a:gd name="T1" fmla="*/ 13 h 26"/>
                                  <a:gd name="T2" fmla="*/ 26 w 29"/>
                                  <a:gd name="T3" fmla="*/ 7 h 26"/>
                                  <a:gd name="T4" fmla="*/ 22 w 29"/>
                                  <a:gd name="T5" fmla="*/ 1 h 26"/>
                                  <a:gd name="T6" fmla="*/ 18 w 29"/>
                                  <a:gd name="T7" fmla="*/ 0 h 26"/>
                                  <a:gd name="T8" fmla="*/ 14 w 29"/>
                                  <a:gd name="T9" fmla="*/ 0 h 26"/>
                                  <a:gd name="T10" fmla="*/ 8 w 29"/>
                                  <a:gd name="T11" fmla="*/ 0 h 26"/>
                                  <a:gd name="T12" fmla="*/ 2 w 29"/>
                                  <a:gd name="T13" fmla="*/ 1 h 26"/>
                                  <a:gd name="T14" fmla="*/ 0 w 29"/>
                                  <a:gd name="T15" fmla="*/ 5 h 26"/>
                                  <a:gd name="T16" fmla="*/ 0 w 29"/>
                                  <a:gd name="T17" fmla="*/ 13 h 26"/>
                                  <a:gd name="T18" fmla="*/ 0 w 29"/>
                                  <a:gd name="T19" fmla="*/ 17 h 26"/>
                                  <a:gd name="T20" fmla="*/ 2 w 29"/>
                                  <a:gd name="T21" fmla="*/ 21 h 26"/>
                                  <a:gd name="T22" fmla="*/ 6 w 29"/>
                                  <a:gd name="T23" fmla="*/ 25 h 26"/>
                                  <a:gd name="T24" fmla="*/ 14 w 29"/>
                                  <a:gd name="T25" fmla="*/ 25 h 26"/>
                                  <a:gd name="T26" fmla="*/ 16 w 29"/>
                                  <a:gd name="T27" fmla="*/ 25 h 26"/>
                                  <a:gd name="T28" fmla="*/ 22 w 29"/>
                                  <a:gd name="T29" fmla="*/ 21 h 26"/>
                                  <a:gd name="T30" fmla="*/ 26 w 29"/>
                                  <a:gd name="T31" fmla="*/ 17 h 26"/>
                                  <a:gd name="T32" fmla="*/ 28 w 29"/>
                                  <a:gd name="T33" fmla="*/ 15 h 26"/>
                                  <a:gd name="T34" fmla="*/ 28 w 29"/>
                                  <a:gd name="T35" fmla="*/ 13 h 26"/>
                                  <a:gd name="T36" fmla="*/ 28 w 29"/>
                                  <a:gd name="T37"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3"/>
                                    </a:moveTo>
                                    <a:lnTo>
                                      <a:pt x="26" y="7"/>
                                    </a:lnTo>
                                    <a:lnTo>
                                      <a:pt x="22" y="1"/>
                                    </a:lnTo>
                                    <a:lnTo>
                                      <a:pt x="18" y="0"/>
                                    </a:lnTo>
                                    <a:lnTo>
                                      <a:pt x="14" y="0"/>
                                    </a:lnTo>
                                    <a:lnTo>
                                      <a:pt x="8" y="0"/>
                                    </a:lnTo>
                                    <a:lnTo>
                                      <a:pt x="2" y="1"/>
                                    </a:lnTo>
                                    <a:lnTo>
                                      <a:pt x="0" y="5"/>
                                    </a:lnTo>
                                    <a:lnTo>
                                      <a:pt x="0" y="13"/>
                                    </a:lnTo>
                                    <a:lnTo>
                                      <a:pt x="0" y="17"/>
                                    </a:lnTo>
                                    <a:lnTo>
                                      <a:pt x="2" y="21"/>
                                    </a:lnTo>
                                    <a:lnTo>
                                      <a:pt x="6" y="25"/>
                                    </a:lnTo>
                                    <a:lnTo>
                                      <a:pt x="14" y="25"/>
                                    </a:lnTo>
                                    <a:lnTo>
                                      <a:pt x="16" y="25"/>
                                    </a:lnTo>
                                    <a:lnTo>
                                      <a:pt x="22" y="21"/>
                                    </a:lnTo>
                                    <a:lnTo>
                                      <a:pt x="26" y="17"/>
                                    </a:lnTo>
                                    <a:lnTo>
                                      <a:pt x="28" y="15"/>
                                    </a:lnTo>
                                    <a:lnTo>
                                      <a:pt x="28" y="13"/>
                                    </a:lnTo>
                                    <a:lnTo>
                                      <a:pt x="28" y="13"/>
                                    </a:lnTo>
                                  </a:path>
                                </a:pathLst>
                              </a:custGeom>
                              <a:grpFill/>
                              <a:ln>
                                <a:noFill/>
                              </a:ln>
                              <a:effectLst/>
                            </wps:spPr>
                            <wps:bodyPr rot="0" vert="horz" wrap="square" lIns="91440" tIns="45720" rIns="91440" bIns="45720" anchor="t" anchorCtr="0" upright="1">
                              <a:noAutofit/>
                            </wps:bodyPr>
                          </wps:wsp>
                          <wps:wsp>
                            <wps:cNvPr id="18606" name="Freeform 131"/>
                            <wps:cNvSpPr/>
                            <wps:spPr bwMode="auto">
                              <a:xfrm>
                                <a:off x="4236" y="1743"/>
                                <a:ext cx="29" cy="26"/>
                              </a:xfrm>
                              <a:custGeom>
                                <a:avLst/>
                                <a:gdLst>
                                  <a:gd name="T0" fmla="*/ 28 w 29"/>
                                  <a:gd name="T1" fmla="*/ 13 h 26"/>
                                  <a:gd name="T2" fmla="*/ 26 w 29"/>
                                  <a:gd name="T3" fmla="*/ 7 h 26"/>
                                  <a:gd name="T4" fmla="*/ 22 w 29"/>
                                  <a:gd name="T5" fmla="*/ 1 h 26"/>
                                  <a:gd name="T6" fmla="*/ 18 w 29"/>
                                  <a:gd name="T7" fmla="*/ 0 h 26"/>
                                  <a:gd name="T8" fmla="*/ 14 w 29"/>
                                  <a:gd name="T9" fmla="*/ 0 h 26"/>
                                  <a:gd name="T10" fmla="*/ 8 w 29"/>
                                  <a:gd name="T11" fmla="*/ 0 h 26"/>
                                  <a:gd name="T12" fmla="*/ 2 w 29"/>
                                  <a:gd name="T13" fmla="*/ 1 h 26"/>
                                  <a:gd name="T14" fmla="*/ 0 w 29"/>
                                  <a:gd name="T15" fmla="*/ 5 h 26"/>
                                  <a:gd name="T16" fmla="*/ 0 w 29"/>
                                  <a:gd name="T17" fmla="*/ 13 h 26"/>
                                  <a:gd name="T18" fmla="*/ 0 w 29"/>
                                  <a:gd name="T19" fmla="*/ 17 h 26"/>
                                  <a:gd name="T20" fmla="*/ 2 w 29"/>
                                  <a:gd name="T21" fmla="*/ 21 h 26"/>
                                  <a:gd name="T22" fmla="*/ 6 w 29"/>
                                  <a:gd name="T23" fmla="*/ 25 h 26"/>
                                  <a:gd name="T24" fmla="*/ 14 w 29"/>
                                  <a:gd name="T25" fmla="*/ 25 h 26"/>
                                  <a:gd name="T26" fmla="*/ 16 w 29"/>
                                  <a:gd name="T27" fmla="*/ 25 h 26"/>
                                  <a:gd name="T28" fmla="*/ 22 w 29"/>
                                  <a:gd name="T29" fmla="*/ 21 h 26"/>
                                  <a:gd name="T30" fmla="*/ 26 w 29"/>
                                  <a:gd name="T31" fmla="*/ 17 h 26"/>
                                  <a:gd name="T32" fmla="*/ 28 w 29"/>
                                  <a:gd name="T33" fmla="*/ 15 h 26"/>
                                  <a:gd name="T34" fmla="*/ 28 w 29"/>
                                  <a:gd name="T35" fmla="*/ 13 h 26"/>
                                  <a:gd name="T36" fmla="*/ 28 w 29"/>
                                  <a:gd name="T37"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3"/>
                                    </a:moveTo>
                                    <a:lnTo>
                                      <a:pt x="26" y="7"/>
                                    </a:lnTo>
                                    <a:lnTo>
                                      <a:pt x="22" y="1"/>
                                    </a:lnTo>
                                    <a:lnTo>
                                      <a:pt x="18" y="0"/>
                                    </a:lnTo>
                                    <a:lnTo>
                                      <a:pt x="14" y="0"/>
                                    </a:lnTo>
                                    <a:lnTo>
                                      <a:pt x="8" y="0"/>
                                    </a:lnTo>
                                    <a:lnTo>
                                      <a:pt x="2" y="1"/>
                                    </a:lnTo>
                                    <a:lnTo>
                                      <a:pt x="0" y="5"/>
                                    </a:lnTo>
                                    <a:lnTo>
                                      <a:pt x="0" y="13"/>
                                    </a:lnTo>
                                    <a:lnTo>
                                      <a:pt x="0" y="17"/>
                                    </a:lnTo>
                                    <a:lnTo>
                                      <a:pt x="2" y="21"/>
                                    </a:lnTo>
                                    <a:lnTo>
                                      <a:pt x="6" y="25"/>
                                    </a:lnTo>
                                    <a:lnTo>
                                      <a:pt x="14" y="25"/>
                                    </a:lnTo>
                                    <a:lnTo>
                                      <a:pt x="16" y="25"/>
                                    </a:lnTo>
                                    <a:lnTo>
                                      <a:pt x="22" y="21"/>
                                    </a:lnTo>
                                    <a:lnTo>
                                      <a:pt x="26" y="17"/>
                                    </a:lnTo>
                                    <a:lnTo>
                                      <a:pt x="28" y="15"/>
                                    </a:lnTo>
                                    <a:lnTo>
                                      <a:pt x="28" y="13"/>
                                    </a:lnTo>
                                    <a:lnTo>
                                      <a:pt x="28" y="13"/>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07" name="Freeform 132"/>
                            <wps:cNvSpPr/>
                            <wps:spPr bwMode="auto">
                              <a:xfrm>
                                <a:off x="4236" y="1794"/>
                                <a:ext cx="29" cy="26"/>
                              </a:xfrm>
                              <a:custGeom>
                                <a:avLst/>
                                <a:gdLst>
                                  <a:gd name="T0" fmla="*/ 28 w 29"/>
                                  <a:gd name="T1" fmla="*/ 13 h 26"/>
                                  <a:gd name="T2" fmla="*/ 26 w 29"/>
                                  <a:gd name="T3" fmla="*/ 6 h 26"/>
                                  <a:gd name="T4" fmla="*/ 22 w 29"/>
                                  <a:gd name="T5" fmla="*/ 5 h 26"/>
                                  <a:gd name="T6" fmla="*/ 18 w 29"/>
                                  <a:gd name="T7" fmla="*/ 1 h 26"/>
                                  <a:gd name="T8" fmla="*/ 14 w 29"/>
                                  <a:gd name="T9" fmla="*/ 0 h 26"/>
                                  <a:gd name="T10" fmla="*/ 8 w 29"/>
                                  <a:gd name="T11" fmla="*/ 1 h 26"/>
                                  <a:gd name="T12" fmla="*/ 2 w 29"/>
                                  <a:gd name="T13" fmla="*/ 3 h 26"/>
                                  <a:gd name="T14" fmla="*/ 0 w 29"/>
                                  <a:gd name="T15" fmla="*/ 6 h 26"/>
                                  <a:gd name="T16" fmla="*/ 0 w 29"/>
                                  <a:gd name="T17" fmla="*/ 11 h 26"/>
                                  <a:gd name="T18" fmla="*/ 0 w 29"/>
                                  <a:gd name="T19" fmla="*/ 18 h 26"/>
                                  <a:gd name="T20" fmla="*/ 2 w 29"/>
                                  <a:gd name="T21" fmla="*/ 20 h 26"/>
                                  <a:gd name="T22" fmla="*/ 6 w 29"/>
                                  <a:gd name="T23" fmla="*/ 23 h 26"/>
                                  <a:gd name="T24" fmla="*/ 14 w 29"/>
                                  <a:gd name="T25" fmla="*/ 25 h 26"/>
                                  <a:gd name="T26" fmla="*/ 16 w 29"/>
                                  <a:gd name="T27" fmla="*/ 23 h 26"/>
                                  <a:gd name="T28" fmla="*/ 22 w 29"/>
                                  <a:gd name="T29" fmla="*/ 23 h 26"/>
                                  <a:gd name="T30" fmla="*/ 26 w 29"/>
                                  <a:gd name="T31" fmla="*/ 18 h 26"/>
                                  <a:gd name="T32" fmla="*/ 28 w 29"/>
                                  <a:gd name="T33" fmla="*/ 13 h 26"/>
                                  <a:gd name="T34" fmla="*/ 28 w 29"/>
                                  <a:gd name="T35" fmla="*/ 13 h 26"/>
                                  <a:gd name="T36" fmla="*/ 28 w 29"/>
                                  <a:gd name="T37"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3"/>
                                    </a:moveTo>
                                    <a:lnTo>
                                      <a:pt x="26" y="6"/>
                                    </a:lnTo>
                                    <a:lnTo>
                                      <a:pt x="22" y="5"/>
                                    </a:lnTo>
                                    <a:lnTo>
                                      <a:pt x="18" y="1"/>
                                    </a:lnTo>
                                    <a:lnTo>
                                      <a:pt x="14" y="0"/>
                                    </a:lnTo>
                                    <a:lnTo>
                                      <a:pt x="8" y="1"/>
                                    </a:lnTo>
                                    <a:lnTo>
                                      <a:pt x="2" y="3"/>
                                    </a:lnTo>
                                    <a:lnTo>
                                      <a:pt x="0" y="6"/>
                                    </a:lnTo>
                                    <a:lnTo>
                                      <a:pt x="0" y="11"/>
                                    </a:lnTo>
                                    <a:lnTo>
                                      <a:pt x="0" y="18"/>
                                    </a:lnTo>
                                    <a:lnTo>
                                      <a:pt x="2" y="20"/>
                                    </a:lnTo>
                                    <a:lnTo>
                                      <a:pt x="6" y="23"/>
                                    </a:lnTo>
                                    <a:lnTo>
                                      <a:pt x="14" y="25"/>
                                    </a:lnTo>
                                    <a:lnTo>
                                      <a:pt x="16" y="23"/>
                                    </a:lnTo>
                                    <a:lnTo>
                                      <a:pt x="22" y="23"/>
                                    </a:lnTo>
                                    <a:lnTo>
                                      <a:pt x="26" y="18"/>
                                    </a:lnTo>
                                    <a:lnTo>
                                      <a:pt x="28" y="13"/>
                                    </a:lnTo>
                                    <a:lnTo>
                                      <a:pt x="28" y="13"/>
                                    </a:lnTo>
                                    <a:lnTo>
                                      <a:pt x="28" y="13"/>
                                    </a:lnTo>
                                  </a:path>
                                </a:pathLst>
                              </a:custGeom>
                              <a:grpFill/>
                              <a:ln>
                                <a:noFill/>
                              </a:ln>
                              <a:effectLst/>
                            </wps:spPr>
                            <wps:bodyPr rot="0" vert="horz" wrap="square" lIns="91440" tIns="45720" rIns="91440" bIns="45720" anchor="t" anchorCtr="0" upright="1">
                              <a:noAutofit/>
                            </wps:bodyPr>
                          </wps:wsp>
                          <wps:wsp>
                            <wps:cNvPr id="18608" name="Freeform 133"/>
                            <wps:cNvSpPr/>
                            <wps:spPr bwMode="auto">
                              <a:xfrm>
                                <a:off x="4236" y="1794"/>
                                <a:ext cx="29" cy="26"/>
                              </a:xfrm>
                              <a:custGeom>
                                <a:avLst/>
                                <a:gdLst>
                                  <a:gd name="T0" fmla="*/ 28 w 29"/>
                                  <a:gd name="T1" fmla="*/ 13 h 26"/>
                                  <a:gd name="T2" fmla="*/ 26 w 29"/>
                                  <a:gd name="T3" fmla="*/ 6 h 26"/>
                                  <a:gd name="T4" fmla="*/ 22 w 29"/>
                                  <a:gd name="T5" fmla="*/ 5 h 26"/>
                                  <a:gd name="T6" fmla="*/ 18 w 29"/>
                                  <a:gd name="T7" fmla="*/ 1 h 26"/>
                                  <a:gd name="T8" fmla="*/ 14 w 29"/>
                                  <a:gd name="T9" fmla="*/ 0 h 26"/>
                                  <a:gd name="T10" fmla="*/ 8 w 29"/>
                                  <a:gd name="T11" fmla="*/ 1 h 26"/>
                                  <a:gd name="T12" fmla="*/ 2 w 29"/>
                                  <a:gd name="T13" fmla="*/ 3 h 26"/>
                                  <a:gd name="T14" fmla="*/ 0 w 29"/>
                                  <a:gd name="T15" fmla="*/ 6 h 26"/>
                                  <a:gd name="T16" fmla="*/ 0 w 29"/>
                                  <a:gd name="T17" fmla="*/ 11 h 26"/>
                                  <a:gd name="T18" fmla="*/ 0 w 29"/>
                                  <a:gd name="T19" fmla="*/ 18 h 26"/>
                                  <a:gd name="T20" fmla="*/ 2 w 29"/>
                                  <a:gd name="T21" fmla="*/ 20 h 26"/>
                                  <a:gd name="T22" fmla="*/ 6 w 29"/>
                                  <a:gd name="T23" fmla="*/ 23 h 26"/>
                                  <a:gd name="T24" fmla="*/ 14 w 29"/>
                                  <a:gd name="T25" fmla="*/ 25 h 26"/>
                                  <a:gd name="T26" fmla="*/ 16 w 29"/>
                                  <a:gd name="T27" fmla="*/ 23 h 26"/>
                                  <a:gd name="T28" fmla="*/ 22 w 29"/>
                                  <a:gd name="T29" fmla="*/ 23 h 26"/>
                                  <a:gd name="T30" fmla="*/ 26 w 29"/>
                                  <a:gd name="T31" fmla="*/ 18 h 26"/>
                                  <a:gd name="T32" fmla="*/ 28 w 29"/>
                                  <a:gd name="T33" fmla="*/ 13 h 26"/>
                                  <a:gd name="T34" fmla="*/ 28 w 29"/>
                                  <a:gd name="T35" fmla="*/ 13 h 26"/>
                                  <a:gd name="T36" fmla="*/ 28 w 29"/>
                                  <a:gd name="T37" fmla="*/ 13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6">
                                    <a:moveTo>
                                      <a:pt x="28" y="13"/>
                                    </a:moveTo>
                                    <a:lnTo>
                                      <a:pt x="26" y="6"/>
                                    </a:lnTo>
                                    <a:lnTo>
                                      <a:pt x="22" y="5"/>
                                    </a:lnTo>
                                    <a:lnTo>
                                      <a:pt x="18" y="1"/>
                                    </a:lnTo>
                                    <a:lnTo>
                                      <a:pt x="14" y="0"/>
                                    </a:lnTo>
                                    <a:lnTo>
                                      <a:pt x="8" y="1"/>
                                    </a:lnTo>
                                    <a:lnTo>
                                      <a:pt x="2" y="3"/>
                                    </a:lnTo>
                                    <a:lnTo>
                                      <a:pt x="0" y="6"/>
                                    </a:lnTo>
                                    <a:lnTo>
                                      <a:pt x="0" y="11"/>
                                    </a:lnTo>
                                    <a:lnTo>
                                      <a:pt x="0" y="18"/>
                                    </a:lnTo>
                                    <a:lnTo>
                                      <a:pt x="2" y="20"/>
                                    </a:lnTo>
                                    <a:lnTo>
                                      <a:pt x="6" y="23"/>
                                    </a:lnTo>
                                    <a:lnTo>
                                      <a:pt x="14" y="25"/>
                                    </a:lnTo>
                                    <a:lnTo>
                                      <a:pt x="16" y="23"/>
                                    </a:lnTo>
                                    <a:lnTo>
                                      <a:pt x="22" y="23"/>
                                    </a:lnTo>
                                    <a:lnTo>
                                      <a:pt x="26" y="18"/>
                                    </a:lnTo>
                                    <a:lnTo>
                                      <a:pt x="28" y="13"/>
                                    </a:lnTo>
                                    <a:lnTo>
                                      <a:pt x="28" y="13"/>
                                    </a:lnTo>
                                    <a:lnTo>
                                      <a:pt x="28" y="13"/>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09" name="Freeform 134"/>
                            <wps:cNvSpPr/>
                            <wps:spPr bwMode="auto">
                              <a:xfrm>
                                <a:off x="4236" y="1846"/>
                                <a:ext cx="29" cy="27"/>
                              </a:xfrm>
                              <a:custGeom>
                                <a:avLst/>
                                <a:gdLst>
                                  <a:gd name="T0" fmla="*/ 28 w 29"/>
                                  <a:gd name="T1" fmla="*/ 12 h 27"/>
                                  <a:gd name="T2" fmla="*/ 26 w 29"/>
                                  <a:gd name="T3" fmla="*/ 8 h 27"/>
                                  <a:gd name="T4" fmla="*/ 22 w 29"/>
                                  <a:gd name="T5" fmla="*/ 3 h 27"/>
                                  <a:gd name="T6" fmla="*/ 18 w 29"/>
                                  <a:gd name="T7" fmla="*/ 3 h 27"/>
                                  <a:gd name="T8" fmla="*/ 14 w 29"/>
                                  <a:gd name="T9" fmla="*/ 0 h 27"/>
                                  <a:gd name="T10" fmla="*/ 8 w 29"/>
                                  <a:gd name="T11" fmla="*/ 0 h 27"/>
                                  <a:gd name="T12" fmla="*/ 2 w 29"/>
                                  <a:gd name="T13" fmla="*/ 3 h 27"/>
                                  <a:gd name="T14" fmla="*/ 0 w 29"/>
                                  <a:gd name="T15" fmla="*/ 8 h 27"/>
                                  <a:gd name="T16" fmla="*/ 0 w 29"/>
                                  <a:gd name="T17" fmla="*/ 12 h 27"/>
                                  <a:gd name="T18" fmla="*/ 0 w 29"/>
                                  <a:gd name="T19" fmla="*/ 17 h 27"/>
                                  <a:gd name="T20" fmla="*/ 2 w 29"/>
                                  <a:gd name="T21" fmla="*/ 19 h 27"/>
                                  <a:gd name="T22" fmla="*/ 6 w 29"/>
                                  <a:gd name="T23" fmla="*/ 22 h 27"/>
                                  <a:gd name="T24" fmla="*/ 14 w 29"/>
                                  <a:gd name="T25" fmla="*/ 26 h 27"/>
                                  <a:gd name="T26" fmla="*/ 16 w 29"/>
                                  <a:gd name="T27" fmla="*/ 22 h 27"/>
                                  <a:gd name="T28" fmla="*/ 22 w 29"/>
                                  <a:gd name="T29" fmla="*/ 22 h 27"/>
                                  <a:gd name="T30" fmla="*/ 26 w 29"/>
                                  <a:gd name="T31" fmla="*/ 17 h 27"/>
                                  <a:gd name="T32" fmla="*/ 28 w 29"/>
                                  <a:gd name="T33" fmla="*/ 12 h 27"/>
                                  <a:gd name="T34" fmla="*/ 28 w 29"/>
                                  <a:gd name="T35" fmla="*/ 12 h 27"/>
                                  <a:gd name="T36" fmla="*/ 28 w 29"/>
                                  <a:gd name="T37" fmla="*/ 12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7">
                                    <a:moveTo>
                                      <a:pt x="28" y="12"/>
                                    </a:moveTo>
                                    <a:lnTo>
                                      <a:pt x="26" y="8"/>
                                    </a:lnTo>
                                    <a:lnTo>
                                      <a:pt x="22" y="3"/>
                                    </a:lnTo>
                                    <a:lnTo>
                                      <a:pt x="18" y="3"/>
                                    </a:lnTo>
                                    <a:lnTo>
                                      <a:pt x="14" y="0"/>
                                    </a:lnTo>
                                    <a:lnTo>
                                      <a:pt x="8" y="0"/>
                                    </a:lnTo>
                                    <a:lnTo>
                                      <a:pt x="2" y="3"/>
                                    </a:lnTo>
                                    <a:lnTo>
                                      <a:pt x="0" y="8"/>
                                    </a:lnTo>
                                    <a:lnTo>
                                      <a:pt x="0" y="12"/>
                                    </a:lnTo>
                                    <a:lnTo>
                                      <a:pt x="0" y="17"/>
                                    </a:lnTo>
                                    <a:lnTo>
                                      <a:pt x="2" y="19"/>
                                    </a:lnTo>
                                    <a:lnTo>
                                      <a:pt x="6" y="22"/>
                                    </a:lnTo>
                                    <a:lnTo>
                                      <a:pt x="14" y="26"/>
                                    </a:lnTo>
                                    <a:lnTo>
                                      <a:pt x="16" y="22"/>
                                    </a:lnTo>
                                    <a:lnTo>
                                      <a:pt x="22" y="22"/>
                                    </a:lnTo>
                                    <a:lnTo>
                                      <a:pt x="26" y="17"/>
                                    </a:lnTo>
                                    <a:lnTo>
                                      <a:pt x="28" y="12"/>
                                    </a:lnTo>
                                    <a:lnTo>
                                      <a:pt x="28" y="12"/>
                                    </a:lnTo>
                                    <a:lnTo>
                                      <a:pt x="28" y="12"/>
                                    </a:lnTo>
                                  </a:path>
                                </a:pathLst>
                              </a:custGeom>
                              <a:grpFill/>
                              <a:ln>
                                <a:noFill/>
                              </a:ln>
                              <a:effectLst/>
                            </wps:spPr>
                            <wps:bodyPr rot="0" vert="horz" wrap="square" lIns="91440" tIns="45720" rIns="91440" bIns="45720" anchor="t" anchorCtr="0" upright="1">
                              <a:noAutofit/>
                            </wps:bodyPr>
                          </wps:wsp>
                          <wps:wsp>
                            <wps:cNvPr id="18610" name="Freeform 135"/>
                            <wps:cNvSpPr/>
                            <wps:spPr bwMode="auto">
                              <a:xfrm>
                                <a:off x="4236" y="1846"/>
                                <a:ext cx="29" cy="27"/>
                              </a:xfrm>
                              <a:custGeom>
                                <a:avLst/>
                                <a:gdLst>
                                  <a:gd name="T0" fmla="*/ 28 w 29"/>
                                  <a:gd name="T1" fmla="*/ 12 h 27"/>
                                  <a:gd name="T2" fmla="*/ 26 w 29"/>
                                  <a:gd name="T3" fmla="*/ 8 h 27"/>
                                  <a:gd name="T4" fmla="*/ 22 w 29"/>
                                  <a:gd name="T5" fmla="*/ 3 h 27"/>
                                  <a:gd name="T6" fmla="*/ 18 w 29"/>
                                  <a:gd name="T7" fmla="*/ 3 h 27"/>
                                  <a:gd name="T8" fmla="*/ 14 w 29"/>
                                  <a:gd name="T9" fmla="*/ 0 h 27"/>
                                  <a:gd name="T10" fmla="*/ 8 w 29"/>
                                  <a:gd name="T11" fmla="*/ 0 h 27"/>
                                  <a:gd name="T12" fmla="*/ 2 w 29"/>
                                  <a:gd name="T13" fmla="*/ 3 h 27"/>
                                  <a:gd name="T14" fmla="*/ 0 w 29"/>
                                  <a:gd name="T15" fmla="*/ 8 h 27"/>
                                  <a:gd name="T16" fmla="*/ 0 w 29"/>
                                  <a:gd name="T17" fmla="*/ 12 h 27"/>
                                  <a:gd name="T18" fmla="*/ 0 w 29"/>
                                  <a:gd name="T19" fmla="*/ 17 h 27"/>
                                  <a:gd name="T20" fmla="*/ 2 w 29"/>
                                  <a:gd name="T21" fmla="*/ 19 h 27"/>
                                  <a:gd name="T22" fmla="*/ 6 w 29"/>
                                  <a:gd name="T23" fmla="*/ 22 h 27"/>
                                  <a:gd name="T24" fmla="*/ 14 w 29"/>
                                  <a:gd name="T25" fmla="*/ 26 h 27"/>
                                  <a:gd name="T26" fmla="*/ 16 w 29"/>
                                  <a:gd name="T27" fmla="*/ 22 h 27"/>
                                  <a:gd name="T28" fmla="*/ 22 w 29"/>
                                  <a:gd name="T29" fmla="*/ 22 h 27"/>
                                  <a:gd name="T30" fmla="*/ 26 w 29"/>
                                  <a:gd name="T31" fmla="*/ 17 h 27"/>
                                  <a:gd name="T32" fmla="*/ 28 w 29"/>
                                  <a:gd name="T33" fmla="*/ 12 h 27"/>
                                  <a:gd name="T34" fmla="*/ 28 w 29"/>
                                  <a:gd name="T35" fmla="*/ 12 h 27"/>
                                  <a:gd name="T36" fmla="*/ 28 w 29"/>
                                  <a:gd name="T37" fmla="*/ 12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7">
                                    <a:moveTo>
                                      <a:pt x="28" y="12"/>
                                    </a:moveTo>
                                    <a:lnTo>
                                      <a:pt x="26" y="8"/>
                                    </a:lnTo>
                                    <a:lnTo>
                                      <a:pt x="22" y="3"/>
                                    </a:lnTo>
                                    <a:lnTo>
                                      <a:pt x="18" y="3"/>
                                    </a:lnTo>
                                    <a:lnTo>
                                      <a:pt x="14" y="0"/>
                                    </a:lnTo>
                                    <a:lnTo>
                                      <a:pt x="8" y="0"/>
                                    </a:lnTo>
                                    <a:lnTo>
                                      <a:pt x="2" y="3"/>
                                    </a:lnTo>
                                    <a:lnTo>
                                      <a:pt x="0" y="8"/>
                                    </a:lnTo>
                                    <a:lnTo>
                                      <a:pt x="0" y="12"/>
                                    </a:lnTo>
                                    <a:lnTo>
                                      <a:pt x="0" y="17"/>
                                    </a:lnTo>
                                    <a:lnTo>
                                      <a:pt x="2" y="19"/>
                                    </a:lnTo>
                                    <a:lnTo>
                                      <a:pt x="6" y="22"/>
                                    </a:lnTo>
                                    <a:lnTo>
                                      <a:pt x="14" y="26"/>
                                    </a:lnTo>
                                    <a:lnTo>
                                      <a:pt x="16" y="22"/>
                                    </a:lnTo>
                                    <a:lnTo>
                                      <a:pt x="22" y="22"/>
                                    </a:lnTo>
                                    <a:lnTo>
                                      <a:pt x="26" y="17"/>
                                    </a:lnTo>
                                    <a:lnTo>
                                      <a:pt x="28" y="12"/>
                                    </a:lnTo>
                                    <a:lnTo>
                                      <a:pt x="28" y="12"/>
                                    </a:lnTo>
                                    <a:lnTo>
                                      <a:pt x="28"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11" name="Freeform 136"/>
                            <wps:cNvSpPr/>
                            <wps:spPr bwMode="auto">
                              <a:xfrm>
                                <a:off x="4228" y="1905"/>
                                <a:ext cx="31" cy="26"/>
                              </a:xfrm>
                              <a:custGeom>
                                <a:avLst/>
                                <a:gdLst>
                                  <a:gd name="T0" fmla="*/ 30 w 31"/>
                                  <a:gd name="T1" fmla="*/ 12 h 26"/>
                                  <a:gd name="T2" fmla="*/ 27 w 31"/>
                                  <a:gd name="T3" fmla="*/ 7 h 26"/>
                                  <a:gd name="T4" fmla="*/ 27 w 31"/>
                                  <a:gd name="T5" fmla="*/ 3 h 26"/>
                                  <a:gd name="T6" fmla="*/ 21 w 31"/>
                                  <a:gd name="T7" fmla="*/ 0 h 26"/>
                                  <a:gd name="T8" fmla="*/ 15 w 31"/>
                                  <a:gd name="T9" fmla="*/ 0 h 26"/>
                                  <a:gd name="T10" fmla="*/ 10 w 31"/>
                                  <a:gd name="T11" fmla="*/ 0 h 26"/>
                                  <a:gd name="T12" fmla="*/ 6 w 31"/>
                                  <a:gd name="T13" fmla="*/ 3 h 26"/>
                                  <a:gd name="T14" fmla="*/ 2 w 31"/>
                                  <a:gd name="T15" fmla="*/ 7 h 26"/>
                                  <a:gd name="T16" fmla="*/ 0 w 31"/>
                                  <a:gd name="T17" fmla="*/ 12 h 26"/>
                                  <a:gd name="T18" fmla="*/ 2 w 31"/>
                                  <a:gd name="T19" fmla="*/ 16 h 26"/>
                                  <a:gd name="T20" fmla="*/ 4 w 31"/>
                                  <a:gd name="T21" fmla="*/ 21 h 26"/>
                                  <a:gd name="T22" fmla="*/ 10 w 31"/>
                                  <a:gd name="T23" fmla="*/ 25 h 26"/>
                                  <a:gd name="T24" fmla="*/ 12 w 31"/>
                                  <a:gd name="T25" fmla="*/ 25 h 26"/>
                                  <a:gd name="T26" fmla="*/ 21 w 31"/>
                                  <a:gd name="T27" fmla="*/ 25 h 26"/>
                                  <a:gd name="T28" fmla="*/ 25 w 31"/>
                                  <a:gd name="T29" fmla="*/ 21 h 26"/>
                                  <a:gd name="T30" fmla="*/ 27 w 31"/>
                                  <a:gd name="T31" fmla="*/ 17 h 26"/>
                                  <a:gd name="T32" fmla="*/ 30 w 31"/>
                                  <a:gd name="T33" fmla="*/ 12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7" y="7"/>
                                    </a:lnTo>
                                    <a:lnTo>
                                      <a:pt x="27" y="3"/>
                                    </a:lnTo>
                                    <a:lnTo>
                                      <a:pt x="21" y="0"/>
                                    </a:lnTo>
                                    <a:lnTo>
                                      <a:pt x="15" y="0"/>
                                    </a:lnTo>
                                    <a:lnTo>
                                      <a:pt x="10" y="0"/>
                                    </a:lnTo>
                                    <a:lnTo>
                                      <a:pt x="6" y="3"/>
                                    </a:lnTo>
                                    <a:lnTo>
                                      <a:pt x="2" y="7"/>
                                    </a:lnTo>
                                    <a:lnTo>
                                      <a:pt x="0" y="12"/>
                                    </a:lnTo>
                                    <a:lnTo>
                                      <a:pt x="2" y="16"/>
                                    </a:lnTo>
                                    <a:lnTo>
                                      <a:pt x="4" y="21"/>
                                    </a:lnTo>
                                    <a:lnTo>
                                      <a:pt x="10" y="25"/>
                                    </a:lnTo>
                                    <a:lnTo>
                                      <a:pt x="12" y="25"/>
                                    </a:lnTo>
                                    <a:lnTo>
                                      <a:pt x="21" y="25"/>
                                    </a:lnTo>
                                    <a:lnTo>
                                      <a:pt x="25" y="21"/>
                                    </a:lnTo>
                                    <a:lnTo>
                                      <a:pt x="27" y="17"/>
                                    </a:lnTo>
                                    <a:lnTo>
                                      <a:pt x="30" y="12"/>
                                    </a:lnTo>
                                    <a:lnTo>
                                      <a:pt x="30" y="12"/>
                                    </a:lnTo>
                                    <a:lnTo>
                                      <a:pt x="30" y="12"/>
                                    </a:lnTo>
                                  </a:path>
                                </a:pathLst>
                              </a:custGeom>
                              <a:grpFill/>
                              <a:ln>
                                <a:noFill/>
                              </a:ln>
                              <a:effectLst/>
                            </wps:spPr>
                            <wps:bodyPr rot="0" vert="horz" wrap="square" lIns="91440" tIns="45720" rIns="91440" bIns="45720" anchor="t" anchorCtr="0" upright="1">
                              <a:noAutofit/>
                            </wps:bodyPr>
                          </wps:wsp>
                          <wps:wsp>
                            <wps:cNvPr id="18612" name="Freeform 137"/>
                            <wps:cNvSpPr/>
                            <wps:spPr bwMode="auto">
                              <a:xfrm>
                                <a:off x="4228" y="1905"/>
                                <a:ext cx="31" cy="26"/>
                              </a:xfrm>
                              <a:custGeom>
                                <a:avLst/>
                                <a:gdLst>
                                  <a:gd name="T0" fmla="*/ 30 w 31"/>
                                  <a:gd name="T1" fmla="*/ 12 h 26"/>
                                  <a:gd name="T2" fmla="*/ 27 w 31"/>
                                  <a:gd name="T3" fmla="*/ 7 h 26"/>
                                  <a:gd name="T4" fmla="*/ 27 w 31"/>
                                  <a:gd name="T5" fmla="*/ 3 h 26"/>
                                  <a:gd name="T6" fmla="*/ 21 w 31"/>
                                  <a:gd name="T7" fmla="*/ 0 h 26"/>
                                  <a:gd name="T8" fmla="*/ 15 w 31"/>
                                  <a:gd name="T9" fmla="*/ 0 h 26"/>
                                  <a:gd name="T10" fmla="*/ 10 w 31"/>
                                  <a:gd name="T11" fmla="*/ 0 h 26"/>
                                  <a:gd name="T12" fmla="*/ 6 w 31"/>
                                  <a:gd name="T13" fmla="*/ 3 h 26"/>
                                  <a:gd name="T14" fmla="*/ 2 w 31"/>
                                  <a:gd name="T15" fmla="*/ 7 h 26"/>
                                  <a:gd name="T16" fmla="*/ 0 w 31"/>
                                  <a:gd name="T17" fmla="*/ 12 h 26"/>
                                  <a:gd name="T18" fmla="*/ 2 w 31"/>
                                  <a:gd name="T19" fmla="*/ 16 h 26"/>
                                  <a:gd name="T20" fmla="*/ 4 w 31"/>
                                  <a:gd name="T21" fmla="*/ 21 h 26"/>
                                  <a:gd name="T22" fmla="*/ 10 w 31"/>
                                  <a:gd name="T23" fmla="*/ 25 h 26"/>
                                  <a:gd name="T24" fmla="*/ 12 w 31"/>
                                  <a:gd name="T25" fmla="*/ 25 h 26"/>
                                  <a:gd name="T26" fmla="*/ 21 w 31"/>
                                  <a:gd name="T27" fmla="*/ 25 h 26"/>
                                  <a:gd name="T28" fmla="*/ 25 w 31"/>
                                  <a:gd name="T29" fmla="*/ 21 h 26"/>
                                  <a:gd name="T30" fmla="*/ 27 w 31"/>
                                  <a:gd name="T31" fmla="*/ 17 h 26"/>
                                  <a:gd name="T32" fmla="*/ 30 w 31"/>
                                  <a:gd name="T33" fmla="*/ 12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7" y="7"/>
                                    </a:lnTo>
                                    <a:lnTo>
                                      <a:pt x="27" y="3"/>
                                    </a:lnTo>
                                    <a:lnTo>
                                      <a:pt x="21" y="0"/>
                                    </a:lnTo>
                                    <a:lnTo>
                                      <a:pt x="15" y="0"/>
                                    </a:lnTo>
                                    <a:lnTo>
                                      <a:pt x="10" y="0"/>
                                    </a:lnTo>
                                    <a:lnTo>
                                      <a:pt x="6" y="3"/>
                                    </a:lnTo>
                                    <a:lnTo>
                                      <a:pt x="2" y="7"/>
                                    </a:lnTo>
                                    <a:lnTo>
                                      <a:pt x="0" y="12"/>
                                    </a:lnTo>
                                    <a:lnTo>
                                      <a:pt x="2" y="16"/>
                                    </a:lnTo>
                                    <a:lnTo>
                                      <a:pt x="4" y="21"/>
                                    </a:lnTo>
                                    <a:lnTo>
                                      <a:pt x="10" y="25"/>
                                    </a:lnTo>
                                    <a:lnTo>
                                      <a:pt x="12" y="25"/>
                                    </a:lnTo>
                                    <a:lnTo>
                                      <a:pt x="21" y="25"/>
                                    </a:lnTo>
                                    <a:lnTo>
                                      <a:pt x="25" y="21"/>
                                    </a:lnTo>
                                    <a:lnTo>
                                      <a:pt x="27" y="17"/>
                                    </a:lnTo>
                                    <a:lnTo>
                                      <a:pt x="30" y="12"/>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13" name="Freeform 138"/>
                            <wps:cNvSpPr/>
                            <wps:spPr bwMode="auto">
                              <a:xfrm>
                                <a:off x="4232" y="1955"/>
                                <a:ext cx="29" cy="27"/>
                              </a:xfrm>
                              <a:custGeom>
                                <a:avLst/>
                                <a:gdLst>
                                  <a:gd name="T0" fmla="*/ 28 w 29"/>
                                  <a:gd name="T1" fmla="*/ 12 h 27"/>
                                  <a:gd name="T2" fmla="*/ 26 w 29"/>
                                  <a:gd name="T3" fmla="*/ 6 h 27"/>
                                  <a:gd name="T4" fmla="*/ 22 w 29"/>
                                  <a:gd name="T5" fmla="*/ 2 h 27"/>
                                  <a:gd name="T6" fmla="*/ 20 w 29"/>
                                  <a:gd name="T7" fmla="*/ 0 h 27"/>
                                  <a:gd name="T8" fmla="*/ 14 w 29"/>
                                  <a:gd name="T9" fmla="*/ 0 h 27"/>
                                  <a:gd name="T10" fmla="*/ 9 w 29"/>
                                  <a:gd name="T11" fmla="*/ 0 h 27"/>
                                  <a:gd name="T12" fmla="*/ 5 w 29"/>
                                  <a:gd name="T13" fmla="*/ 2 h 27"/>
                                  <a:gd name="T14" fmla="*/ 1 w 29"/>
                                  <a:gd name="T15" fmla="*/ 6 h 27"/>
                                  <a:gd name="T16" fmla="*/ 0 w 29"/>
                                  <a:gd name="T17" fmla="*/ 12 h 27"/>
                                  <a:gd name="T18" fmla="*/ 1 w 29"/>
                                  <a:gd name="T19" fmla="*/ 18 h 27"/>
                                  <a:gd name="T20" fmla="*/ 3 w 29"/>
                                  <a:gd name="T21" fmla="*/ 22 h 27"/>
                                  <a:gd name="T22" fmla="*/ 7 w 29"/>
                                  <a:gd name="T23" fmla="*/ 26 h 27"/>
                                  <a:gd name="T24" fmla="*/ 13 w 29"/>
                                  <a:gd name="T25" fmla="*/ 26 h 27"/>
                                  <a:gd name="T26" fmla="*/ 16 w 29"/>
                                  <a:gd name="T27" fmla="*/ 26 h 27"/>
                                  <a:gd name="T28" fmla="*/ 22 w 29"/>
                                  <a:gd name="T29" fmla="*/ 22 h 27"/>
                                  <a:gd name="T30" fmla="*/ 24 w 29"/>
                                  <a:gd name="T31" fmla="*/ 18 h 27"/>
                                  <a:gd name="T32" fmla="*/ 28 w 29"/>
                                  <a:gd name="T33" fmla="*/ 14 h 27"/>
                                  <a:gd name="T34" fmla="*/ 28 w 29"/>
                                  <a:gd name="T35" fmla="*/ 12 h 27"/>
                                  <a:gd name="T36" fmla="*/ 28 w 29"/>
                                  <a:gd name="T37" fmla="*/ 12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7">
                                    <a:moveTo>
                                      <a:pt x="28" y="12"/>
                                    </a:moveTo>
                                    <a:lnTo>
                                      <a:pt x="26" y="6"/>
                                    </a:lnTo>
                                    <a:lnTo>
                                      <a:pt x="22" y="2"/>
                                    </a:lnTo>
                                    <a:lnTo>
                                      <a:pt x="20" y="0"/>
                                    </a:lnTo>
                                    <a:lnTo>
                                      <a:pt x="14" y="0"/>
                                    </a:lnTo>
                                    <a:lnTo>
                                      <a:pt x="9" y="0"/>
                                    </a:lnTo>
                                    <a:lnTo>
                                      <a:pt x="5" y="2"/>
                                    </a:lnTo>
                                    <a:lnTo>
                                      <a:pt x="1" y="6"/>
                                    </a:lnTo>
                                    <a:lnTo>
                                      <a:pt x="0" y="12"/>
                                    </a:lnTo>
                                    <a:lnTo>
                                      <a:pt x="1" y="18"/>
                                    </a:lnTo>
                                    <a:lnTo>
                                      <a:pt x="3" y="22"/>
                                    </a:lnTo>
                                    <a:lnTo>
                                      <a:pt x="7" y="26"/>
                                    </a:lnTo>
                                    <a:lnTo>
                                      <a:pt x="13" y="26"/>
                                    </a:lnTo>
                                    <a:lnTo>
                                      <a:pt x="16" y="26"/>
                                    </a:lnTo>
                                    <a:lnTo>
                                      <a:pt x="22" y="22"/>
                                    </a:lnTo>
                                    <a:lnTo>
                                      <a:pt x="24" y="18"/>
                                    </a:lnTo>
                                    <a:lnTo>
                                      <a:pt x="28" y="14"/>
                                    </a:lnTo>
                                    <a:lnTo>
                                      <a:pt x="28" y="12"/>
                                    </a:lnTo>
                                    <a:lnTo>
                                      <a:pt x="28" y="12"/>
                                    </a:lnTo>
                                  </a:path>
                                </a:pathLst>
                              </a:custGeom>
                              <a:grpFill/>
                              <a:ln>
                                <a:noFill/>
                              </a:ln>
                              <a:effectLst/>
                            </wps:spPr>
                            <wps:bodyPr rot="0" vert="horz" wrap="square" lIns="91440" tIns="45720" rIns="91440" bIns="45720" anchor="t" anchorCtr="0" upright="1">
                              <a:noAutofit/>
                            </wps:bodyPr>
                          </wps:wsp>
                          <wps:wsp>
                            <wps:cNvPr id="18614" name="Freeform 139"/>
                            <wps:cNvSpPr/>
                            <wps:spPr bwMode="auto">
                              <a:xfrm>
                                <a:off x="4232" y="1955"/>
                                <a:ext cx="29" cy="27"/>
                              </a:xfrm>
                              <a:custGeom>
                                <a:avLst/>
                                <a:gdLst>
                                  <a:gd name="T0" fmla="*/ 28 w 29"/>
                                  <a:gd name="T1" fmla="*/ 12 h 27"/>
                                  <a:gd name="T2" fmla="*/ 26 w 29"/>
                                  <a:gd name="T3" fmla="*/ 6 h 27"/>
                                  <a:gd name="T4" fmla="*/ 22 w 29"/>
                                  <a:gd name="T5" fmla="*/ 2 h 27"/>
                                  <a:gd name="T6" fmla="*/ 20 w 29"/>
                                  <a:gd name="T7" fmla="*/ 0 h 27"/>
                                  <a:gd name="T8" fmla="*/ 14 w 29"/>
                                  <a:gd name="T9" fmla="*/ 0 h 27"/>
                                  <a:gd name="T10" fmla="*/ 9 w 29"/>
                                  <a:gd name="T11" fmla="*/ 0 h 27"/>
                                  <a:gd name="T12" fmla="*/ 5 w 29"/>
                                  <a:gd name="T13" fmla="*/ 2 h 27"/>
                                  <a:gd name="T14" fmla="*/ 1 w 29"/>
                                  <a:gd name="T15" fmla="*/ 6 h 27"/>
                                  <a:gd name="T16" fmla="*/ 0 w 29"/>
                                  <a:gd name="T17" fmla="*/ 12 h 27"/>
                                  <a:gd name="T18" fmla="*/ 1 w 29"/>
                                  <a:gd name="T19" fmla="*/ 18 h 27"/>
                                  <a:gd name="T20" fmla="*/ 3 w 29"/>
                                  <a:gd name="T21" fmla="*/ 22 h 27"/>
                                  <a:gd name="T22" fmla="*/ 7 w 29"/>
                                  <a:gd name="T23" fmla="*/ 26 h 27"/>
                                  <a:gd name="T24" fmla="*/ 13 w 29"/>
                                  <a:gd name="T25" fmla="*/ 26 h 27"/>
                                  <a:gd name="T26" fmla="*/ 16 w 29"/>
                                  <a:gd name="T27" fmla="*/ 26 h 27"/>
                                  <a:gd name="T28" fmla="*/ 22 w 29"/>
                                  <a:gd name="T29" fmla="*/ 22 h 27"/>
                                  <a:gd name="T30" fmla="*/ 24 w 29"/>
                                  <a:gd name="T31" fmla="*/ 18 h 27"/>
                                  <a:gd name="T32" fmla="*/ 28 w 29"/>
                                  <a:gd name="T33" fmla="*/ 14 h 27"/>
                                  <a:gd name="T34" fmla="*/ 28 w 29"/>
                                  <a:gd name="T35" fmla="*/ 12 h 27"/>
                                  <a:gd name="T36" fmla="*/ 28 w 29"/>
                                  <a:gd name="T37" fmla="*/ 12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9" h="27">
                                    <a:moveTo>
                                      <a:pt x="28" y="12"/>
                                    </a:moveTo>
                                    <a:lnTo>
                                      <a:pt x="26" y="6"/>
                                    </a:lnTo>
                                    <a:lnTo>
                                      <a:pt x="22" y="2"/>
                                    </a:lnTo>
                                    <a:lnTo>
                                      <a:pt x="20" y="0"/>
                                    </a:lnTo>
                                    <a:lnTo>
                                      <a:pt x="14" y="0"/>
                                    </a:lnTo>
                                    <a:lnTo>
                                      <a:pt x="9" y="0"/>
                                    </a:lnTo>
                                    <a:lnTo>
                                      <a:pt x="5" y="2"/>
                                    </a:lnTo>
                                    <a:lnTo>
                                      <a:pt x="1" y="6"/>
                                    </a:lnTo>
                                    <a:lnTo>
                                      <a:pt x="0" y="12"/>
                                    </a:lnTo>
                                    <a:lnTo>
                                      <a:pt x="1" y="18"/>
                                    </a:lnTo>
                                    <a:lnTo>
                                      <a:pt x="3" y="22"/>
                                    </a:lnTo>
                                    <a:lnTo>
                                      <a:pt x="7" y="26"/>
                                    </a:lnTo>
                                    <a:lnTo>
                                      <a:pt x="13" y="26"/>
                                    </a:lnTo>
                                    <a:lnTo>
                                      <a:pt x="16" y="26"/>
                                    </a:lnTo>
                                    <a:lnTo>
                                      <a:pt x="22" y="22"/>
                                    </a:lnTo>
                                    <a:lnTo>
                                      <a:pt x="24" y="18"/>
                                    </a:lnTo>
                                    <a:lnTo>
                                      <a:pt x="28" y="14"/>
                                    </a:lnTo>
                                    <a:lnTo>
                                      <a:pt x="28" y="12"/>
                                    </a:lnTo>
                                    <a:lnTo>
                                      <a:pt x="28"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15" name="Freeform 140"/>
                            <wps:cNvSpPr/>
                            <wps:spPr bwMode="auto">
                              <a:xfrm>
                                <a:off x="5100" y="1295"/>
                                <a:ext cx="31" cy="27"/>
                              </a:xfrm>
                              <a:custGeom>
                                <a:avLst/>
                                <a:gdLst>
                                  <a:gd name="T0" fmla="*/ 30 w 31"/>
                                  <a:gd name="T1" fmla="*/ 13 h 27"/>
                                  <a:gd name="T2" fmla="*/ 28 w 31"/>
                                  <a:gd name="T3" fmla="*/ 6 h 27"/>
                                  <a:gd name="T4" fmla="*/ 24 w 31"/>
                                  <a:gd name="T5" fmla="*/ 5 h 27"/>
                                  <a:gd name="T6" fmla="*/ 20 w 31"/>
                                  <a:gd name="T7" fmla="*/ 1 h 27"/>
                                  <a:gd name="T8" fmla="*/ 16 w 31"/>
                                  <a:gd name="T9" fmla="*/ 0 h 27"/>
                                  <a:gd name="T10" fmla="*/ 10 w 31"/>
                                  <a:gd name="T11" fmla="*/ 1 h 27"/>
                                  <a:gd name="T12" fmla="*/ 4 w 31"/>
                                  <a:gd name="T13" fmla="*/ 5 h 27"/>
                                  <a:gd name="T14" fmla="*/ 2 w 31"/>
                                  <a:gd name="T15" fmla="*/ 6 h 27"/>
                                  <a:gd name="T16" fmla="*/ 0 w 31"/>
                                  <a:gd name="T17" fmla="*/ 12 h 27"/>
                                  <a:gd name="T18" fmla="*/ 2 w 31"/>
                                  <a:gd name="T19" fmla="*/ 17 h 27"/>
                                  <a:gd name="T20" fmla="*/ 4 w 31"/>
                                  <a:gd name="T21" fmla="*/ 20 h 27"/>
                                  <a:gd name="T22" fmla="*/ 8 w 31"/>
                                  <a:gd name="T23" fmla="*/ 26 h 27"/>
                                  <a:gd name="T24" fmla="*/ 14 w 31"/>
                                  <a:gd name="T25" fmla="*/ 26 h 27"/>
                                  <a:gd name="T26" fmla="*/ 18 w 31"/>
                                  <a:gd name="T27" fmla="*/ 26 h 27"/>
                                  <a:gd name="T28" fmla="*/ 24 w 31"/>
                                  <a:gd name="T29" fmla="*/ 22 h 27"/>
                                  <a:gd name="T30" fmla="*/ 26 w 31"/>
                                  <a:gd name="T31" fmla="*/ 19 h 27"/>
                                  <a:gd name="T32" fmla="*/ 30 w 31"/>
                                  <a:gd name="T33" fmla="*/ 13 h 27"/>
                                  <a:gd name="T34" fmla="*/ 30 w 31"/>
                                  <a:gd name="T35" fmla="*/ 13 h 27"/>
                                  <a:gd name="T36" fmla="*/ 30 w 31"/>
                                  <a:gd name="T37" fmla="*/ 13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7">
                                    <a:moveTo>
                                      <a:pt x="30" y="13"/>
                                    </a:moveTo>
                                    <a:lnTo>
                                      <a:pt x="28" y="6"/>
                                    </a:lnTo>
                                    <a:lnTo>
                                      <a:pt x="24" y="5"/>
                                    </a:lnTo>
                                    <a:lnTo>
                                      <a:pt x="20" y="1"/>
                                    </a:lnTo>
                                    <a:lnTo>
                                      <a:pt x="16" y="0"/>
                                    </a:lnTo>
                                    <a:lnTo>
                                      <a:pt x="10" y="1"/>
                                    </a:lnTo>
                                    <a:lnTo>
                                      <a:pt x="4" y="5"/>
                                    </a:lnTo>
                                    <a:lnTo>
                                      <a:pt x="2" y="6"/>
                                    </a:lnTo>
                                    <a:lnTo>
                                      <a:pt x="0" y="12"/>
                                    </a:lnTo>
                                    <a:lnTo>
                                      <a:pt x="2" y="17"/>
                                    </a:lnTo>
                                    <a:lnTo>
                                      <a:pt x="4" y="20"/>
                                    </a:lnTo>
                                    <a:lnTo>
                                      <a:pt x="8" y="26"/>
                                    </a:lnTo>
                                    <a:lnTo>
                                      <a:pt x="14" y="26"/>
                                    </a:lnTo>
                                    <a:lnTo>
                                      <a:pt x="18" y="26"/>
                                    </a:lnTo>
                                    <a:lnTo>
                                      <a:pt x="24" y="22"/>
                                    </a:lnTo>
                                    <a:lnTo>
                                      <a:pt x="26" y="19"/>
                                    </a:lnTo>
                                    <a:lnTo>
                                      <a:pt x="30" y="13"/>
                                    </a:lnTo>
                                    <a:lnTo>
                                      <a:pt x="30" y="13"/>
                                    </a:lnTo>
                                    <a:lnTo>
                                      <a:pt x="30" y="13"/>
                                    </a:lnTo>
                                  </a:path>
                                </a:pathLst>
                              </a:custGeom>
                              <a:grpFill/>
                              <a:ln>
                                <a:noFill/>
                              </a:ln>
                              <a:effectLst/>
                            </wps:spPr>
                            <wps:bodyPr rot="0" vert="horz" wrap="square" lIns="91440" tIns="45720" rIns="91440" bIns="45720" anchor="t" anchorCtr="0" upright="1">
                              <a:noAutofit/>
                            </wps:bodyPr>
                          </wps:wsp>
                          <wps:wsp>
                            <wps:cNvPr id="18616" name="Freeform 141"/>
                            <wps:cNvSpPr/>
                            <wps:spPr bwMode="auto">
                              <a:xfrm>
                                <a:off x="5100" y="1295"/>
                                <a:ext cx="31" cy="27"/>
                              </a:xfrm>
                              <a:custGeom>
                                <a:avLst/>
                                <a:gdLst>
                                  <a:gd name="T0" fmla="*/ 30 w 31"/>
                                  <a:gd name="T1" fmla="*/ 13 h 27"/>
                                  <a:gd name="T2" fmla="*/ 28 w 31"/>
                                  <a:gd name="T3" fmla="*/ 6 h 27"/>
                                  <a:gd name="T4" fmla="*/ 24 w 31"/>
                                  <a:gd name="T5" fmla="*/ 5 h 27"/>
                                  <a:gd name="T6" fmla="*/ 20 w 31"/>
                                  <a:gd name="T7" fmla="*/ 1 h 27"/>
                                  <a:gd name="T8" fmla="*/ 16 w 31"/>
                                  <a:gd name="T9" fmla="*/ 0 h 27"/>
                                  <a:gd name="T10" fmla="*/ 10 w 31"/>
                                  <a:gd name="T11" fmla="*/ 1 h 27"/>
                                  <a:gd name="T12" fmla="*/ 4 w 31"/>
                                  <a:gd name="T13" fmla="*/ 5 h 27"/>
                                  <a:gd name="T14" fmla="*/ 2 w 31"/>
                                  <a:gd name="T15" fmla="*/ 6 h 27"/>
                                  <a:gd name="T16" fmla="*/ 0 w 31"/>
                                  <a:gd name="T17" fmla="*/ 12 h 27"/>
                                  <a:gd name="T18" fmla="*/ 2 w 31"/>
                                  <a:gd name="T19" fmla="*/ 17 h 27"/>
                                  <a:gd name="T20" fmla="*/ 4 w 31"/>
                                  <a:gd name="T21" fmla="*/ 20 h 27"/>
                                  <a:gd name="T22" fmla="*/ 8 w 31"/>
                                  <a:gd name="T23" fmla="*/ 26 h 27"/>
                                  <a:gd name="T24" fmla="*/ 14 w 31"/>
                                  <a:gd name="T25" fmla="*/ 26 h 27"/>
                                  <a:gd name="T26" fmla="*/ 18 w 31"/>
                                  <a:gd name="T27" fmla="*/ 26 h 27"/>
                                  <a:gd name="T28" fmla="*/ 24 w 31"/>
                                  <a:gd name="T29" fmla="*/ 22 h 27"/>
                                  <a:gd name="T30" fmla="*/ 26 w 31"/>
                                  <a:gd name="T31" fmla="*/ 19 h 27"/>
                                  <a:gd name="T32" fmla="*/ 30 w 31"/>
                                  <a:gd name="T33" fmla="*/ 13 h 27"/>
                                  <a:gd name="T34" fmla="*/ 30 w 31"/>
                                  <a:gd name="T35" fmla="*/ 13 h 27"/>
                                  <a:gd name="T36" fmla="*/ 30 w 31"/>
                                  <a:gd name="T37" fmla="*/ 13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7">
                                    <a:moveTo>
                                      <a:pt x="30" y="13"/>
                                    </a:moveTo>
                                    <a:lnTo>
                                      <a:pt x="28" y="6"/>
                                    </a:lnTo>
                                    <a:lnTo>
                                      <a:pt x="24" y="5"/>
                                    </a:lnTo>
                                    <a:lnTo>
                                      <a:pt x="20" y="1"/>
                                    </a:lnTo>
                                    <a:lnTo>
                                      <a:pt x="16" y="0"/>
                                    </a:lnTo>
                                    <a:lnTo>
                                      <a:pt x="10" y="1"/>
                                    </a:lnTo>
                                    <a:lnTo>
                                      <a:pt x="4" y="5"/>
                                    </a:lnTo>
                                    <a:lnTo>
                                      <a:pt x="2" y="6"/>
                                    </a:lnTo>
                                    <a:lnTo>
                                      <a:pt x="0" y="12"/>
                                    </a:lnTo>
                                    <a:lnTo>
                                      <a:pt x="2" y="17"/>
                                    </a:lnTo>
                                    <a:lnTo>
                                      <a:pt x="4" y="20"/>
                                    </a:lnTo>
                                    <a:lnTo>
                                      <a:pt x="8" y="26"/>
                                    </a:lnTo>
                                    <a:lnTo>
                                      <a:pt x="14" y="26"/>
                                    </a:lnTo>
                                    <a:lnTo>
                                      <a:pt x="18" y="26"/>
                                    </a:lnTo>
                                    <a:lnTo>
                                      <a:pt x="24" y="22"/>
                                    </a:lnTo>
                                    <a:lnTo>
                                      <a:pt x="26" y="19"/>
                                    </a:lnTo>
                                    <a:lnTo>
                                      <a:pt x="30" y="13"/>
                                    </a:lnTo>
                                    <a:lnTo>
                                      <a:pt x="30" y="13"/>
                                    </a:lnTo>
                                    <a:lnTo>
                                      <a:pt x="30" y="13"/>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17" name="Freeform 142"/>
                            <wps:cNvSpPr/>
                            <wps:spPr bwMode="auto">
                              <a:xfrm>
                                <a:off x="5100" y="1346"/>
                                <a:ext cx="31" cy="26"/>
                              </a:xfrm>
                              <a:custGeom>
                                <a:avLst/>
                                <a:gdLst>
                                  <a:gd name="T0" fmla="*/ 30 w 31"/>
                                  <a:gd name="T1" fmla="*/ 12 h 26"/>
                                  <a:gd name="T2" fmla="*/ 28 w 31"/>
                                  <a:gd name="T3" fmla="*/ 7 h 26"/>
                                  <a:gd name="T4" fmla="*/ 24 w 31"/>
                                  <a:gd name="T5" fmla="*/ 3 h 26"/>
                                  <a:gd name="T6" fmla="*/ 20 w 31"/>
                                  <a:gd name="T7" fmla="*/ 1 h 26"/>
                                  <a:gd name="T8" fmla="*/ 16 w 31"/>
                                  <a:gd name="T9" fmla="*/ 0 h 26"/>
                                  <a:gd name="T10" fmla="*/ 10 w 31"/>
                                  <a:gd name="T11" fmla="*/ 0 h 26"/>
                                  <a:gd name="T12" fmla="*/ 4 w 31"/>
                                  <a:gd name="T13" fmla="*/ 3 h 26"/>
                                  <a:gd name="T14" fmla="*/ 2 w 31"/>
                                  <a:gd name="T15" fmla="*/ 7 h 26"/>
                                  <a:gd name="T16" fmla="*/ 0 w 31"/>
                                  <a:gd name="T17" fmla="*/ 10 h 26"/>
                                  <a:gd name="T18" fmla="*/ 2 w 31"/>
                                  <a:gd name="T19" fmla="*/ 17 h 26"/>
                                  <a:gd name="T20" fmla="*/ 4 w 31"/>
                                  <a:gd name="T21" fmla="*/ 21 h 26"/>
                                  <a:gd name="T22" fmla="*/ 8 w 31"/>
                                  <a:gd name="T23" fmla="*/ 25 h 26"/>
                                  <a:gd name="T24" fmla="*/ 14 w 31"/>
                                  <a:gd name="T25" fmla="*/ 25 h 26"/>
                                  <a:gd name="T26" fmla="*/ 18 w 31"/>
                                  <a:gd name="T27" fmla="*/ 25 h 26"/>
                                  <a:gd name="T28" fmla="*/ 24 w 31"/>
                                  <a:gd name="T29" fmla="*/ 21 h 26"/>
                                  <a:gd name="T30" fmla="*/ 26 w 31"/>
                                  <a:gd name="T31" fmla="*/ 19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7"/>
                                    </a:lnTo>
                                    <a:lnTo>
                                      <a:pt x="24" y="3"/>
                                    </a:lnTo>
                                    <a:lnTo>
                                      <a:pt x="20" y="1"/>
                                    </a:lnTo>
                                    <a:lnTo>
                                      <a:pt x="16" y="0"/>
                                    </a:lnTo>
                                    <a:lnTo>
                                      <a:pt x="10" y="0"/>
                                    </a:lnTo>
                                    <a:lnTo>
                                      <a:pt x="4" y="3"/>
                                    </a:lnTo>
                                    <a:lnTo>
                                      <a:pt x="2" y="7"/>
                                    </a:lnTo>
                                    <a:lnTo>
                                      <a:pt x="0" y="10"/>
                                    </a:lnTo>
                                    <a:lnTo>
                                      <a:pt x="2" y="17"/>
                                    </a:lnTo>
                                    <a:lnTo>
                                      <a:pt x="4" y="21"/>
                                    </a:lnTo>
                                    <a:lnTo>
                                      <a:pt x="8" y="25"/>
                                    </a:lnTo>
                                    <a:lnTo>
                                      <a:pt x="14" y="25"/>
                                    </a:lnTo>
                                    <a:lnTo>
                                      <a:pt x="18" y="25"/>
                                    </a:lnTo>
                                    <a:lnTo>
                                      <a:pt x="24" y="21"/>
                                    </a:lnTo>
                                    <a:lnTo>
                                      <a:pt x="26" y="19"/>
                                    </a:lnTo>
                                    <a:lnTo>
                                      <a:pt x="30" y="14"/>
                                    </a:lnTo>
                                    <a:lnTo>
                                      <a:pt x="30" y="12"/>
                                    </a:lnTo>
                                    <a:lnTo>
                                      <a:pt x="30" y="12"/>
                                    </a:lnTo>
                                  </a:path>
                                </a:pathLst>
                              </a:custGeom>
                              <a:grpFill/>
                              <a:ln>
                                <a:noFill/>
                              </a:ln>
                              <a:effectLst/>
                            </wps:spPr>
                            <wps:bodyPr rot="0" vert="horz" wrap="square" lIns="91440" tIns="45720" rIns="91440" bIns="45720" anchor="t" anchorCtr="0" upright="1">
                              <a:noAutofit/>
                            </wps:bodyPr>
                          </wps:wsp>
                          <wps:wsp>
                            <wps:cNvPr id="18618" name="Freeform 143"/>
                            <wps:cNvSpPr/>
                            <wps:spPr bwMode="auto">
                              <a:xfrm>
                                <a:off x="5100" y="1346"/>
                                <a:ext cx="31" cy="26"/>
                              </a:xfrm>
                              <a:custGeom>
                                <a:avLst/>
                                <a:gdLst>
                                  <a:gd name="T0" fmla="*/ 30 w 31"/>
                                  <a:gd name="T1" fmla="*/ 12 h 26"/>
                                  <a:gd name="T2" fmla="*/ 28 w 31"/>
                                  <a:gd name="T3" fmla="*/ 7 h 26"/>
                                  <a:gd name="T4" fmla="*/ 24 w 31"/>
                                  <a:gd name="T5" fmla="*/ 3 h 26"/>
                                  <a:gd name="T6" fmla="*/ 20 w 31"/>
                                  <a:gd name="T7" fmla="*/ 1 h 26"/>
                                  <a:gd name="T8" fmla="*/ 16 w 31"/>
                                  <a:gd name="T9" fmla="*/ 0 h 26"/>
                                  <a:gd name="T10" fmla="*/ 10 w 31"/>
                                  <a:gd name="T11" fmla="*/ 0 h 26"/>
                                  <a:gd name="T12" fmla="*/ 4 w 31"/>
                                  <a:gd name="T13" fmla="*/ 3 h 26"/>
                                  <a:gd name="T14" fmla="*/ 2 w 31"/>
                                  <a:gd name="T15" fmla="*/ 7 h 26"/>
                                  <a:gd name="T16" fmla="*/ 0 w 31"/>
                                  <a:gd name="T17" fmla="*/ 10 h 26"/>
                                  <a:gd name="T18" fmla="*/ 2 w 31"/>
                                  <a:gd name="T19" fmla="*/ 17 h 26"/>
                                  <a:gd name="T20" fmla="*/ 4 w 31"/>
                                  <a:gd name="T21" fmla="*/ 21 h 26"/>
                                  <a:gd name="T22" fmla="*/ 8 w 31"/>
                                  <a:gd name="T23" fmla="*/ 25 h 26"/>
                                  <a:gd name="T24" fmla="*/ 14 w 31"/>
                                  <a:gd name="T25" fmla="*/ 25 h 26"/>
                                  <a:gd name="T26" fmla="*/ 18 w 31"/>
                                  <a:gd name="T27" fmla="*/ 25 h 26"/>
                                  <a:gd name="T28" fmla="*/ 24 w 31"/>
                                  <a:gd name="T29" fmla="*/ 21 h 26"/>
                                  <a:gd name="T30" fmla="*/ 26 w 31"/>
                                  <a:gd name="T31" fmla="*/ 19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7"/>
                                    </a:lnTo>
                                    <a:lnTo>
                                      <a:pt x="24" y="3"/>
                                    </a:lnTo>
                                    <a:lnTo>
                                      <a:pt x="20" y="1"/>
                                    </a:lnTo>
                                    <a:lnTo>
                                      <a:pt x="16" y="0"/>
                                    </a:lnTo>
                                    <a:lnTo>
                                      <a:pt x="10" y="0"/>
                                    </a:lnTo>
                                    <a:lnTo>
                                      <a:pt x="4" y="3"/>
                                    </a:lnTo>
                                    <a:lnTo>
                                      <a:pt x="2" y="7"/>
                                    </a:lnTo>
                                    <a:lnTo>
                                      <a:pt x="0" y="10"/>
                                    </a:lnTo>
                                    <a:lnTo>
                                      <a:pt x="2" y="17"/>
                                    </a:lnTo>
                                    <a:lnTo>
                                      <a:pt x="4" y="21"/>
                                    </a:lnTo>
                                    <a:lnTo>
                                      <a:pt x="8" y="25"/>
                                    </a:lnTo>
                                    <a:lnTo>
                                      <a:pt x="14" y="25"/>
                                    </a:lnTo>
                                    <a:lnTo>
                                      <a:pt x="18" y="25"/>
                                    </a:lnTo>
                                    <a:lnTo>
                                      <a:pt x="24" y="21"/>
                                    </a:lnTo>
                                    <a:lnTo>
                                      <a:pt x="26" y="19"/>
                                    </a:lnTo>
                                    <a:lnTo>
                                      <a:pt x="30" y="14"/>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19" name="Freeform 144"/>
                            <wps:cNvSpPr/>
                            <wps:spPr bwMode="auto">
                              <a:xfrm>
                                <a:off x="5100" y="1397"/>
                                <a:ext cx="31" cy="26"/>
                              </a:xfrm>
                              <a:custGeom>
                                <a:avLst/>
                                <a:gdLst>
                                  <a:gd name="T0" fmla="*/ 30 w 31"/>
                                  <a:gd name="T1" fmla="*/ 12 h 26"/>
                                  <a:gd name="T2" fmla="*/ 28 w 31"/>
                                  <a:gd name="T3" fmla="*/ 8 h 26"/>
                                  <a:gd name="T4" fmla="*/ 24 w 31"/>
                                  <a:gd name="T5" fmla="*/ 5 h 26"/>
                                  <a:gd name="T6" fmla="*/ 20 w 31"/>
                                  <a:gd name="T7" fmla="*/ 0 h 26"/>
                                  <a:gd name="T8" fmla="*/ 16 w 31"/>
                                  <a:gd name="T9" fmla="*/ 0 h 26"/>
                                  <a:gd name="T10" fmla="*/ 10 w 31"/>
                                  <a:gd name="T11" fmla="*/ 0 h 26"/>
                                  <a:gd name="T12" fmla="*/ 4 w 31"/>
                                  <a:gd name="T13" fmla="*/ 3 h 26"/>
                                  <a:gd name="T14" fmla="*/ 2 w 31"/>
                                  <a:gd name="T15" fmla="*/ 7 h 26"/>
                                  <a:gd name="T16" fmla="*/ 0 w 31"/>
                                  <a:gd name="T17" fmla="*/ 12 h 26"/>
                                  <a:gd name="T18" fmla="*/ 2 w 31"/>
                                  <a:gd name="T19" fmla="*/ 17 h 26"/>
                                  <a:gd name="T20" fmla="*/ 4 w 31"/>
                                  <a:gd name="T21" fmla="*/ 21 h 26"/>
                                  <a:gd name="T22" fmla="*/ 8 w 31"/>
                                  <a:gd name="T23" fmla="*/ 25 h 26"/>
                                  <a:gd name="T24" fmla="*/ 14 w 31"/>
                                  <a:gd name="T25" fmla="*/ 25 h 26"/>
                                  <a:gd name="T26" fmla="*/ 18 w 31"/>
                                  <a:gd name="T27" fmla="*/ 25 h 26"/>
                                  <a:gd name="T28" fmla="*/ 24 w 31"/>
                                  <a:gd name="T29" fmla="*/ 21 h 26"/>
                                  <a:gd name="T30" fmla="*/ 26 w 31"/>
                                  <a:gd name="T31" fmla="*/ 17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8"/>
                                    </a:lnTo>
                                    <a:lnTo>
                                      <a:pt x="24" y="5"/>
                                    </a:lnTo>
                                    <a:lnTo>
                                      <a:pt x="20" y="0"/>
                                    </a:lnTo>
                                    <a:lnTo>
                                      <a:pt x="16" y="0"/>
                                    </a:lnTo>
                                    <a:lnTo>
                                      <a:pt x="10" y="0"/>
                                    </a:lnTo>
                                    <a:lnTo>
                                      <a:pt x="4" y="3"/>
                                    </a:lnTo>
                                    <a:lnTo>
                                      <a:pt x="2" y="7"/>
                                    </a:lnTo>
                                    <a:lnTo>
                                      <a:pt x="0" y="12"/>
                                    </a:lnTo>
                                    <a:lnTo>
                                      <a:pt x="2" y="17"/>
                                    </a:lnTo>
                                    <a:lnTo>
                                      <a:pt x="4" y="21"/>
                                    </a:lnTo>
                                    <a:lnTo>
                                      <a:pt x="8" y="25"/>
                                    </a:lnTo>
                                    <a:lnTo>
                                      <a:pt x="14" y="25"/>
                                    </a:lnTo>
                                    <a:lnTo>
                                      <a:pt x="18" y="25"/>
                                    </a:lnTo>
                                    <a:lnTo>
                                      <a:pt x="24" y="21"/>
                                    </a:lnTo>
                                    <a:lnTo>
                                      <a:pt x="26" y="17"/>
                                    </a:lnTo>
                                    <a:lnTo>
                                      <a:pt x="30" y="14"/>
                                    </a:lnTo>
                                    <a:lnTo>
                                      <a:pt x="30" y="12"/>
                                    </a:lnTo>
                                    <a:lnTo>
                                      <a:pt x="30" y="12"/>
                                    </a:lnTo>
                                  </a:path>
                                </a:pathLst>
                              </a:custGeom>
                              <a:grpFill/>
                              <a:ln>
                                <a:noFill/>
                              </a:ln>
                              <a:effectLst/>
                            </wps:spPr>
                            <wps:bodyPr rot="0" vert="horz" wrap="square" lIns="91440" tIns="45720" rIns="91440" bIns="45720" anchor="t" anchorCtr="0" upright="1">
                              <a:noAutofit/>
                            </wps:bodyPr>
                          </wps:wsp>
                          <wps:wsp>
                            <wps:cNvPr id="18620" name="Freeform 145"/>
                            <wps:cNvSpPr/>
                            <wps:spPr bwMode="auto">
                              <a:xfrm>
                                <a:off x="5100" y="1397"/>
                                <a:ext cx="31" cy="26"/>
                              </a:xfrm>
                              <a:custGeom>
                                <a:avLst/>
                                <a:gdLst>
                                  <a:gd name="T0" fmla="*/ 30 w 31"/>
                                  <a:gd name="T1" fmla="*/ 12 h 26"/>
                                  <a:gd name="T2" fmla="*/ 28 w 31"/>
                                  <a:gd name="T3" fmla="*/ 8 h 26"/>
                                  <a:gd name="T4" fmla="*/ 24 w 31"/>
                                  <a:gd name="T5" fmla="*/ 5 h 26"/>
                                  <a:gd name="T6" fmla="*/ 20 w 31"/>
                                  <a:gd name="T7" fmla="*/ 0 h 26"/>
                                  <a:gd name="T8" fmla="*/ 16 w 31"/>
                                  <a:gd name="T9" fmla="*/ 0 h 26"/>
                                  <a:gd name="T10" fmla="*/ 10 w 31"/>
                                  <a:gd name="T11" fmla="*/ 0 h 26"/>
                                  <a:gd name="T12" fmla="*/ 4 w 31"/>
                                  <a:gd name="T13" fmla="*/ 3 h 26"/>
                                  <a:gd name="T14" fmla="*/ 2 w 31"/>
                                  <a:gd name="T15" fmla="*/ 7 h 26"/>
                                  <a:gd name="T16" fmla="*/ 0 w 31"/>
                                  <a:gd name="T17" fmla="*/ 12 h 26"/>
                                  <a:gd name="T18" fmla="*/ 2 w 31"/>
                                  <a:gd name="T19" fmla="*/ 17 h 26"/>
                                  <a:gd name="T20" fmla="*/ 4 w 31"/>
                                  <a:gd name="T21" fmla="*/ 21 h 26"/>
                                  <a:gd name="T22" fmla="*/ 8 w 31"/>
                                  <a:gd name="T23" fmla="*/ 25 h 26"/>
                                  <a:gd name="T24" fmla="*/ 14 w 31"/>
                                  <a:gd name="T25" fmla="*/ 25 h 26"/>
                                  <a:gd name="T26" fmla="*/ 18 w 31"/>
                                  <a:gd name="T27" fmla="*/ 25 h 26"/>
                                  <a:gd name="T28" fmla="*/ 24 w 31"/>
                                  <a:gd name="T29" fmla="*/ 21 h 26"/>
                                  <a:gd name="T30" fmla="*/ 26 w 31"/>
                                  <a:gd name="T31" fmla="*/ 17 h 26"/>
                                  <a:gd name="T32" fmla="*/ 30 w 31"/>
                                  <a:gd name="T33" fmla="*/ 14 h 26"/>
                                  <a:gd name="T34" fmla="*/ 30 w 31"/>
                                  <a:gd name="T35" fmla="*/ 12 h 26"/>
                                  <a:gd name="T36" fmla="*/ 30 w 31"/>
                                  <a:gd name="T37" fmla="*/ 12 h 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6">
                                    <a:moveTo>
                                      <a:pt x="30" y="12"/>
                                    </a:moveTo>
                                    <a:lnTo>
                                      <a:pt x="28" y="8"/>
                                    </a:lnTo>
                                    <a:lnTo>
                                      <a:pt x="24" y="5"/>
                                    </a:lnTo>
                                    <a:lnTo>
                                      <a:pt x="20" y="0"/>
                                    </a:lnTo>
                                    <a:lnTo>
                                      <a:pt x="16" y="0"/>
                                    </a:lnTo>
                                    <a:lnTo>
                                      <a:pt x="10" y="0"/>
                                    </a:lnTo>
                                    <a:lnTo>
                                      <a:pt x="4" y="3"/>
                                    </a:lnTo>
                                    <a:lnTo>
                                      <a:pt x="2" y="7"/>
                                    </a:lnTo>
                                    <a:lnTo>
                                      <a:pt x="0" y="12"/>
                                    </a:lnTo>
                                    <a:lnTo>
                                      <a:pt x="2" y="17"/>
                                    </a:lnTo>
                                    <a:lnTo>
                                      <a:pt x="4" y="21"/>
                                    </a:lnTo>
                                    <a:lnTo>
                                      <a:pt x="8" y="25"/>
                                    </a:lnTo>
                                    <a:lnTo>
                                      <a:pt x="14" y="25"/>
                                    </a:lnTo>
                                    <a:lnTo>
                                      <a:pt x="18" y="25"/>
                                    </a:lnTo>
                                    <a:lnTo>
                                      <a:pt x="24" y="21"/>
                                    </a:lnTo>
                                    <a:lnTo>
                                      <a:pt x="26" y="17"/>
                                    </a:lnTo>
                                    <a:lnTo>
                                      <a:pt x="30" y="14"/>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21" name="Freeform 146"/>
                            <wps:cNvSpPr/>
                            <wps:spPr bwMode="auto">
                              <a:xfrm>
                                <a:off x="5100" y="1450"/>
                                <a:ext cx="31" cy="25"/>
                              </a:xfrm>
                              <a:custGeom>
                                <a:avLst/>
                                <a:gdLst>
                                  <a:gd name="T0" fmla="*/ 30 w 31"/>
                                  <a:gd name="T1" fmla="*/ 12 h 25"/>
                                  <a:gd name="T2" fmla="*/ 28 w 31"/>
                                  <a:gd name="T3" fmla="*/ 7 h 25"/>
                                  <a:gd name="T4" fmla="*/ 24 w 31"/>
                                  <a:gd name="T5" fmla="*/ 3 h 25"/>
                                  <a:gd name="T6" fmla="*/ 20 w 31"/>
                                  <a:gd name="T7" fmla="*/ 0 h 25"/>
                                  <a:gd name="T8" fmla="*/ 16 w 31"/>
                                  <a:gd name="T9" fmla="*/ 0 h 25"/>
                                  <a:gd name="T10" fmla="*/ 10 w 31"/>
                                  <a:gd name="T11" fmla="*/ 0 h 25"/>
                                  <a:gd name="T12" fmla="*/ 4 w 31"/>
                                  <a:gd name="T13" fmla="*/ 3 h 25"/>
                                  <a:gd name="T14" fmla="*/ 2 w 31"/>
                                  <a:gd name="T15" fmla="*/ 5 h 25"/>
                                  <a:gd name="T16" fmla="*/ 0 w 31"/>
                                  <a:gd name="T17" fmla="*/ 12 h 25"/>
                                  <a:gd name="T18" fmla="*/ 2 w 31"/>
                                  <a:gd name="T19" fmla="*/ 16 h 25"/>
                                  <a:gd name="T20" fmla="*/ 4 w 31"/>
                                  <a:gd name="T21" fmla="*/ 20 h 25"/>
                                  <a:gd name="T22" fmla="*/ 8 w 31"/>
                                  <a:gd name="T23" fmla="*/ 24 h 25"/>
                                  <a:gd name="T24" fmla="*/ 14 w 31"/>
                                  <a:gd name="T25" fmla="*/ 24 h 25"/>
                                  <a:gd name="T26" fmla="*/ 18 w 31"/>
                                  <a:gd name="T27" fmla="*/ 24 h 25"/>
                                  <a:gd name="T28" fmla="*/ 24 w 31"/>
                                  <a:gd name="T29" fmla="*/ 22 h 25"/>
                                  <a:gd name="T30" fmla="*/ 26 w 31"/>
                                  <a:gd name="T31" fmla="*/ 18 h 25"/>
                                  <a:gd name="T32" fmla="*/ 30 w 31"/>
                                  <a:gd name="T33" fmla="*/ 14 h 25"/>
                                  <a:gd name="T34" fmla="*/ 30 w 31"/>
                                  <a:gd name="T35" fmla="*/ 12 h 25"/>
                                  <a:gd name="T36" fmla="*/ 30 w 31"/>
                                  <a:gd name="T37" fmla="*/ 12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5">
                                    <a:moveTo>
                                      <a:pt x="30" y="12"/>
                                    </a:moveTo>
                                    <a:lnTo>
                                      <a:pt x="28" y="7"/>
                                    </a:lnTo>
                                    <a:lnTo>
                                      <a:pt x="24" y="3"/>
                                    </a:lnTo>
                                    <a:lnTo>
                                      <a:pt x="20" y="0"/>
                                    </a:lnTo>
                                    <a:lnTo>
                                      <a:pt x="16" y="0"/>
                                    </a:lnTo>
                                    <a:lnTo>
                                      <a:pt x="10" y="0"/>
                                    </a:lnTo>
                                    <a:lnTo>
                                      <a:pt x="4" y="3"/>
                                    </a:lnTo>
                                    <a:lnTo>
                                      <a:pt x="2" y="5"/>
                                    </a:lnTo>
                                    <a:lnTo>
                                      <a:pt x="0" y="12"/>
                                    </a:lnTo>
                                    <a:lnTo>
                                      <a:pt x="2" y="16"/>
                                    </a:lnTo>
                                    <a:lnTo>
                                      <a:pt x="4" y="20"/>
                                    </a:lnTo>
                                    <a:lnTo>
                                      <a:pt x="8" y="24"/>
                                    </a:lnTo>
                                    <a:lnTo>
                                      <a:pt x="14" y="24"/>
                                    </a:lnTo>
                                    <a:lnTo>
                                      <a:pt x="18" y="24"/>
                                    </a:lnTo>
                                    <a:lnTo>
                                      <a:pt x="24" y="22"/>
                                    </a:lnTo>
                                    <a:lnTo>
                                      <a:pt x="26" y="18"/>
                                    </a:lnTo>
                                    <a:lnTo>
                                      <a:pt x="30" y="14"/>
                                    </a:lnTo>
                                    <a:lnTo>
                                      <a:pt x="30" y="12"/>
                                    </a:lnTo>
                                    <a:lnTo>
                                      <a:pt x="30" y="12"/>
                                    </a:lnTo>
                                  </a:path>
                                </a:pathLst>
                              </a:custGeom>
                              <a:grpFill/>
                              <a:ln>
                                <a:noFill/>
                              </a:ln>
                              <a:effectLst/>
                            </wps:spPr>
                            <wps:bodyPr rot="0" vert="horz" wrap="square" lIns="91440" tIns="45720" rIns="91440" bIns="45720" anchor="t" anchorCtr="0" upright="1">
                              <a:noAutofit/>
                            </wps:bodyPr>
                          </wps:wsp>
                          <wps:wsp>
                            <wps:cNvPr id="18622" name="Freeform 147"/>
                            <wps:cNvSpPr/>
                            <wps:spPr bwMode="auto">
                              <a:xfrm>
                                <a:off x="5100" y="1450"/>
                                <a:ext cx="31" cy="25"/>
                              </a:xfrm>
                              <a:custGeom>
                                <a:avLst/>
                                <a:gdLst>
                                  <a:gd name="T0" fmla="*/ 30 w 31"/>
                                  <a:gd name="T1" fmla="*/ 12 h 25"/>
                                  <a:gd name="T2" fmla="*/ 28 w 31"/>
                                  <a:gd name="T3" fmla="*/ 7 h 25"/>
                                  <a:gd name="T4" fmla="*/ 24 w 31"/>
                                  <a:gd name="T5" fmla="*/ 3 h 25"/>
                                  <a:gd name="T6" fmla="*/ 20 w 31"/>
                                  <a:gd name="T7" fmla="*/ 0 h 25"/>
                                  <a:gd name="T8" fmla="*/ 16 w 31"/>
                                  <a:gd name="T9" fmla="*/ 0 h 25"/>
                                  <a:gd name="T10" fmla="*/ 10 w 31"/>
                                  <a:gd name="T11" fmla="*/ 0 h 25"/>
                                  <a:gd name="T12" fmla="*/ 4 w 31"/>
                                  <a:gd name="T13" fmla="*/ 3 h 25"/>
                                  <a:gd name="T14" fmla="*/ 2 w 31"/>
                                  <a:gd name="T15" fmla="*/ 5 h 25"/>
                                  <a:gd name="T16" fmla="*/ 0 w 31"/>
                                  <a:gd name="T17" fmla="*/ 12 h 25"/>
                                  <a:gd name="T18" fmla="*/ 2 w 31"/>
                                  <a:gd name="T19" fmla="*/ 16 h 25"/>
                                  <a:gd name="T20" fmla="*/ 4 w 31"/>
                                  <a:gd name="T21" fmla="*/ 20 h 25"/>
                                  <a:gd name="T22" fmla="*/ 8 w 31"/>
                                  <a:gd name="T23" fmla="*/ 24 h 25"/>
                                  <a:gd name="T24" fmla="*/ 14 w 31"/>
                                  <a:gd name="T25" fmla="*/ 24 h 25"/>
                                  <a:gd name="T26" fmla="*/ 18 w 31"/>
                                  <a:gd name="T27" fmla="*/ 24 h 25"/>
                                  <a:gd name="T28" fmla="*/ 24 w 31"/>
                                  <a:gd name="T29" fmla="*/ 22 h 25"/>
                                  <a:gd name="T30" fmla="*/ 26 w 31"/>
                                  <a:gd name="T31" fmla="*/ 18 h 25"/>
                                  <a:gd name="T32" fmla="*/ 30 w 31"/>
                                  <a:gd name="T33" fmla="*/ 14 h 25"/>
                                  <a:gd name="T34" fmla="*/ 30 w 31"/>
                                  <a:gd name="T35" fmla="*/ 12 h 25"/>
                                  <a:gd name="T36" fmla="*/ 30 w 31"/>
                                  <a:gd name="T37" fmla="*/ 12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5">
                                    <a:moveTo>
                                      <a:pt x="30" y="12"/>
                                    </a:moveTo>
                                    <a:lnTo>
                                      <a:pt x="28" y="7"/>
                                    </a:lnTo>
                                    <a:lnTo>
                                      <a:pt x="24" y="3"/>
                                    </a:lnTo>
                                    <a:lnTo>
                                      <a:pt x="20" y="0"/>
                                    </a:lnTo>
                                    <a:lnTo>
                                      <a:pt x="16" y="0"/>
                                    </a:lnTo>
                                    <a:lnTo>
                                      <a:pt x="10" y="0"/>
                                    </a:lnTo>
                                    <a:lnTo>
                                      <a:pt x="4" y="3"/>
                                    </a:lnTo>
                                    <a:lnTo>
                                      <a:pt x="2" y="5"/>
                                    </a:lnTo>
                                    <a:lnTo>
                                      <a:pt x="0" y="12"/>
                                    </a:lnTo>
                                    <a:lnTo>
                                      <a:pt x="2" y="16"/>
                                    </a:lnTo>
                                    <a:lnTo>
                                      <a:pt x="4" y="20"/>
                                    </a:lnTo>
                                    <a:lnTo>
                                      <a:pt x="8" y="24"/>
                                    </a:lnTo>
                                    <a:lnTo>
                                      <a:pt x="14" y="24"/>
                                    </a:lnTo>
                                    <a:lnTo>
                                      <a:pt x="18" y="24"/>
                                    </a:lnTo>
                                    <a:lnTo>
                                      <a:pt x="24" y="22"/>
                                    </a:lnTo>
                                    <a:lnTo>
                                      <a:pt x="26" y="18"/>
                                    </a:lnTo>
                                    <a:lnTo>
                                      <a:pt x="30" y="14"/>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23" name="Freeform 148"/>
                            <wps:cNvSpPr/>
                            <wps:spPr bwMode="auto">
                              <a:xfrm>
                                <a:off x="5100" y="1501"/>
                                <a:ext cx="31" cy="24"/>
                              </a:xfrm>
                              <a:custGeom>
                                <a:avLst/>
                                <a:gdLst>
                                  <a:gd name="T0" fmla="*/ 30 w 31"/>
                                  <a:gd name="T1" fmla="*/ 11 h 24"/>
                                  <a:gd name="T2" fmla="*/ 28 w 31"/>
                                  <a:gd name="T3" fmla="*/ 6 h 24"/>
                                  <a:gd name="T4" fmla="*/ 24 w 31"/>
                                  <a:gd name="T5" fmla="*/ 3 h 24"/>
                                  <a:gd name="T6" fmla="*/ 20 w 31"/>
                                  <a:gd name="T7" fmla="*/ 0 h 24"/>
                                  <a:gd name="T8" fmla="*/ 16 w 31"/>
                                  <a:gd name="T9" fmla="*/ 0 h 24"/>
                                  <a:gd name="T10" fmla="*/ 10 w 31"/>
                                  <a:gd name="T11" fmla="*/ 0 h 24"/>
                                  <a:gd name="T12" fmla="*/ 4 w 31"/>
                                  <a:gd name="T13" fmla="*/ 1 h 24"/>
                                  <a:gd name="T14" fmla="*/ 2 w 31"/>
                                  <a:gd name="T15" fmla="*/ 6 h 24"/>
                                  <a:gd name="T16" fmla="*/ 0 w 31"/>
                                  <a:gd name="T17" fmla="*/ 9 h 24"/>
                                  <a:gd name="T18" fmla="*/ 2 w 31"/>
                                  <a:gd name="T19" fmla="*/ 16 h 24"/>
                                  <a:gd name="T20" fmla="*/ 4 w 31"/>
                                  <a:gd name="T21" fmla="*/ 19 h 24"/>
                                  <a:gd name="T22" fmla="*/ 8 w 31"/>
                                  <a:gd name="T23" fmla="*/ 21 h 24"/>
                                  <a:gd name="T24" fmla="*/ 14 w 31"/>
                                  <a:gd name="T25" fmla="*/ 23 h 24"/>
                                  <a:gd name="T26" fmla="*/ 18 w 31"/>
                                  <a:gd name="T27" fmla="*/ 21 h 24"/>
                                  <a:gd name="T28" fmla="*/ 24 w 31"/>
                                  <a:gd name="T29" fmla="*/ 19 h 24"/>
                                  <a:gd name="T30" fmla="*/ 26 w 31"/>
                                  <a:gd name="T31" fmla="*/ 16 h 24"/>
                                  <a:gd name="T32" fmla="*/ 30 w 31"/>
                                  <a:gd name="T33" fmla="*/ 13 h 24"/>
                                  <a:gd name="T34" fmla="*/ 30 w 31"/>
                                  <a:gd name="T35" fmla="*/ 11 h 24"/>
                                  <a:gd name="T36" fmla="*/ 30 w 31"/>
                                  <a:gd name="T37" fmla="*/ 11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4">
                                    <a:moveTo>
                                      <a:pt x="30" y="11"/>
                                    </a:moveTo>
                                    <a:lnTo>
                                      <a:pt x="28" y="6"/>
                                    </a:lnTo>
                                    <a:lnTo>
                                      <a:pt x="24" y="3"/>
                                    </a:lnTo>
                                    <a:lnTo>
                                      <a:pt x="20" y="0"/>
                                    </a:lnTo>
                                    <a:lnTo>
                                      <a:pt x="16" y="0"/>
                                    </a:lnTo>
                                    <a:lnTo>
                                      <a:pt x="10" y="0"/>
                                    </a:lnTo>
                                    <a:lnTo>
                                      <a:pt x="4" y="1"/>
                                    </a:lnTo>
                                    <a:lnTo>
                                      <a:pt x="2" y="6"/>
                                    </a:lnTo>
                                    <a:lnTo>
                                      <a:pt x="0" y="9"/>
                                    </a:lnTo>
                                    <a:lnTo>
                                      <a:pt x="2" y="16"/>
                                    </a:lnTo>
                                    <a:lnTo>
                                      <a:pt x="4" y="19"/>
                                    </a:lnTo>
                                    <a:lnTo>
                                      <a:pt x="8" y="21"/>
                                    </a:lnTo>
                                    <a:lnTo>
                                      <a:pt x="14" y="23"/>
                                    </a:lnTo>
                                    <a:lnTo>
                                      <a:pt x="18" y="21"/>
                                    </a:lnTo>
                                    <a:lnTo>
                                      <a:pt x="24" y="19"/>
                                    </a:lnTo>
                                    <a:lnTo>
                                      <a:pt x="26" y="16"/>
                                    </a:lnTo>
                                    <a:lnTo>
                                      <a:pt x="30" y="13"/>
                                    </a:lnTo>
                                    <a:lnTo>
                                      <a:pt x="30" y="11"/>
                                    </a:lnTo>
                                    <a:lnTo>
                                      <a:pt x="30" y="11"/>
                                    </a:lnTo>
                                  </a:path>
                                </a:pathLst>
                              </a:custGeom>
                              <a:grpFill/>
                              <a:ln>
                                <a:noFill/>
                              </a:ln>
                              <a:effectLst/>
                            </wps:spPr>
                            <wps:bodyPr rot="0" vert="horz" wrap="square" lIns="91440" tIns="45720" rIns="91440" bIns="45720" anchor="t" anchorCtr="0" upright="1">
                              <a:noAutofit/>
                            </wps:bodyPr>
                          </wps:wsp>
                          <wps:wsp>
                            <wps:cNvPr id="18624" name="Freeform 149"/>
                            <wps:cNvSpPr/>
                            <wps:spPr bwMode="auto">
                              <a:xfrm>
                                <a:off x="5100" y="1501"/>
                                <a:ext cx="31" cy="24"/>
                              </a:xfrm>
                              <a:custGeom>
                                <a:avLst/>
                                <a:gdLst>
                                  <a:gd name="T0" fmla="*/ 30 w 31"/>
                                  <a:gd name="T1" fmla="*/ 11 h 24"/>
                                  <a:gd name="T2" fmla="*/ 28 w 31"/>
                                  <a:gd name="T3" fmla="*/ 6 h 24"/>
                                  <a:gd name="T4" fmla="*/ 24 w 31"/>
                                  <a:gd name="T5" fmla="*/ 3 h 24"/>
                                  <a:gd name="T6" fmla="*/ 20 w 31"/>
                                  <a:gd name="T7" fmla="*/ 0 h 24"/>
                                  <a:gd name="T8" fmla="*/ 16 w 31"/>
                                  <a:gd name="T9" fmla="*/ 0 h 24"/>
                                  <a:gd name="T10" fmla="*/ 10 w 31"/>
                                  <a:gd name="T11" fmla="*/ 0 h 24"/>
                                  <a:gd name="T12" fmla="*/ 4 w 31"/>
                                  <a:gd name="T13" fmla="*/ 1 h 24"/>
                                  <a:gd name="T14" fmla="*/ 2 w 31"/>
                                  <a:gd name="T15" fmla="*/ 6 h 24"/>
                                  <a:gd name="T16" fmla="*/ 0 w 31"/>
                                  <a:gd name="T17" fmla="*/ 9 h 24"/>
                                  <a:gd name="T18" fmla="*/ 2 w 31"/>
                                  <a:gd name="T19" fmla="*/ 16 h 24"/>
                                  <a:gd name="T20" fmla="*/ 4 w 31"/>
                                  <a:gd name="T21" fmla="*/ 19 h 24"/>
                                  <a:gd name="T22" fmla="*/ 8 w 31"/>
                                  <a:gd name="T23" fmla="*/ 21 h 24"/>
                                  <a:gd name="T24" fmla="*/ 14 w 31"/>
                                  <a:gd name="T25" fmla="*/ 23 h 24"/>
                                  <a:gd name="T26" fmla="*/ 18 w 31"/>
                                  <a:gd name="T27" fmla="*/ 21 h 24"/>
                                  <a:gd name="T28" fmla="*/ 24 w 31"/>
                                  <a:gd name="T29" fmla="*/ 19 h 24"/>
                                  <a:gd name="T30" fmla="*/ 26 w 31"/>
                                  <a:gd name="T31" fmla="*/ 16 h 24"/>
                                  <a:gd name="T32" fmla="*/ 30 w 31"/>
                                  <a:gd name="T33" fmla="*/ 13 h 24"/>
                                  <a:gd name="T34" fmla="*/ 30 w 31"/>
                                  <a:gd name="T35" fmla="*/ 11 h 24"/>
                                  <a:gd name="T36" fmla="*/ 30 w 31"/>
                                  <a:gd name="T37" fmla="*/ 11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4">
                                    <a:moveTo>
                                      <a:pt x="30" y="11"/>
                                    </a:moveTo>
                                    <a:lnTo>
                                      <a:pt x="28" y="6"/>
                                    </a:lnTo>
                                    <a:lnTo>
                                      <a:pt x="24" y="3"/>
                                    </a:lnTo>
                                    <a:lnTo>
                                      <a:pt x="20" y="0"/>
                                    </a:lnTo>
                                    <a:lnTo>
                                      <a:pt x="16" y="0"/>
                                    </a:lnTo>
                                    <a:lnTo>
                                      <a:pt x="10" y="0"/>
                                    </a:lnTo>
                                    <a:lnTo>
                                      <a:pt x="4" y="1"/>
                                    </a:lnTo>
                                    <a:lnTo>
                                      <a:pt x="2" y="6"/>
                                    </a:lnTo>
                                    <a:lnTo>
                                      <a:pt x="0" y="9"/>
                                    </a:lnTo>
                                    <a:lnTo>
                                      <a:pt x="2" y="16"/>
                                    </a:lnTo>
                                    <a:lnTo>
                                      <a:pt x="4" y="19"/>
                                    </a:lnTo>
                                    <a:lnTo>
                                      <a:pt x="8" y="21"/>
                                    </a:lnTo>
                                    <a:lnTo>
                                      <a:pt x="14" y="23"/>
                                    </a:lnTo>
                                    <a:lnTo>
                                      <a:pt x="18" y="21"/>
                                    </a:lnTo>
                                    <a:lnTo>
                                      <a:pt x="24" y="19"/>
                                    </a:lnTo>
                                    <a:lnTo>
                                      <a:pt x="26" y="16"/>
                                    </a:lnTo>
                                    <a:lnTo>
                                      <a:pt x="30" y="13"/>
                                    </a:lnTo>
                                    <a:lnTo>
                                      <a:pt x="30" y="11"/>
                                    </a:lnTo>
                                    <a:lnTo>
                                      <a:pt x="30" y="11"/>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s:wsp>
                            <wps:cNvPr id="18625" name="Freeform 150"/>
                            <wps:cNvSpPr/>
                            <wps:spPr bwMode="auto">
                              <a:xfrm>
                                <a:off x="5100" y="1553"/>
                                <a:ext cx="31" cy="25"/>
                              </a:xfrm>
                              <a:custGeom>
                                <a:avLst/>
                                <a:gdLst>
                                  <a:gd name="T0" fmla="*/ 30 w 31"/>
                                  <a:gd name="T1" fmla="*/ 12 h 25"/>
                                  <a:gd name="T2" fmla="*/ 28 w 31"/>
                                  <a:gd name="T3" fmla="*/ 8 h 25"/>
                                  <a:gd name="T4" fmla="*/ 24 w 31"/>
                                  <a:gd name="T5" fmla="*/ 3 h 25"/>
                                  <a:gd name="T6" fmla="*/ 20 w 31"/>
                                  <a:gd name="T7" fmla="*/ 1 h 25"/>
                                  <a:gd name="T8" fmla="*/ 16 w 31"/>
                                  <a:gd name="T9" fmla="*/ 0 h 25"/>
                                  <a:gd name="T10" fmla="*/ 10 w 31"/>
                                  <a:gd name="T11" fmla="*/ 0 h 25"/>
                                  <a:gd name="T12" fmla="*/ 4 w 31"/>
                                  <a:gd name="T13" fmla="*/ 3 h 25"/>
                                  <a:gd name="T14" fmla="*/ 2 w 31"/>
                                  <a:gd name="T15" fmla="*/ 8 h 25"/>
                                  <a:gd name="T16" fmla="*/ 0 w 31"/>
                                  <a:gd name="T17" fmla="*/ 12 h 25"/>
                                  <a:gd name="T18" fmla="*/ 2 w 31"/>
                                  <a:gd name="T19" fmla="*/ 17 h 25"/>
                                  <a:gd name="T20" fmla="*/ 4 w 31"/>
                                  <a:gd name="T21" fmla="*/ 18 h 25"/>
                                  <a:gd name="T22" fmla="*/ 8 w 31"/>
                                  <a:gd name="T23" fmla="*/ 22 h 25"/>
                                  <a:gd name="T24" fmla="*/ 14 w 31"/>
                                  <a:gd name="T25" fmla="*/ 24 h 25"/>
                                  <a:gd name="T26" fmla="*/ 18 w 31"/>
                                  <a:gd name="T27" fmla="*/ 22 h 25"/>
                                  <a:gd name="T28" fmla="*/ 24 w 31"/>
                                  <a:gd name="T29" fmla="*/ 22 h 25"/>
                                  <a:gd name="T30" fmla="*/ 26 w 31"/>
                                  <a:gd name="T31" fmla="*/ 17 h 25"/>
                                  <a:gd name="T32" fmla="*/ 30 w 31"/>
                                  <a:gd name="T33" fmla="*/ 13 h 25"/>
                                  <a:gd name="T34" fmla="*/ 30 w 31"/>
                                  <a:gd name="T35" fmla="*/ 12 h 25"/>
                                  <a:gd name="T36" fmla="*/ 30 w 31"/>
                                  <a:gd name="T37" fmla="*/ 12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5">
                                    <a:moveTo>
                                      <a:pt x="30" y="12"/>
                                    </a:moveTo>
                                    <a:lnTo>
                                      <a:pt x="28" y="8"/>
                                    </a:lnTo>
                                    <a:lnTo>
                                      <a:pt x="24" y="3"/>
                                    </a:lnTo>
                                    <a:lnTo>
                                      <a:pt x="20" y="1"/>
                                    </a:lnTo>
                                    <a:lnTo>
                                      <a:pt x="16" y="0"/>
                                    </a:lnTo>
                                    <a:lnTo>
                                      <a:pt x="10" y="0"/>
                                    </a:lnTo>
                                    <a:lnTo>
                                      <a:pt x="4" y="3"/>
                                    </a:lnTo>
                                    <a:lnTo>
                                      <a:pt x="2" y="8"/>
                                    </a:lnTo>
                                    <a:lnTo>
                                      <a:pt x="0" y="12"/>
                                    </a:lnTo>
                                    <a:lnTo>
                                      <a:pt x="2" y="17"/>
                                    </a:lnTo>
                                    <a:lnTo>
                                      <a:pt x="4" y="18"/>
                                    </a:lnTo>
                                    <a:lnTo>
                                      <a:pt x="8" y="22"/>
                                    </a:lnTo>
                                    <a:lnTo>
                                      <a:pt x="14" y="24"/>
                                    </a:lnTo>
                                    <a:lnTo>
                                      <a:pt x="18" y="22"/>
                                    </a:lnTo>
                                    <a:lnTo>
                                      <a:pt x="24" y="22"/>
                                    </a:lnTo>
                                    <a:lnTo>
                                      <a:pt x="26" y="17"/>
                                    </a:lnTo>
                                    <a:lnTo>
                                      <a:pt x="30" y="13"/>
                                    </a:lnTo>
                                    <a:lnTo>
                                      <a:pt x="30" y="12"/>
                                    </a:lnTo>
                                    <a:lnTo>
                                      <a:pt x="30" y="12"/>
                                    </a:lnTo>
                                  </a:path>
                                </a:pathLst>
                              </a:custGeom>
                              <a:grpFill/>
                              <a:ln>
                                <a:noFill/>
                              </a:ln>
                              <a:effectLst/>
                            </wps:spPr>
                            <wps:bodyPr rot="0" vert="horz" wrap="square" lIns="91440" tIns="45720" rIns="91440" bIns="45720" anchor="t" anchorCtr="0" upright="1">
                              <a:noAutofit/>
                            </wps:bodyPr>
                          </wps:wsp>
                          <wps:wsp>
                            <wps:cNvPr id="18626" name="Freeform 151"/>
                            <wps:cNvSpPr/>
                            <wps:spPr bwMode="auto">
                              <a:xfrm>
                                <a:off x="5100" y="1553"/>
                                <a:ext cx="31" cy="25"/>
                              </a:xfrm>
                              <a:custGeom>
                                <a:avLst/>
                                <a:gdLst>
                                  <a:gd name="T0" fmla="*/ 30 w 31"/>
                                  <a:gd name="T1" fmla="*/ 12 h 25"/>
                                  <a:gd name="T2" fmla="*/ 28 w 31"/>
                                  <a:gd name="T3" fmla="*/ 8 h 25"/>
                                  <a:gd name="T4" fmla="*/ 24 w 31"/>
                                  <a:gd name="T5" fmla="*/ 3 h 25"/>
                                  <a:gd name="T6" fmla="*/ 20 w 31"/>
                                  <a:gd name="T7" fmla="*/ 1 h 25"/>
                                  <a:gd name="T8" fmla="*/ 16 w 31"/>
                                  <a:gd name="T9" fmla="*/ 0 h 25"/>
                                  <a:gd name="T10" fmla="*/ 10 w 31"/>
                                  <a:gd name="T11" fmla="*/ 0 h 25"/>
                                  <a:gd name="T12" fmla="*/ 4 w 31"/>
                                  <a:gd name="T13" fmla="*/ 3 h 25"/>
                                  <a:gd name="T14" fmla="*/ 2 w 31"/>
                                  <a:gd name="T15" fmla="*/ 8 h 25"/>
                                  <a:gd name="T16" fmla="*/ 0 w 31"/>
                                  <a:gd name="T17" fmla="*/ 12 h 25"/>
                                  <a:gd name="T18" fmla="*/ 2 w 31"/>
                                  <a:gd name="T19" fmla="*/ 17 h 25"/>
                                  <a:gd name="T20" fmla="*/ 4 w 31"/>
                                  <a:gd name="T21" fmla="*/ 18 h 25"/>
                                  <a:gd name="T22" fmla="*/ 8 w 31"/>
                                  <a:gd name="T23" fmla="*/ 22 h 25"/>
                                  <a:gd name="T24" fmla="*/ 14 w 31"/>
                                  <a:gd name="T25" fmla="*/ 24 h 25"/>
                                  <a:gd name="T26" fmla="*/ 18 w 31"/>
                                  <a:gd name="T27" fmla="*/ 22 h 25"/>
                                  <a:gd name="T28" fmla="*/ 24 w 31"/>
                                  <a:gd name="T29" fmla="*/ 22 h 25"/>
                                  <a:gd name="T30" fmla="*/ 26 w 31"/>
                                  <a:gd name="T31" fmla="*/ 17 h 25"/>
                                  <a:gd name="T32" fmla="*/ 30 w 31"/>
                                  <a:gd name="T33" fmla="*/ 13 h 25"/>
                                  <a:gd name="T34" fmla="*/ 30 w 31"/>
                                  <a:gd name="T35" fmla="*/ 12 h 25"/>
                                  <a:gd name="T36" fmla="*/ 30 w 31"/>
                                  <a:gd name="T37" fmla="*/ 12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31" h="25">
                                    <a:moveTo>
                                      <a:pt x="30" y="12"/>
                                    </a:moveTo>
                                    <a:lnTo>
                                      <a:pt x="28" y="8"/>
                                    </a:lnTo>
                                    <a:lnTo>
                                      <a:pt x="24" y="3"/>
                                    </a:lnTo>
                                    <a:lnTo>
                                      <a:pt x="20" y="1"/>
                                    </a:lnTo>
                                    <a:lnTo>
                                      <a:pt x="16" y="0"/>
                                    </a:lnTo>
                                    <a:lnTo>
                                      <a:pt x="10" y="0"/>
                                    </a:lnTo>
                                    <a:lnTo>
                                      <a:pt x="4" y="3"/>
                                    </a:lnTo>
                                    <a:lnTo>
                                      <a:pt x="2" y="8"/>
                                    </a:lnTo>
                                    <a:lnTo>
                                      <a:pt x="0" y="12"/>
                                    </a:lnTo>
                                    <a:lnTo>
                                      <a:pt x="2" y="17"/>
                                    </a:lnTo>
                                    <a:lnTo>
                                      <a:pt x="4" y="18"/>
                                    </a:lnTo>
                                    <a:lnTo>
                                      <a:pt x="8" y="22"/>
                                    </a:lnTo>
                                    <a:lnTo>
                                      <a:pt x="14" y="24"/>
                                    </a:lnTo>
                                    <a:lnTo>
                                      <a:pt x="18" y="22"/>
                                    </a:lnTo>
                                    <a:lnTo>
                                      <a:pt x="24" y="22"/>
                                    </a:lnTo>
                                    <a:lnTo>
                                      <a:pt x="26" y="17"/>
                                    </a:lnTo>
                                    <a:lnTo>
                                      <a:pt x="30" y="13"/>
                                    </a:lnTo>
                                    <a:lnTo>
                                      <a:pt x="30" y="12"/>
                                    </a:lnTo>
                                    <a:lnTo>
                                      <a:pt x="30" y="12"/>
                                    </a:lnTo>
                                  </a:path>
                                </a:pathLst>
                              </a:custGeom>
                              <a:grpFill/>
                              <a:ln w="12700" cap="rnd" cmpd="sng">
                                <a:solidFill>
                                  <a:srgbClr val="000000"/>
                                </a:solidFill>
                                <a:prstDash val="solid"/>
                                <a:round/>
                                <a:headEnd type="none" w="sm" len="sm"/>
                                <a:tailEnd type="none" w="sm" len="sm"/>
                              </a:ln>
                              <a:effectLst/>
                            </wps:spPr>
                            <wps:bodyPr rot="0" vert="horz" wrap="square" lIns="91440" tIns="45720" rIns="91440" bIns="45720" anchor="t" anchorCtr="0" upright="1">
                              <a:noAutofit/>
                            </wps:bodyPr>
                          </wps:wsp>
                        </wpg:grpSp>
                        <wps:wsp>
                          <wps:cNvPr id="18627" name="Rectangle 152"/>
                          <wps:cNvSpPr>
                            <a:spLocks noChangeArrowheads="1"/>
                          </wps:cNvSpPr>
                          <wps:spPr bwMode="auto">
                            <a:xfrm>
                              <a:off x="4580" y="1287"/>
                              <a:ext cx="500" cy="162"/>
                            </a:xfrm>
                            <a:prstGeom prst="rect">
                              <a:avLst/>
                            </a:prstGeom>
                            <a:grpFill/>
                            <a:ln>
                              <a:noFill/>
                            </a:ln>
                            <a:effectLst/>
                          </wps:spPr>
                          <wps:txbx>
                            <w:txbxContent>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润滑列表</w:t>
                                </w:r>
                              </w:p>
                            </w:txbxContent>
                          </wps:txbx>
                          <wps:bodyPr rot="0" vert="horz" wrap="square" lIns="67215" tIns="33608" rIns="67215" bIns="33608" anchor="t" anchorCtr="0" upright="1">
                            <a:noAutofit/>
                          </wps:bodyPr>
                        </wps:wsp>
                        <wps:wsp>
                          <wps:cNvPr id="18628" name="Rectangle 153"/>
                          <wps:cNvSpPr>
                            <a:spLocks noChangeArrowheads="1"/>
                          </wps:cNvSpPr>
                          <wps:spPr bwMode="auto">
                            <a:xfrm>
                              <a:off x="4497" y="1477"/>
                              <a:ext cx="735" cy="170"/>
                            </a:xfrm>
                            <a:prstGeom prst="rect">
                              <a:avLst/>
                            </a:prstGeom>
                            <a:grpFill/>
                            <a:ln w="12700">
                              <a:solidFill>
                                <a:srgbClr val="000000"/>
                              </a:solidFill>
                              <a:miter lim="800000"/>
                            </a:ln>
                            <a:effectLst/>
                          </wps:spPr>
                          <wps:txbx>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润滑剂</w:t>
                                </w:r>
                              </w:p>
                            </w:txbxContent>
                          </wps:txbx>
                          <wps:bodyPr rot="0" vert="horz" wrap="square" lIns="67215" tIns="33608" rIns="67215" bIns="33608" anchor="t" anchorCtr="0" upright="1">
                            <a:noAutofit/>
                          </wps:bodyPr>
                        </wps:wsp>
                        <wps:wsp>
                          <wps:cNvPr id="18629" name="Rectangle 154"/>
                          <wps:cNvSpPr>
                            <a:spLocks noChangeArrowheads="1"/>
                          </wps:cNvSpPr>
                          <wps:spPr bwMode="auto">
                            <a:xfrm>
                              <a:off x="4497" y="1703"/>
                              <a:ext cx="735" cy="170"/>
                            </a:xfrm>
                            <a:prstGeom prst="rect">
                              <a:avLst/>
                            </a:prstGeom>
                            <a:grpFill/>
                            <a:ln w="12700">
                              <a:solidFill>
                                <a:srgbClr val="000000"/>
                              </a:solidFill>
                              <a:miter lim="800000"/>
                            </a:ln>
                            <a:effectLst/>
                          </wps:spPr>
                          <wps:txbx>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消费量</w:t>
                                </w:r>
                              </w:p>
                            </w:txbxContent>
                          </wps:txbx>
                          <wps:bodyPr rot="0" vert="horz" wrap="square" lIns="67215" tIns="33608" rIns="67215" bIns="33608" anchor="t" anchorCtr="0" upright="1">
                            <a:noAutofit/>
                          </wps:bodyPr>
                        </wps:wsp>
                      </wpg:wgp>
                      <wps:wsp>
                        <wps:cNvPr id="18630" name="Line 155"/>
                        <wps:cNvCnPr/>
                        <wps:spPr bwMode="auto">
                          <a:xfrm flipH="1">
                            <a:off x="1375877" y="517314"/>
                            <a:ext cx="479232" cy="0"/>
                          </a:xfrm>
                          <a:prstGeom prst="line">
                            <a:avLst/>
                          </a:prstGeom>
                          <a:noFill/>
                          <a:ln w="25400">
                            <a:solidFill>
                              <a:srgbClr val="000000"/>
                            </a:solidFill>
                            <a:round/>
                            <a:headEnd type="none" w="sm" len="sm"/>
                            <a:tailEnd type="stealth" w="med" len="med"/>
                          </a:ln>
                          <a:effectLst/>
                        </wps:spPr>
                        <wps:bodyPr/>
                      </wps:wsp>
                      <wps:wsp>
                        <wps:cNvPr id="18631" name="Line 156"/>
                        <wps:cNvCnPr/>
                        <wps:spPr bwMode="auto">
                          <a:xfrm flipH="1">
                            <a:off x="4250049" y="843810"/>
                            <a:ext cx="479232" cy="0"/>
                          </a:xfrm>
                          <a:prstGeom prst="line">
                            <a:avLst/>
                          </a:prstGeom>
                          <a:noFill/>
                          <a:ln w="25400">
                            <a:solidFill>
                              <a:srgbClr val="000000"/>
                            </a:solidFill>
                            <a:round/>
                            <a:headEnd type="stealth" w="med" len="med"/>
                            <a:tailEnd type="none" w="sm" len="sm"/>
                          </a:ln>
                          <a:effectLst/>
                        </wps:spPr>
                        <wps:bodyPr/>
                      </wps:wsp>
                      <wps:wsp>
                        <wps:cNvPr id="18632" name="Line 157"/>
                        <wps:cNvCnPr/>
                        <wps:spPr bwMode="auto">
                          <a:xfrm flipH="1">
                            <a:off x="4250049" y="1170306"/>
                            <a:ext cx="636738" cy="0"/>
                          </a:xfrm>
                          <a:prstGeom prst="line">
                            <a:avLst/>
                          </a:prstGeom>
                          <a:noFill/>
                          <a:ln w="25400">
                            <a:solidFill>
                              <a:srgbClr val="000000"/>
                            </a:solidFill>
                            <a:round/>
                            <a:headEnd type="none" w="sm" len="sm"/>
                            <a:tailEnd type="stealth" w="med" len="med"/>
                          </a:ln>
                          <a:effectLst/>
                        </wps:spPr>
                        <wps:bodyPr/>
                      </wps:wsp>
                      <wps:wsp>
                        <wps:cNvPr id="18633" name="Line 158"/>
                        <wps:cNvCnPr/>
                        <wps:spPr bwMode="auto">
                          <a:xfrm>
                            <a:off x="836817" y="1953897"/>
                            <a:ext cx="0" cy="457094"/>
                          </a:xfrm>
                          <a:prstGeom prst="line">
                            <a:avLst/>
                          </a:prstGeom>
                          <a:noFill/>
                          <a:ln w="25400">
                            <a:solidFill>
                              <a:srgbClr val="000000"/>
                            </a:solidFill>
                            <a:round/>
                            <a:headEnd type="none" w="sm" len="sm"/>
                            <a:tailEnd type="stealth" w="med" len="med"/>
                          </a:ln>
                          <a:effectLst/>
                        </wps:spPr>
                        <wps:bodyPr/>
                      </wps:wsp>
                      <wps:wsp>
                        <wps:cNvPr id="18634" name="Line 159"/>
                        <wps:cNvCnPr/>
                        <wps:spPr bwMode="auto">
                          <a:xfrm>
                            <a:off x="828881" y="2687425"/>
                            <a:ext cx="7936" cy="441858"/>
                          </a:xfrm>
                          <a:prstGeom prst="line">
                            <a:avLst/>
                          </a:prstGeom>
                          <a:noFill/>
                          <a:ln w="25400">
                            <a:solidFill>
                              <a:srgbClr val="000000"/>
                            </a:solidFill>
                            <a:round/>
                            <a:headEnd type="none" w="sm" len="sm"/>
                            <a:tailEnd type="stealth" w="med" len="med"/>
                          </a:ln>
                          <a:effectLst/>
                        </wps:spPr>
                        <wps:bodyPr/>
                      </wps:wsp>
                      <wpg:wgp>
                        <wpg:cNvPr id="18635" name="Group 160"/>
                        <wpg:cNvGrpSpPr/>
                        <wpg:grpSpPr>
                          <a:xfrm>
                            <a:off x="1256222" y="1170306"/>
                            <a:ext cx="598888" cy="326496"/>
                            <a:chOff x="1440" y="1776"/>
                            <a:chExt cx="480" cy="240"/>
                          </a:xfrm>
                        </wpg:grpSpPr>
                        <wps:wsp>
                          <wps:cNvPr id="18636" name="Line 161"/>
                          <wps:cNvCnPr/>
                          <wps:spPr bwMode="auto">
                            <a:xfrm flipH="1">
                              <a:off x="1440" y="1776"/>
                              <a:ext cx="480" cy="0"/>
                            </a:xfrm>
                            <a:prstGeom prst="line">
                              <a:avLst/>
                            </a:prstGeom>
                            <a:noFill/>
                            <a:ln w="25400">
                              <a:solidFill>
                                <a:srgbClr val="000000"/>
                              </a:solidFill>
                              <a:round/>
                              <a:headEnd type="stealth" w="med" len="med"/>
                              <a:tailEnd type="none" w="sm" len="sm"/>
                            </a:ln>
                            <a:effectLst/>
                          </wps:spPr>
                          <wps:bodyPr/>
                        </wps:wsp>
                        <wps:wsp>
                          <wps:cNvPr id="18637" name="Line 162"/>
                          <wps:cNvCnPr/>
                          <wps:spPr bwMode="auto">
                            <a:xfrm>
                              <a:off x="1440" y="2016"/>
                              <a:ext cx="192" cy="0"/>
                            </a:xfrm>
                            <a:prstGeom prst="line">
                              <a:avLst/>
                            </a:prstGeom>
                            <a:noFill/>
                            <a:ln w="25400">
                              <a:solidFill>
                                <a:srgbClr val="000000"/>
                              </a:solidFill>
                              <a:round/>
                              <a:headEnd type="none" w="sm" len="sm"/>
                              <a:tailEnd type="none" w="sm" len="sm"/>
                            </a:ln>
                            <a:effectLst/>
                          </wps:spPr>
                          <wps:bodyPr/>
                        </wps:wsp>
                        <wps:wsp>
                          <wps:cNvPr id="18638" name="Line 163"/>
                          <wps:cNvCnPr/>
                          <wps:spPr bwMode="auto">
                            <a:xfrm flipV="1">
                              <a:off x="1632" y="1776"/>
                              <a:ext cx="0" cy="240"/>
                            </a:xfrm>
                            <a:prstGeom prst="line">
                              <a:avLst/>
                            </a:prstGeom>
                            <a:noFill/>
                            <a:ln w="25400">
                              <a:solidFill>
                                <a:srgbClr val="000000"/>
                              </a:solidFill>
                              <a:round/>
                              <a:headEnd type="none" w="sm" len="sm"/>
                              <a:tailEnd type="none" w="sm" len="sm"/>
                            </a:ln>
                            <a:effectLst/>
                          </wps:spPr>
                          <wps:bodyPr/>
                        </wps:wsp>
                      </wpg:wgp>
                      <wpg:wgp>
                        <wpg:cNvPr id="18639" name="Group 164"/>
                        <wpg:cNvGrpSpPr/>
                        <wpg:grpSpPr>
                          <a:xfrm>
                            <a:off x="1169533" y="1496802"/>
                            <a:ext cx="685577" cy="1057122"/>
                            <a:chOff x="1248" y="2016"/>
                            <a:chExt cx="672" cy="768"/>
                          </a:xfrm>
                        </wpg:grpSpPr>
                        <wps:wsp>
                          <wps:cNvPr id="18640" name="Line 165"/>
                          <wps:cNvCnPr/>
                          <wps:spPr bwMode="auto">
                            <a:xfrm flipH="1">
                              <a:off x="1728" y="2016"/>
                              <a:ext cx="192" cy="0"/>
                            </a:xfrm>
                            <a:prstGeom prst="line">
                              <a:avLst/>
                            </a:prstGeom>
                            <a:noFill/>
                            <a:ln w="25400">
                              <a:solidFill>
                                <a:srgbClr val="000000"/>
                              </a:solidFill>
                              <a:round/>
                              <a:headEnd type="none" w="sm" len="sm"/>
                              <a:tailEnd type="none" w="sm" len="sm"/>
                            </a:ln>
                            <a:effectLst/>
                          </wps:spPr>
                          <wps:bodyPr/>
                        </wps:wsp>
                        <wps:wsp>
                          <wps:cNvPr id="18641" name="Line 166"/>
                          <wps:cNvCnPr/>
                          <wps:spPr bwMode="auto">
                            <a:xfrm>
                              <a:off x="1728" y="2016"/>
                              <a:ext cx="0" cy="768"/>
                            </a:xfrm>
                            <a:prstGeom prst="line">
                              <a:avLst/>
                            </a:prstGeom>
                            <a:noFill/>
                            <a:ln w="25400">
                              <a:solidFill>
                                <a:srgbClr val="000000"/>
                              </a:solidFill>
                              <a:round/>
                              <a:headEnd type="none" w="sm" len="sm"/>
                              <a:tailEnd type="none" w="sm" len="sm"/>
                            </a:ln>
                            <a:effectLst/>
                          </wps:spPr>
                          <wps:bodyPr/>
                        </wps:wsp>
                        <wps:wsp>
                          <wps:cNvPr id="18642" name="Line 167"/>
                          <wps:cNvCnPr/>
                          <wps:spPr bwMode="auto">
                            <a:xfrm>
                              <a:off x="1248" y="2784"/>
                              <a:ext cx="480" cy="0"/>
                            </a:xfrm>
                            <a:prstGeom prst="line">
                              <a:avLst/>
                            </a:prstGeom>
                            <a:noFill/>
                            <a:ln w="25400">
                              <a:solidFill>
                                <a:srgbClr val="000000"/>
                              </a:solidFill>
                              <a:round/>
                              <a:headEnd type="stealth" w="med" len="med"/>
                              <a:tailEnd type="none" w="sm" len="sm"/>
                            </a:ln>
                            <a:effectLst/>
                          </wps:spPr>
                          <wps:bodyPr/>
                        </wps:wsp>
                      </wpg:wgp>
                      <wps:wsp>
                        <wps:cNvPr id="18643" name="Line 168"/>
                        <wps:cNvCnPr/>
                        <wps:spPr bwMode="auto">
                          <a:xfrm flipH="1">
                            <a:off x="836817" y="2933385"/>
                            <a:ext cx="1198386" cy="0"/>
                          </a:xfrm>
                          <a:prstGeom prst="line">
                            <a:avLst/>
                          </a:prstGeom>
                          <a:noFill/>
                          <a:ln w="25400">
                            <a:solidFill>
                              <a:srgbClr val="000000"/>
                            </a:solidFill>
                            <a:round/>
                            <a:headEnd type="none" w="sm" len="sm"/>
                            <a:tailEnd type="stealth" w="med" len="med"/>
                          </a:ln>
                          <a:effectLst/>
                        </wps:spPr>
                        <wps:bodyPr/>
                      </wps:wsp>
                      <wps:wsp>
                        <wps:cNvPr id="18644" name="Rectangle 169"/>
                        <wps:cNvSpPr>
                          <a:spLocks noChangeArrowheads="1"/>
                        </wps:cNvSpPr>
                        <wps:spPr bwMode="auto">
                          <a:xfrm>
                            <a:off x="1949735" y="2342790"/>
                            <a:ext cx="2205689" cy="785042"/>
                          </a:xfrm>
                          <a:prstGeom prst="rect">
                            <a:avLst/>
                          </a:prstGeom>
                          <a:solidFill>
                            <a:srgbClr val="FFFF66"/>
                          </a:solidFill>
                          <a:ln>
                            <a:noFill/>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000000"/>
                                  <w:sz w:val="20"/>
                                  <w:szCs w:val="28"/>
                                  <w:lang w:val="en-GB"/>
                                </w:rPr>
                              </w:pPr>
                              <w:r>
                                <w:rPr>
                                  <w:rFonts w:hint="eastAsia" w:ascii="Arial" w:hAnsi="Arial" w:cs="宋体"/>
                                  <w:b/>
                                  <w:bCs/>
                                  <w:color w:val="000000"/>
                                  <w:sz w:val="26"/>
                                  <w:szCs w:val="36"/>
                                  <w:lang w:val="zh-CN"/>
                                </w:rPr>
                                <w:t>历史</w:t>
                              </w:r>
                            </w:p>
                          </w:txbxContent>
                        </wps:txbx>
                        <wps:bodyPr rot="0" vert="horz" wrap="square" lIns="67215" tIns="33608" rIns="67215" bIns="33608" anchor="t" anchorCtr="0" upright="1">
                          <a:noAutofit/>
                        </wps:bodyPr>
                      </wps:wsp>
                      <wps:wsp>
                        <wps:cNvPr id="18645" name="AutoShape 170"/>
                        <wps:cNvSpPr>
                          <a:spLocks noChangeArrowheads="1"/>
                        </wps:cNvSpPr>
                        <wps:spPr bwMode="auto">
                          <a:xfrm>
                            <a:off x="2848371" y="1763078"/>
                            <a:ext cx="408416" cy="576810"/>
                          </a:xfrm>
                          <a:prstGeom prst="downArrow">
                            <a:avLst>
                              <a:gd name="adj1" fmla="val 50000"/>
                              <a:gd name="adj2" fmla="val 59423"/>
                            </a:avLst>
                          </a:prstGeom>
                          <a:solidFill>
                            <a:srgbClr val="000000"/>
                          </a:solidFill>
                          <a:ln w="12700">
                            <a:solidFill>
                              <a:srgbClr val="000000"/>
                            </a:solidFill>
                            <a:miter lim="800000"/>
                          </a:ln>
                          <a:effectLst>
                            <a:outerShdw blurRad="50800" dist="38100" dir="2700000" algn="tl" rotWithShape="0">
                              <a:prstClr val="black">
                                <a:alpha val="40000"/>
                              </a:prstClr>
                            </a:outerShdw>
                          </a:effectLst>
                        </wps:spPr>
                        <wps:bodyPr rot="0" vert="horz" wrap="square" lIns="91440" tIns="45720" rIns="91440" bIns="45720" anchor="ctr" anchorCtr="0" upright="1">
                          <a:noAutofit/>
                        </wps:bodyPr>
                      </wps:wsp>
                      <wps:wsp>
                        <wps:cNvPr id="18646" name="Rectangle 171"/>
                        <wps:cNvSpPr>
                          <a:spLocks noChangeArrowheads="1"/>
                        </wps:cNvSpPr>
                        <wps:spPr bwMode="auto">
                          <a:xfrm>
                            <a:off x="2544959" y="3647323"/>
                            <a:ext cx="1015850" cy="471604"/>
                          </a:xfrm>
                          <a:prstGeom prst="rect">
                            <a:avLst/>
                          </a:prstGeom>
                          <a:solidFill>
                            <a:srgbClr val="FFFF66"/>
                          </a:solidFill>
                          <a:ln>
                            <a:noFill/>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000000"/>
                                  <w:sz w:val="20"/>
                                  <w:szCs w:val="28"/>
                                  <w:lang w:val="zh-CN"/>
                                </w:rPr>
                              </w:pPr>
                              <w:r>
                                <w:rPr>
                                  <w:rFonts w:hint="eastAsia" w:ascii="Arial" w:hAnsi="Arial" w:cs="宋体"/>
                                  <w:b/>
                                  <w:bCs/>
                                  <w:color w:val="000000"/>
                                  <w:sz w:val="20"/>
                                  <w:szCs w:val="28"/>
                                  <w:lang w:val="zh-CN"/>
                                </w:rPr>
                                <w:t>持续</w:t>
                              </w:r>
                            </w:p>
                            <w:p>
                              <w:pPr>
                                <w:autoSpaceDE w:val="0"/>
                                <w:autoSpaceDN w:val="0"/>
                                <w:adjustRightInd w:val="0"/>
                                <w:jc w:val="center"/>
                                <w:rPr>
                                  <w:rFonts w:ascii="Arial" w:hAnsi="Arial" w:cs="宋体"/>
                                  <w:b/>
                                  <w:bCs/>
                                  <w:color w:val="000000"/>
                                  <w:sz w:val="20"/>
                                  <w:szCs w:val="28"/>
                                  <w:lang w:val="zh-CN"/>
                                </w:rPr>
                              </w:pPr>
                              <w:r>
                                <w:rPr>
                                  <w:rFonts w:hint="eastAsia" w:ascii="Arial" w:hAnsi="Arial" w:cs="宋体"/>
                                  <w:b/>
                                  <w:bCs/>
                                  <w:color w:val="000000"/>
                                  <w:sz w:val="20"/>
                                  <w:szCs w:val="28"/>
                                  <w:lang w:val="zh-CN"/>
                                </w:rPr>
                                <w:t>改善</w:t>
                              </w:r>
                            </w:p>
                          </w:txbxContent>
                        </wps:txbx>
                        <wps:bodyPr rot="0" vert="horz" wrap="square" lIns="67215" tIns="33608" rIns="67215" bIns="33608" anchor="t" anchorCtr="0" upright="1">
                          <a:noAutofit/>
                        </wps:bodyPr>
                      </wps:wsp>
                      <wps:wsp>
                        <wps:cNvPr id="18647" name="AutoShape 172"/>
                        <wps:cNvSpPr>
                          <a:spLocks noChangeArrowheads="1"/>
                        </wps:cNvSpPr>
                        <wps:spPr bwMode="auto">
                          <a:xfrm>
                            <a:off x="2848982" y="3199661"/>
                            <a:ext cx="409026" cy="445486"/>
                          </a:xfrm>
                          <a:prstGeom prst="downArrow">
                            <a:avLst>
                              <a:gd name="adj1" fmla="val 50000"/>
                              <a:gd name="adj2" fmla="val 50005"/>
                            </a:avLst>
                          </a:prstGeom>
                          <a:solidFill>
                            <a:srgbClr val="000000"/>
                          </a:solidFill>
                          <a:ln w="12700">
                            <a:solidFill>
                              <a:srgbClr val="000000"/>
                            </a:solidFill>
                            <a:miter lim="800000"/>
                          </a:ln>
                          <a:effectLst>
                            <a:outerShdw blurRad="50800" dist="38100" dir="2700000" algn="tl" rotWithShape="0">
                              <a:prstClr val="black">
                                <a:alpha val="40000"/>
                              </a:prstClr>
                            </a:outerShdw>
                          </a:effectLst>
                        </wps:spPr>
                        <wps:bodyPr rot="0" vert="horz" wrap="square" lIns="91440" tIns="45720" rIns="91440" bIns="45720" anchor="ctr" anchorCtr="0" upright="1">
                          <a:noAutofit/>
                        </wps:bodyPr>
                      </wps:wsp>
                      <wps:wsp>
                        <wps:cNvPr id="18648" name="Rectangle 173"/>
                        <wps:cNvSpPr>
                          <a:spLocks noChangeArrowheads="1"/>
                        </wps:cNvSpPr>
                        <wps:spPr bwMode="auto">
                          <a:xfrm>
                            <a:off x="2111403" y="2601700"/>
                            <a:ext cx="705723" cy="441969"/>
                          </a:xfrm>
                          <a:prstGeom prst="rect">
                            <a:avLst/>
                          </a:prstGeom>
                          <a:solidFill>
                            <a:srgbClr val="FFFFFF"/>
                          </a:solidFill>
                          <a:ln w="12700">
                            <a:solidFill>
                              <a:srgbClr val="000000"/>
                            </a:solidFill>
                            <a:miter lim="800000"/>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图形化</w:t>
                              </w:r>
                            </w:p>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的趋势分析</w:t>
                              </w:r>
                            </w:p>
                          </w:txbxContent>
                        </wps:txbx>
                        <wps:bodyPr rot="0" vert="horz" wrap="square" lIns="67215" tIns="33608" rIns="67215" bIns="33608" anchor="t" anchorCtr="0" upright="1">
                          <a:noAutofit/>
                        </wps:bodyPr>
                      </wps:wsp>
                      <wps:wsp>
                        <wps:cNvPr id="18649" name="Rectangle 174"/>
                        <wps:cNvSpPr>
                          <a:spLocks noChangeArrowheads="1"/>
                        </wps:cNvSpPr>
                        <wps:spPr bwMode="auto">
                          <a:xfrm>
                            <a:off x="3258008" y="2611322"/>
                            <a:ext cx="699000" cy="231449"/>
                          </a:xfrm>
                          <a:prstGeom prst="rect">
                            <a:avLst/>
                          </a:prstGeom>
                          <a:solidFill>
                            <a:srgbClr val="FFFFFF"/>
                          </a:solidFill>
                          <a:ln w="12700">
                            <a:solidFill>
                              <a:srgbClr val="000000"/>
                            </a:solidFill>
                            <a:miter lim="800000"/>
                          </a:ln>
                          <a:effectLst>
                            <a:outerShdw blurRad="50800" dist="38100" dir="2700000" algn="tl" rotWithShape="0">
                              <a:prstClr val="black">
                                <a:alpha val="40000"/>
                              </a:prstClr>
                            </a:outerShdw>
                          </a:effectLst>
                        </wps:spPr>
                        <wps:txbx>
                          <w:txbxContent>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检查记录</w:t>
                              </w:r>
                            </w:p>
                          </w:txbxContent>
                        </wps:txbx>
                        <wps:bodyPr rot="0" vert="horz" wrap="square" lIns="67215" tIns="33608" rIns="67215" bIns="33608" anchor="t" anchorCtr="0" upright="1">
                          <a:noAutofit/>
                        </wps:bodyPr>
                      </wps:wsp>
                    </wpc:wpc>
                  </a:graphicData>
                </a:graphic>
              </wp:inline>
            </w:drawing>
          </mc:Choice>
          <mc:Fallback>
            <w:pict>
              <v:group id="_x0000_s1026" o:spid="_x0000_s1026" o:spt="203" style="height:327pt;width:472.5pt;" coordsize="6000750,4152900" editas="canvas" o:gfxdata="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">
                <o:lock v:ext="edit" aspectratio="f"/>
                <v:shape id="_x0000_s1026" o:spid="_x0000_s1026" style="position:absolute;left:0;top:0;height:4152900;width:6000750;" filled="f" stroked="f" coordsize="21600,21600" o:gfxdata="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">
                  <v:fill on="f" focussize="0,0"/>
                  <v:stroke on="f"/>
                  <v:imagedata o:title=""/>
                  <o:lock v:ext="edit" aspectratio="f"/>
                </v:shape>
                <v:group id="Group 11" o:spid="_x0000_s1026" o:spt="203" style="position:absolute;left:1743390;top:0;height:1752195;width:2619599;" coordorigin="1769,916" coordsize="2274,1288" o:gfxdata="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">
                  <o:lock v:ext="edit" aspectratio="f"/>
                  <v:rect id="Rectangle 12" o:spid="_x0000_s1026" o:spt="1" style="position:absolute;left:1769;top:916;height:1288;width:2274;v-text-anchor:middle;" fillcolor="#C00000" filled="t" stroked="f" coordsize="21600,21600" o:gfxdata="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Lc5rvQAA&#10;AN4AAAAPAAAAAAAAAAEAIAAAACIAAABkcnMvZG93bnJldi54bWxQSwECFAAUAAAACACHTuJAMy8F&#10;njsAAAA5AAAAEAAAAAAAAAABACAAAAAMAQAAZHJzL3NoYXBleG1sLnhtbFBLBQYAAAAABgAGAFsB&#10;AAC2AwAAAAA=&#10;">
                    <v:fill on="t" opacity="52428f" focussize="0,0"/>
                    <v:stroke on="f"/>
                    <v:imagedata o:title=""/>
                    <o:lock v:ext="edit" aspectratio="f"/>
                    <v:shadow on="t" color="#000000" opacity="26214f" offset="2.12133858267717pt,2.12133858267717pt" origin="-32768f,-32768f" matrix="65536f,0f,0f,65536f"/>
                  </v:rect>
                  <v:rect id="Rectangle 13" o:spid="_x0000_s1026" o:spt="1" style="position:absolute;left:2464;top:984;height:179;width:881;" filled="f" stroked="f" coordsize="21600,21600" o:gfxdata="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rPJLG/&#10;AAAA3gAAAA8AAAAAAAAAAQAgAAAAIgAAAGRycy9kb3ducmV2LnhtbFBLAQIUABQAAAAIAIdO4kAz&#10;LwWeOwAAADkAAAAQAAAAAAAAAAEAIAAAAA4BAABkcnMvc2hhcGV4bWwueG1sUEsFBgAAAAAGAAYA&#10;WwEAALgDAAAAAA==&#10;">
                    <v:fill on="f" focussize="0,0"/>
                    <v:stroke on="f"/>
                    <v:imagedata o:title=""/>
                    <o:lock v:ext="edit" aspectratio="f"/>
                    <v:textbox inset="5.29251968503937pt,52.9259842519685,5.29251968503937pt,52.9259842519685">
                      <w:txbxContent>
                        <w:p>
                          <w:pPr>
                            <w:autoSpaceDE w:val="0"/>
                            <w:autoSpaceDN w:val="0"/>
                            <w:adjustRightInd w:val="0"/>
                            <w:jc w:val="center"/>
                            <w:rPr>
                              <w:rFonts w:ascii="Arial" w:hAnsi="Arial" w:cs="宋体"/>
                              <w:b/>
                              <w:bCs/>
                              <w:color w:val="FFFFFF" w:themeColor="background1"/>
                              <w:sz w:val="20"/>
                              <w:szCs w:val="28"/>
                              <w:lang w:val="zh-CN"/>
                              <w14:textFill>
                                <w14:solidFill>
                                  <w14:schemeClr w14:val="bg1"/>
                                </w14:solidFill>
                              </w14:textFill>
                            </w:rPr>
                          </w:pPr>
                          <w:r>
                            <w:rPr>
                              <w:rFonts w:hint="eastAsia" w:ascii="Arial" w:hAnsi="Arial" w:cs="宋体"/>
                              <w:b/>
                              <w:bCs/>
                              <w:color w:val="FFFFFF" w:themeColor="background1"/>
                              <w:sz w:val="20"/>
                              <w:szCs w:val="28"/>
                              <w:lang w:val="zh-CN"/>
                              <w14:textFill>
                                <w14:solidFill>
                                  <w14:schemeClr w14:val="bg1"/>
                                </w14:solidFill>
                              </w14:textFill>
                            </w:rPr>
                            <w:t>检查</w:t>
                          </w:r>
                          <w:r>
                            <w:rPr>
                              <w:rFonts w:ascii="Arial" w:hAnsi="Arial" w:cs="Arial"/>
                              <w:b/>
                              <w:bCs/>
                              <w:color w:val="FFFFFF" w:themeColor="background1"/>
                              <w:sz w:val="20"/>
                              <w:szCs w:val="28"/>
                              <w:lang w:val="zh-CN"/>
                              <w14:textFill>
                                <w14:solidFill>
                                  <w14:schemeClr w14:val="bg1"/>
                                </w14:solidFill>
                              </w14:textFill>
                            </w:rPr>
                            <w:t xml:space="preserve"> </w:t>
                          </w:r>
                          <w:r>
                            <w:rPr>
                              <w:rFonts w:ascii="Arial" w:hAnsi="Arial" w:cs="Arial"/>
                              <w:b/>
                              <w:bCs/>
                              <w:color w:val="FFFFFF" w:themeColor="background1"/>
                              <w:sz w:val="20"/>
                              <w:szCs w:val="28"/>
                              <w:lang w:val="en-GB"/>
                              <w14:textFill>
                                <w14:solidFill>
                                  <w14:schemeClr w14:val="bg1"/>
                                </w14:solidFill>
                              </w14:textFill>
                            </w:rPr>
                            <w:t xml:space="preserve">/ </w:t>
                          </w:r>
                          <w:r>
                            <w:rPr>
                              <w:rFonts w:hint="eastAsia" w:ascii="Arial" w:hAnsi="Arial" w:cs="宋体"/>
                              <w:b/>
                              <w:bCs/>
                              <w:color w:val="FFFFFF" w:themeColor="background1"/>
                              <w:sz w:val="20"/>
                              <w:szCs w:val="28"/>
                              <w:lang w:val="zh-CN"/>
                              <w14:textFill>
                                <w14:solidFill>
                                  <w14:schemeClr w14:val="bg1"/>
                                </w14:solidFill>
                              </w14:textFill>
                            </w:rPr>
                            <w:t>状态监控</w:t>
                          </w:r>
                        </w:p>
                      </w:txbxContent>
                    </v:textbox>
                  </v:rect>
                  <v:rect id="Rectangle 14" o:spid="_x0000_s1026" o:spt="1" style="position:absolute;left:1866;top:1200;height:179;width:2080;" fillcolor="#E6B9B8 [1301]" filled="t" stroked="f" coordsize="21600,21600" o:gfxdata="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IXDm/&#10;AAAA3gAAAA8AAAAAAAAAAQAgAAAAIgAAAGRycy9kb3ducmV2LnhtbFBLAQIUABQAAAAIAIdO4kAz&#10;LwWeOwAAADkAAAAQAAAAAAAAAAEAIAAAAA4BAABkcnMvc2hhcGV4bWwueG1sUEsFBgAAAAAGAAYA&#10;WwEAALgDAAAAAA==&#10;">
                    <v:fill on="t" focussize="0,0"/>
                    <v:stroke on="f"/>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000000" w:themeColor="text1"/>
                              <w:sz w:val="20"/>
                              <w:szCs w:val="28"/>
                              <w:lang w:val="zh-CN"/>
                              <w14:textFill>
                                <w14:solidFill>
                                  <w14:schemeClr w14:val="tx1"/>
                                </w14:solidFill>
                              </w14:textFill>
                            </w:rPr>
                          </w:pPr>
                          <w:r>
                            <w:rPr>
                              <w:rFonts w:hint="eastAsia" w:ascii="Arial" w:hAnsi="Arial" w:cs="宋体"/>
                              <w:b/>
                              <w:bCs/>
                              <w:color w:val="000000" w:themeColor="text1"/>
                              <w:sz w:val="20"/>
                              <w:szCs w:val="28"/>
                              <w:lang w:val="zh-CN"/>
                              <w14:textFill>
                                <w14:solidFill>
                                  <w14:schemeClr w14:val="tx1"/>
                                </w14:solidFill>
                              </w14:textFill>
                            </w:rPr>
                            <w:t>检查</w:t>
                          </w:r>
                          <w:r>
                            <w:rPr>
                              <w:rFonts w:ascii="Arial" w:hAnsi="Arial" w:cs="Arial"/>
                              <w:b/>
                              <w:bCs/>
                              <w:color w:val="000000" w:themeColor="text1"/>
                              <w:sz w:val="20"/>
                              <w:szCs w:val="28"/>
                              <w:lang w:val="en-GB"/>
                              <w14:textFill>
                                <w14:solidFill>
                                  <w14:schemeClr w14:val="tx1"/>
                                </w14:solidFill>
                              </w14:textFill>
                            </w:rPr>
                            <w:t>/</w:t>
                          </w:r>
                          <w:r>
                            <w:rPr>
                              <w:rFonts w:hint="eastAsia" w:ascii="Arial" w:hAnsi="Arial" w:cs="宋体"/>
                              <w:b/>
                              <w:bCs/>
                              <w:color w:val="000000" w:themeColor="text1"/>
                              <w:sz w:val="20"/>
                              <w:szCs w:val="28"/>
                              <w:lang w:val="zh-CN"/>
                              <w14:textFill>
                                <w14:solidFill>
                                  <w14:schemeClr w14:val="tx1"/>
                                </w14:solidFill>
                              </w14:textFill>
                            </w:rPr>
                            <w:t>润滑</w:t>
                          </w:r>
                          <w:r>
                            <w:rPr>
                              <w:rFonts w:ascii="Arial" w:hAnsi="Arial" w:cs="Arial"/>
                              <w:b/>
                              <w:bCs/>
                              <w:color w:val="000000" w:themeColor="text1"/>
                              <w:sz w:val="20"/>
                              <w:szCs w:val="28"/>
                              <w:lang w:val="zh-CN"/>
                              <w14:textFill>
                                <w14:solidFill>
                                  <w14:schemeClr w14:val="tx1"/>
                                </w14:solidFill>
                              </w14:textFill>
                            </w:rPr>
                            <w:t xml:space="preserve"> </w:t>
                          </w:r>
                          <w:r>
                            <w:rPr>
                              <w:rFonts w:hint="eastAsia" w:ascii="Arial" w:hAnsi="Arial" w:cs="宋体"/>
                              <w:b/>
                              <w:bCs/>
                              <w:color w:val="000000" w:themeColor="text1"/>
                              <w:sz w:val="20"/>
                              <w:szCs w:val="28"/>
                              <w:lang w:val="zh-CN"/>
                              <w14:textFill>
                                <w14:solidFill>
                                  <w14:schemeClr w14:val="tx1"/>
                                </w14:solidFill>
                              </w14:textFill>
                            </w:rPr>
                            <w:t>路径</w:t>
                          </w:r>
                        </w:p>
                      </w:txbxContent>
                    </v:textbox>
                  </v:rect>
                  <v:rect id="Rectangle 15" o:spid="_x0000_s1026" o:spt="1" style="position:absolute;left:1866;top:1440;height:179;width:2080;" fillcolor="#E6B9B8 [1301]" filled="t" stroked="f" coordsize="21600,21600" o:gfxdata="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khxE2/&#10;AAAA3gAAAA8AAAAAAAAAAQAgAAAAIgAAAGRycy9kb3ducmV2LnhtbFBLAQIUABQAAAAIAIdO4kAz&#10;LwWeOwAAADkAAAAQAAAAAAAAAAEAIAAAAA4BAABkcnMvc2hhcGV4bWwueG1sUEsFBgAAAAAGAAYA&#10;WwEAALgDAAAAAA==&#10;">
                    <v:fill on="t" focussize="0,0"/>
                    <v:stroke on="f"/>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000000" w:themeColor="text1"/>
                              <w:sz w:val="20"/>
                              <w:szCs w:val="28"/>
                              <w:lang w:val="zh-CN"/>
                              <w14:textFill>
                                <w14:solidFill>
                                  <w14:schemeClr w14:val="tx1"/>
                                </w14:solidFill>
                              </w14:textFill>
                            </w:rPr>
                          </w:pPr>
                          <w:r>
                            <w:rPr>
                              <w:rFonts w:hint="eastAsia" w:ascii="Arial" w:hAnsi="Arial" w:cs="宋体"/>
                              <w:b/>
                              <w:bCs/>
                              <w:color w:val="000000" w:themeColor="text1"/>
                              <w:sz w:val="20"/>
                              <w:szCs w:val="28"/>
                              <w:lang w:val="zh-CN"/>
                              <w14:textFill>
                                <w14:solidFill>
                                  <w14:schemeClr w14:val="tx1"/>
                                </w14:solidFill>
                              </w14:textFill>
                            </w:rPr>
                            <w:t>检查</w:t>
                          </w:r>
                          <w:r>
                            <w:rPr>
                              <w:rFonts w:ascii="Arial" w:hAnsi="Arial" w:cs="Arial"/>
                              <w:b/>
                              <w:bCs/>
                              <w:color w:val="000000" w:themeColor="text1"/>
                              <w:sz w:val="20"/>
                              <w:szCs w:val="28"/>
                              <w:lang w:val="en-GB"/>
                              <w14:textFill>
                                <w14:solidFill>
                                  <w14:schemeClr w14:val="tx1"/>
                                </w14:solidFill>
                              </w14:textFill>
                            </w:rPr>
                            <w:t>/</w:t>
                          </w:r>
                          <w:r>
                            <w:rPr>
                              <w:rFonts w:hint="eastAsia" w:ascii="Arial" w:hAnsi="Arial" w:cs="宋体"/>
                              <w:b/>
                              <w:bCs/>
                              <w:color w:val="000000" w:themeColor="text1"/>
                              <w:sz w:val="20"/>
                              <w:szCs w:val="28"/>
                              <w:lang w:val="zh-CN"/>
                              <w14:textFill>
                                <w14:solidFill>
                                  <w14:schemeClr w14:val="tx1"/>
                                </w14:solidFill>
                              </w14:textFill>
                            </w:rPr>
                            <w:t>润滑列表</w:t>
                          </w:r>
                        </w:p>
                      </w:txbxContent>
                    </v:textbox>
                  </v:rect>
                  <v:rect id="Rectangle 16" o:spid="_x0000_s1026" o:spt="1" style="position:absolute;left:1866;top:1680;height:179;width:2080;" fillcolor="#E6B9B8 [1301]" filled="t" stroked="f" coordsize="21600,21600" o:gfxdata="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tYda/&#10;AAAA3gAAAA8AAAAAAAAAAQAgAAAAIgAAAGRycy9kb3ducmV2LnhtbFBLAQIUABQAAAAIAIdO4kAz&#10;LwWeOwAAADkAAAAQAAAAAAAAAAEAIAAAAA4BAABkcnMvc2hhcGV4bWwueG1sUEsFBgAAAAAGAAYA&#10;WwEAALgDAAAAAA==&#10;">
                    <v:fill on="t" focussize="0,0"/>
                    <v:stroke on="f"/>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000000" w:themeColor="text1"/>
                              <w:sz w:val="20"/>
                              <w:szCs w:val="28"/>
                              <w:lang w:val="zh-CN"/>
                              <w14:textFill>
                                <w14:solidFill>
                                  <w14:schemeClr w14:val="tx1"/>
                                </w14:solidFill>
                              </w14:textFill>
                            </w:rPr>
                          </w:pPr>
                          <w:r>
                            <w:rPr>
                              <w:rFonts w:hint="eastAsia" w:ascii="Arial" w:hAnsi="Arial" w:cs="宋体"/>
                              <w:b/>
                              <w:bCs/>
                              <w:color w:val="000000" w:themeColor="text1"/>
                              <w:sz w:val="20"/>
                              <w:szCs w:val="28"/>
                              <w:lang w:val="zh-CN"/>
                              <w14:textFill>
                                <w14:solidFill>
                                  <w14:schemeClr w14:val="tx1"/>
                                </w14:solidFill>
                              </w14:textFill>
                            </w:rPr>
                            <w:t>反馈</w:t>
                          </w:r>
                        </w:p>
                      </w:txbxContent>
                    </v:textbox>
                  </v:rect>
                  <v:rect id="Rectangle 17" o:spid="_x0000_s1026" o:spt="1" style="position:absolute;left:1866;top:1920;height:179;width:2080;" fillcolor="#E6B9B8 [1301]" filled="t" stroked="f" coordsize="21600,21600" o:gfxdata="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Kuzy8AAAA&#10;3AAAAA8AAAAAAAAAAQAgAAAAIgAAAGRycy9kb3ducmV2LnhtbFBLAQIUABQAAAAIAIdO4kAzLwWe&#10;OwAAADkAAAAQAAAAAAAAAAEAIAAAAAsBAABkcnMvc2hhcGV4bWwueG1sUEsFBgAAAAAGAAYAWwEA&#10;ALUDAAAAAA==&#10;">
                    <v:fill on="t" focussize="0,0"/>
                    <v:stroke on="f"/>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000000" w:themeColor="text1"/>
                              <w:sz w:val="20"/>
                              <w:szCs w:val="28"/>
                              <w:lang w:val="zh-CN"/>
                              <w14:textFill>
                                <w14:solidFill>
                                  <w14:schemeClr w14:val="tx1"/>
                                </w14:solidFill>
                              </w14:textFill>
                            </w:rPr>
                          </w:pPr>
                          <w:r>
                            <w:rPr>
                              <w:rFonts w:hint="eastAsia" w:ascii="Arial" w:hAnsi="Arial" w:cs="宋体"/>
                              <w:b/>
                              <w:bCs/>
                              <w:color w:val="000000" w:themeColor="text1"/>
                              <w:sz w:val="20"/>
                              <w:szCs w:val="28"/>
                              <w:lang w:val="zh-CN"/>
                              <w14:textFill>
                                <w14:solidFill>
                                  <w14:schemeClr w14:val="tx1"/>
                                </w14:solidFill>
                              </w14:textFill>
                            </w:rPr>
                            <w:t>警报处理</w:t>
                          </w:r>
                        </w:p>
                      </w:txbxContent>
                    </v:textbox>
                  </v:rect>
                </v:group>
                <v:rect id="Rectangle 18" o:spid="_x0000_s1026" o:spt="1" style="position:absolute;left:498607;top:3134361;height:921445;width:568655;" fillcolor="#558ED5 [1951]" filled="t" stroked="f" coordsize="21600,21600" o:gfxdata="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&#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zYcl/TAAAABQEAAA8AAAAAAAAAAQAgAAAAIgAAAGRy&#10;cy9kb3ducmV2LnhtbFBLAQIUABQAAAAIAIdO4kDioGUjfAIAAOEEAAAOAAAAAAAAAAEAIAAAACIB&#10;AABkcnMvZTJvRG9jLnhtbFBLBQYAAAAABgAGAFkBAAAQBgAAAAA=&#10;">
                  <v:fill on="t" focussize="0,0"/>
                  <v:stroke on="f"/>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FFFFFF"/>
                            <w:sz w:val="26"/>
                            <w:szCs w:val="36"/>
                            <w:lang w:val="zh-CN"/>
                          </w:rPr>
                        </w:pPr>
                        <w:r>
                          <w:rPr>
                            <w:rFonts w:hint="eastAsia" w:ascii="Arial" w:hAnsi="Arial" w:cs="宋体"/>
                            <w:b/>
                            <w:bCs/>
                            <w:color w:val="FFFFFF"/>
                            <w:sz w:val="26"/>
                            <w:szCs w:val="36"/>
                            <w:lang w:val="zh-CN"/>
                          </w:rPr>
                          <w:t>工单</w:t>
                        </w:r>
                      </w:p>
                      <w:p>
                        <w:pPr>
                          <w:autoSpaceDE w:val="0"/>
                          <w:autoSpaceDN w:val="0"/>
                          <w:adjustRightInd w:val="0"/>
                          <w:jc w:val="center"/>
                          <w:rPr>
                            <w:rFonts w:ascii="Arial" w:hAnsi="Arial" w:cs="宋体"/>
                            <w:b/>
                            <w:bCs/>
                            <w:color w:val="FFFFFF"/>
                            <w:sz w:val="26"/>
                            <w:szCs w:val="36"/>
                            <w:lang w:val="zh-CN"/>
                          </w:rPr>
                        </w:pPr>
                        <w:r>
                          <w:rPr>
                            <w:rFonts w:hint="eastAsia" w:ascii="Arial" w:hAnsi="Arial" w:cs="宋体"/>
                            <w:b/>
                            <w:bCs/>
                            <w:color w:val="FFFFFF"/>
                            <w:sz w:val="26"/>
                            <w:szCs w:val="36"/>
                            <w:lang w:val="zh-CN"/>
                          </w:rPr>
                          <w:t>系统</w:t>
                        </w:r>
                      </w:p>
                    </w:txbxContent>
                  </v:textbox>
                </v:rect>
                <v:rect id="Rectangle 19" o:spid="_x0000_s1026" o:spt="1" style="position:absolute;left:498607;top:2406638;height:280787;width:568655;v-text-anchor:middle;" fillcolor="#CF0040" filled="t" stroked="f" coordsize="21600,21600" o:gfxdata="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BTlGqzUAAAABQEAAA8AAAAAAAAAAQAgAAAAIgAAAGRycy9kb3ducmV2LnhtbFBLAQIUABQA&#10;AAAIAIdO4kDbrr/CZgIAAKoEAAAOAAAAAAAAAAEAIAAAACMBAABkcnMvZTJvRG9jLnhtbFBLBQYA&#10;AAAABgAGAFkBAAD7BQAAAAA=&#10;">
                  <v:fill on="t" focussize="0,0"/>
                  <v:stroke on="f"/>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FFFFFF"/>
                            <w:sz w:val="22"/>
                            <w:lang w:val="zh-CN"/>
                          </w:rPr>
                        </w:pPr>
                        <w:r>
                          <w:rPr>
                            <w:rFonts w:hint="eastAsia" w:ascii="Arial" w:hAnsi="Arial" w:cs="宋体"/>
                            <w:b/>
                            <w:bCs/>
                            <w:color w:val="FFFFFF"/>
                            <w:sz w:val="22"/>
                            <w:lang w:val="zh-CN"/>
                          </w:rPr>
                          <w:t>故障</w:t>
                        </w:r>
                      </w:p>
                    </w:txbxContent>
                  </v:textbox>
                </v:rect>
                <v:group id="Group 20" o:spid="_x0000_s1026" o:spt="203" style="position:absolute;left:161852;top:361132;height:1633931;width:1169082;" coordorigin="436,1248" coordsize="1015,1201" o:gfxdata="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">
                  <o:lock v:ext="edit" aspectratio="f"/>
                  <v:group id="Group 21" o:spid="_x0000_s1026" o:spt="203" style="position:absolute;left:436;top:1248;height:1201;width:1015;" coordorigin="600,1248" coordsize="937,1201" o:gfxdata="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I4KvwvwAAAN4AAAAPAAAAAAAAAAEAIAAAACIAAABkcnMvZG93bnJldi54&#10;bWxQSwECFAAUAAAACACHTuJAMy8FnjsAAAA5AAAAFQAAAAAAAAABACAAAAAOAQAAZHJzL2dyb3Vw&#10;c2hhcGV4bWwueG1sUEsFBgAAAAAGAAYAYAEAAMsDAAAAAA==&#10;">
                    <o:lock v:ext="edit" aspectratio="f"/>
                    <v:shape id="Freeform 22" o:spid="_x0000_s1026" o:spt="100" style="position:absolute;left:600;top:1248;height:1201;width:937;" filled="t" stroked="f" coordsize="937,1201" o:gfxdata="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rT2O&#10;wAAAAN4AAAAPAAAAAAAAAAEAIAAAACIAAABkcnMvZG93bnJldi54bWxQSwECFAAUAAAACACHTuJA&#10;My8FnjsAAAA5AAAAEAAAAAAAAAABACAAAAAPAQAAZHJzL3NoYXBleG1sLnhtbFBLBQYAAAAABgAG&#10;AFsBAAC5AwAAAAA=&#10;" path="m934,0l0,0,2,978,6,975,18,969,29,964,41,960,54,955,66,952,78,948,91,944,104,941,116,940,128,938,142,935,156,935,169,935,181,935,194,935,207,935,220,938,233,940,246,941,258,944,270,948,283,951,295,955,308,958,321,964,333,969,343,975,354,981,367,987,378,994,388,1001,400,1009,409,1017,419,1026,429,1034,438,1043,498,1090,508,1101,517,1109,527,1117,538,1126,548,1133,559,1140,570,1147,581,1153,593,1160,604,1164,616,1170,629,1175,641,1180,653,1184,665,1187,679,1190,691,1193,703,1195,717,1196,729,1198,742,1200,756,1200,768,1200,782,1200,795,1198,807,1196,820,1195,832,1193,846,1190,858,1187,870,1183,883,1180,895,1175,908,1170,919,1164,931,1158,936,1156,934,0e">
                      <v:path o:connectlocs="0,0;6,975;29,964;54,955;78,948;104,941;128,938;156,935;181,935;207,935;233,940;258,944;283,951;308,958;333,969;354,981;378,994;400,1009;419,1026;438,1043;508,1101;527,1117;548,1133;570,1147;593,1160;616,1170;641,1180;665,1187;691,1193;717,1196;742,1200;768,1200;795,1198;820,1195;846,1190;870,1183;895,1175;919,1164;936,1156" o:connectangles="0,0,0,0,0,0,0,0,0,0,0,0,0,0,0,0,0,0,0,0,0,0,0,0,0,0,0,0,0,0,0,0,0,0,0,0,0,0,0"/>
                      <v:fill on="t" focussize="0,0"/>
                      <v:stroke on="f"/>
                      <v:imagedata o:title=""/>
                      <o:lock v:ext="edit" aspectratio="f"/>
                    </v:shape>
                    <v:shape id="Freeform 23" o:spid="_x0000_s1026" o:spt="100" style="position:absolute;left:600;top:1248;height:1201;width:937;" filled="t" stroked="t" coordsize="937,1201" o:gfxdata="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1&#10;POj9wwAAAN4AAAAPAAAAAAAAAAEAIAAAACIAAABkcnMvZG93bnJldi54bWxQSwECFAAUAAAACACH&#10;TuJAMy8FnjsAAAA5AAAAEAAAAAAAAAABACAAAAASAQAAZHJzL3NoYXBleG1sLnhtbFBLBQYAAAAA&#10;BgAGAFsBAAC8AwAAAAA=&#10;" path="m934,0l0,0,2,978,6,975,18,969,29,964,41,960,54,955,66,952,78,948,91,944,104,941,116,940,128,938,142,935,156,935,169,935,181,935,194,935,207,935,220,938,233,940,246,941,258,944,270,948,283,951,295,955,308,958,321,964,333,969,343,975,354,981,367,987,378,994,388,1001,400,1009,409,1017,419,1026,429,1034,438,1043,498,1090,508,1101,517,1109,527,1117,538,1126,548,1133,559,1140,570,1147,581,1153,593,1160,604,1164,616,1170,629,1175,641,1180,653,1184,665,1187,679,1190,691,1193,703,1195,717,1196,729,1198,742,1200,756,1200,768,1200,782,1200,795,1198,807,1196,820,1195,832,1193,846,1190,858,1187,870,1183,883,1180,895,1175,908,1170,919,1164,931,1158,936,1156,934,0e">
                      <v:path o:connectlocs="0,0;6,975;29,964;54,955;78,948;104,941;128,938;156,935;181,935;207,935;233,940;258,944;283,951;308,958;333,969;354,981;378,994;400,1009;419,1026;438,1043;508,1101;527,1117;548,1133;570,1147;593,1160;616,1170;641,1180;665,1187;691,1193;717,1196;742,1200;768,1200;795,1198;820,1195;846,1190;870,1183;895,1175;919,1164;936,1156" o:connectangles="0,0,0,0,0,0,0,0,0,0,0,0,0,0,0,0,0,0,0,0,0,0,0,0,0,0,0,0,0,0,0,0,0,0,0,0,0,0,0"/>
                      <v:fill on="t" focussize="0,0"/>
                      <v:stroke weight="1pt" color="#000000" joinstyle="round" endcap="round" startarrowwidth="narrow" startarrowlength="short" endarrowwidth="narrow" endarrowlength="short"/>
                      <v:imagedata o:title=""/>
                      <o:lock v:ext="edit" aspectratio="f"/>
                    </v:shape>
                    <v:shape id="Freeform 24" o:spid="_x0000_s1026" o:spt="100" style="position:absolute;left:1500;top:1692;height:32;width:31;" filled="t" stroked="f" coordsize="31,32" o:gfxdata="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IDxr4A&#10;AADeAAAADwAAAAAAAAABACAAAAAiAAAAZHJzL2Rvd25yZXYueG1sUEsBAhQAFAAAAAgAh07iQDMv&#10;BZ47AAAAOQAAABAAAAAAAAAAAQAgAAAADQEAAGRycy9zaGFwZXhtbC54bWxQSwUGAAAAAAYABgBb&#10;AQAAtwMAAAAA&#10;" path="m30,14l30,9,25,2,21,0,15,0,10,0,6,2,2,7,0,14,2,21,4,26,8,31,15,31,21,31,23,28,30,21,30,16,30,14,30,14e">
                      <v:path o:connectlocs="30,14;30,9;25,2;21,0;15,0;10,0;6,2;2,7;0,14;2,21;4,26;8,31;15,31;21,31;23,28;30,21;30,16;30,14;30,14" o:connectangles="0,0,0,0,0,0,0,0,0,0,0,0,0,0,0,0,0,0,0"/>
                      <v:fill on="t" focussize="0,0"/>
                      <v:stroke on="f"/>
                      <v:imagedata o:title=""/>
                      <o:lock v:ext="edit" aspectratio="f"/>
                    </v:shape>
                    <v:shape id="Freeform 25" o:spid="_x0000_s1026" o:spt="100" style="position:absolute;left:1500;top:1692;height:32;width:31;" filled="t" stroked="t" coordsize="31,32" o:gfxdata="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0EoUO/&#10;AAAA3gAAAA8AAAAAAAAAAQAgAAAAIgAAAGRycy9kb3ducmV2LnhtbFBLAQIUABQAAAAIAIdO4kAz&#10;LwWeOwAAADkAAAAQAAAAAAAAAAEAIAAAAA4BAABkcnMvc2hhcGV4bWwueG1sUEsFBgAAAAAGAAYA&#10;WwEAALgDAAAAAA==&#10;" path="m30,14l30,9,25,2,21,0,15,0,10,0,6,2,2,7,0,14,2,21,4,26,8,31,15,31,21,31,23,28,30,21,30,16,30,14,30,14e">
                      <v:path o:connectlocs="30,14;30,9;25,2;21,0;15,0;10,0;6,2;2,7;0,14;2,21;4,26;8,31;15,31;21,31;23,28;30,21;30,16;30,14;30,14" o:connectangles="0,0,0,0,0,0,0,0,0,0,0,0,0,0,0,0,0,0,0"/>
                      <v:fill on="t" focussize="0,0"/>
                      <v:stroke weight="1pt" color="#000000" joinstyle="round" endcap="round" startarrowwidth="narrow" startarrowlength="short" endarrowwidth="narrow" endarrowlength="short"/>
                      <v:imagedata o:title=""/>
                      <o:lock v:ext="edit" aspectratio="f"/>
                    </v:shape>
                    <v:shape id="Freeform 26" o:spid="_x0000_s1026" o:spt="100" style="position:absolute;left:1500;top:1755;height:33;width:31;" filled="t" stroked="f" coordsize="31,33" o:gfxdata="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Ctnh&#10;wAAAAN4AAAAPAAAAAAAAAAEAIAAAACIAAABkcnMvZG93bnJldi54bWxQSwECFAAUAAAACACHTuJA&#10;My8FnjsAAAA5AAAAEAAAAAAAAAABACAAAAAPAQAAZHJzL3NoYXBleG1sLnhtbFBLBQYAAAAABgAG&#10;AFsBAAC5AwAAAAA=&#10;" path="m30,16l28,9,26,4,20,0,16,0,10,0,6,4,2,9,0,16,2,20,4,27,10,32,14,32,20,32,24,27,28,22,30,16,30,16,30,16e">
                      <v:path o:connectlocs="30,16;28,9;26,4;20,0;16,0;10,0;6,4;2,9;0,16;2,20;4,27;10,32;14,32;20,32;24,27;28,22;30,16;30,16;30,16" o:connectangles="0,0,0,0,0,0,0,0,0,0,0,0,0,0,0,0,0,0,0"/>
                      <v:fill on="t" focussize="0,0"/>
                      <v:stroke on="f"/>
                      <v:imagedata o:title=""/>
                      <o:lock v:ext="edit" aspectratio="f"/>
                    </v:shape>
                    <v:shape id="Freeform 27" o:spid="_x0000_s1026" o:spt="100" style="position:absolute;left:1500;top:1755;height:33;width:31;" filled="t" stroked="t" coordsize="31,33" o:gfxdata="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8+da8AAAA&#10;3gAAAA8AAAAAAAAAAQAgAAAAIgAAAGRycy9kb3ducmV2LnhtbFBLAQIUABQAAAAIAIdO4kAzLwWe&#10;OwAAADkAAAAQAAAAAAAAAAEAIAAAAAsBAABkcnMvc2hhcGV4bWwueG1sUEsFBgAAAAAGAAYAWwEA&#10;ALUDAAAAAA==&#10;" path="m30,16l28,9,26,4,20,0,16,0,10,0,6,4,2,9,0,16,2,20,4,27,10,32,14,32,20,32,24,27,28,22,30,16,30,16,30,16e">
                      <v:path o:connectlocs="30,16;28,9;26,4;20,0;16,0;10,0;6,4;2,9;0,16;2,20;4,27;10,32;14,32;20,32;24,27;28,22;30,16;30,16;30,16" o:connectangles="0,0,0,0,0,0,0,0,0,0,0,0,0,0,0,0,0,0,0"/>
                      <v:fill on="t" focussize="0,0"/>
                      <v:stroke weight="1pt" color="#000000" joinstyle="round" endcap="round" startarrowwidth="narrow" startarrowlength="short" endarrowwidth="narrow" endarrowlength="short"/>
                      <v:imagedata o:title=""/>
                      <o:lock v:ext="edit" aspectratio="f"/>
                    </v:shape>
                    <v:shape id="Freeform 28" o:spid="_x0000_s1026" o:spt="100" style="position:absolute;left:1500;top:1818;height:33;width:31;" filled="t" stroked="f" coordsize="31,33" o:gfxdata="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5lOIN&#10;wAAAAN4AAAAPAAAAAAAAAAEAIAAAACIAAABkcnMvZG93bnJldi54bWxQSwECFAAUAAAACACHTuJA&#10;My8FnjsAAAA5AAAAEAAAAAAAAAABACAAAAAPAQAAZHJzL3NoYXBleG1sLnhtbFBLBQYAAAAABgAG&#10;AFsBAAC5AwAAAAA=&#10;" path="m30,16l28,11,26,6,20,0,16,0,10,0,6,4,2,9,0,16,2,20,4,27,10,29,14,32,20,32,24,27,28,25,30,18,30,16,30,16e">
                      <v:path o:connectlocs="30,16;28,11;26,6;20,0;16,0;10,0;6,4;2,9;0,16;2,20;4,27;10,29;14,32;20,32;24,27;28,25;30,18;30,16;30,16" o:connectangles="0,0,0,0,0,0,0,0,0,0,0,0,0,0,0,0,0,0,0"/>
                      <v:fill on="t" focussize="0,0"/>
                      <v:stroke on="f"/>
                      <v:imagedata o:title=""/>
                      <o:lock v:ext="edit" aspectratio="f"/>
                    </v:shape>
                    <v:shape id="Freeform 29" o:spid="_x0000_s1026" o:spt="100" style="position:absolute;left:1500;top:1818;height:33;width:31;" filled="t" stroked="t" coordsize="31,33" o:gfxdata="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2cQ5vQAA&#10;AN4AAAAPAAAAAAAAAAEAIAAAACIAAABkcnMvZG93bnJldi54bWxQSwECFAAUAAAACACHTuJAMy8F&#10;njsAAAA5AAAAEAAAAAAAAAABACAAAAAMAQAAZHJzL3NoYXBleG1sLnhtbFBLBQYAAAAABgAGAFsB&#10;AAC2AwAAAAA=&#10;" path="m30,16l28,11,26,6,20,0,16,0,10,0,6,4,2,9,0,16,2,20,4,27,10,29,14,32,20,32,24,27,28,25,30,18,30,16,30,16e">
                      <v:path o:connectlocs="30,16;28,11;26,6;20,0;16,0;10,0;6,4;2,9;0,16;2,20;4,27;10,29;14,32;20,32;24,27;28,25;30,18;30,16;30,16" o:connectangles="0,0,0,0,0,0,0,0,0,0,0,0,0,0,0,0,0,0,0"/>
                      <v:fill on="t" focussize="0,0"/>
                      <v:stroke weight="1pt" color="#000000" joinstyle="round" endcap="round" startarrowwidth="narrow" startarrowlength="short" endarrowwidth="narrow" endarrowlength="short"/>
                      <v:imagedata o:title=""/>
                      <o:lock v:ext="edit" aspectratio="f"/>
                    </v:shape>
                    <v:shape id="Freeform 30" o:spid="_x0000_s1026" o:spt="100" style="position:absolute;left:1500;top:1884;height:33;width:31;" filled="t" stroked="f" coordsize="31,33" o:gfxdata="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Md/i&#10;wAAAAN4AAAAPAAAAAAAAAAEAIAAAACIAAABkcnMvZG93bnJldi54bWxQSwECFAAUAAAACACHTuJA&#10;My8FnjsAAAA5AAAAEAAAAAAAAAABACAAAAAPAQAAZHJzL3NoYXBleG1sLnhtbFBLBQYAAAAABgAG&#10;AFsBAAC5AwAAAAA=&#10;" path="m30,16l28,11,26,4,20,2,16,0,10,2,6,4,2,9,0,13,2,20,4,27,10,32,14,32,20,32,24,29,28,22,30,18,30,16,30,16e">
                      <v:path o:connectlocs="30,16;28,11;26,4;20,2;16,0;10,2;6,4;2,9;0,13;2,20;4,27;10,32;14,32;20,32;24,29;28,22;30,18;30,16;30,16" o:connectangles="0,0,0,0,0,0,0,0,0,0,0,0,0,0,0,0,0,0,0"/>
                      <v:fill on="t" focussize="0,0"/>
                      <v:stroke on="f"/>
                      <v:imagedata o:title=""/>
                      <o:lock v:ext="edit" aspectratio="f"/>
                    </v:shape>
                    <v:shape id="Freeform 31" o:spid="_x0000_s1026" o:spt="100" style="position:absolute;left:1500;top:1884;height:33;width:31;" filled="t" stroked="t" coordsize="31,33" o:gfxdata="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pH/9W8AAAA&#10;3gAAAA8AAAAAAAAAAQAgAAAAIgAAAGRycy9kb3ducmV2LnhtbFBLAQIUABQAAAAIAIdO4kAzLwWe&#10;OwAAADkAAAAQAAAAAAAAAAEAIAAAAAsBAABkcnMvc2hhcGV4bWwueG1sUEsFBgAAAAAGAAYAWwEA&#10;ALUDAAAAAA==&#10;" path="m30,16l28,11,26,4,20,2,16,0,10,2,6,4,2,9,0,13,2,20,4,27,10,32,14,32,20,32,24,29,28,22,30,18,30,16,30,16e">
                      <v:path o:connectlocs="30,16;28,11;26,4;20,2;16,0;10,2;6,4;2,9;0,13;2,20;4,27;10,32;14,32;20,32;24,29;28,22;30,18;30,16;30,16" o:connectangles="0,0,0,0,0,0,0,0,0,0,0,0,0,0,0,0,0,0,0"/>
                      <v:fill on="t" focussize="0,0"/>
                      <v:stroke weight="1pt" color="#000000" joinstyle="round" endcap="round" startarrowwidth="narrow" startarrowlength="short" endarrowwidth="narrow" endarrowlength="short"/>
                      <v:imagedata o:title=""/>
                      <o:lock v:ext="edit" aspectratio="f"/>
                    </v:shape>
                    <v:shape id="Freeform 32" o:spid="_x0000_s1026" o:spt="100" style="position:absolute;left:1500;top:1948;height:32;width:31;" filled="t" stroked="f" coordsize="31,32" o:gfxdata="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qoNb4A&#10;AADeAAAADwAAAAAAAAABACAAAAAiAAAAZHJzL2Rvd25yZXYueG1sUEsBAhQAFAAAAAgAh07iQDMv&#10;BZ47AAAAOQAAABAAAAAAAAAAAQAgAAAADQEAAGRycy9zaGFwZXhtbC54bWxQSwUGAAAAAAYABgBb&#10;AQAAtwMAAAAA&#10;" path="m30,15l28,8,26,4,20,0,16,0,10,0,6,4,2,6,0,13,2,19,4,24,10,28,14,31,20,31,24,26,28,22,30,17,30,15,30,15e">
                      <v:path o:connectlocs="30,15;28,8;26,4;20,0;16,0;10,0;6,4;2,6;0,13;2,19;4,24;10,28;14,31;20,31;24,26;28,22;30,17;30,15;30,15" o:connectangles="0,0,0,0,0,0,0,0,0,0,0,0,0,0,0,0,0,0,0"/>
                      <v:fill on="t" focussize="0,0"/>
                      <v:stroke on="f"/>
                      <v:imagedata o:title=""/>
                      <o:lock v:ext="edit" aspectratio="f"/>
                    </v:shape>
                    <v:shape id="Freeform 33" o:spid="_x0000_s1026" o:spt="100" style="position:absolute;left:1500;top:1948;height:32;width:31;" filled="t" stroked="t" coordsize="31,32" o:gfxdata="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yrUW/&#10;AAAA3gAAAA8AAAAAAAAAAQAgAAAAIgAAAGRycy9kb3ducmV2LnhtbFBLAQIUABQAAAAIAIdO4kAz&#10;LwWeOwAAADkAAAAQAAAAAAAAAAEAIAAAAA4BAABkcnMvc2hhcGV4bWwueG1sUEsFBgAAAAAGAAYA&#10;WwEAALgDAAAAAA==&#10;" path="m30,15l28,8,26,4,20,0,16,0,10,0,6,4,2,6,0,13,2,19,4,24,10,28,14,31,20,31,24,26,28,22,30,17,30,15,30,15e">
                      <v:path o:connectlocs="30,15;28,8;26,4;20,0;16,0;10,0;6,4;2,6;0,13;2,19;4,24;10,28;14,31;20,31;24,26;28,22;30,17;30,15;30,15" o:connectangles="0,0,0,0,0,0,0,0,0,0,0,0,0,0,0,0,0,0,0"/>
                      <v:fill on="t" focussize="0,0"/>
                      <v:stroke weight="1pt" color="#000000" joinstyle="round" endcap="round" startarrowwidth="narrow" startarrowlength="short" endarrowwidth="narrow" endarrowlength="short"/>
                      <v:imagedata o:title=""/>
                      <o:lock v:ext="edit" aspectratio="f"/>
                    </v:shape>
                    <v:shape id="Freeform 34" o:spid="_x0000_s1026" o:spt="100" style="position:absolute;left:1500;top:2014;height:31;width:31;" filled="t" stroked="f" coordsize="31,31" o:gfxdata="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R6NXvQAA&#10;AN4AAAAPAAAAAAAAAAEAIAAAACIAAABkcnMvZG93bnJldi54bWxQSwECFAAUAAAACACHTuJAMy8F&#10;njsAAAA5AAAAEAAAAAAAAAABACAAAAAMAQAAZHJzL3NoYXBleG1sLnhtbFBLBQYAAAAABgAGAFsB&#10;AAC2AwAAAAA=&#10;" path="m30,15l28,8,26,4,20,2,16,0,10,2,6,4,2,8,0,15,2,19,4,25,10,30,14,30,20,30,24,25,28,21,30,17,30,15,30,15e">
                      <v:path o:connectlocs="30,15;28,8;26,4;20,2;16,0;10,2;6,4;2,8;0,15;2,19;4,25;10,30;14,30;20,30;24,25;28,21;30,17;30,15;30,15" o:connectangles="0,0,0,0,0,0,0,0,0,0,0,0,0,0,0,0,0,0,0"/>
                      <v:fill on="t" focussize="0,0"/>
                      <v:stroke on="f"/>
                      <v:imagedata o:title=""/>
                      <o:lock v:ext="edit" aspectratio="f"/>
                    </v:shape>
                    <v:shape id="Freeform 35" o:spid="_x0000_s1026" o:spt="100" style="position:absolute;left:1500;top:2014;height:31;width:31;" filled="t" stroked="t" coordsize="31,31" o:gfxdata="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a0Ve/&#10;AAAA3gAAAA8AAAAAAAAAAQAgAAAAIgAAAGRycy9kb3ducmV2LnhtbFBLAQIUABQAAAAIAIdO4kAz&#10;LwWeOwAAADkAAAAQAAAAAAAAAAEAIAAAAA4BAABkcnMvc2hhcGV4bWwueG1sUEsFBgAAAAAGAAYA&#10;WwEAALgDAAAAAA==&#10;" path="m30,15l28,8,26,4,20,2,16,0,10,2,6,4,2,8,0,15,2,19,4,25,10,30,14,30,20,30,24,25,28,21,30,17,30,15,30,15e">
                      <v:path o:connectlocs="30,15;28,8;26,4;20,2;16,0;10,2;6,4;2,8;0,15;2,19;4,25;10,30;14,30;20,30;24,25;28,21;30,17;30,15;30,15" o:connectangles="0,0,0,0,0,0,0,0,0,0,0,0,0,0,0,0,0,0,0"/>
                      <v:fill on="t" focussize="0,0"/>
                      <v:stroke weight="1pt" color="#000000" joinstyle="round" endcap="round" startarrowwidth="narrow" startarrowlength="short" endarrowwidth="narrow" endarrowlength="short"/>
                      <v:imagedata o:title=""/>
                      <o:lock v:ext="edit" aspectratio="f"/>
                    </v:shape>
                    <v:shape id="Freeform 36" o:spid="_x0000_s1026" o:spt="100" style="position:absolute;left:1500;top:2078;height:30;width:31;" filled="t" stroked="f" coordsize="31,30" o:gfxdata="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vf+2&#10;wAAAAN4AAAAPAAAAAAAAAAEAIAAAACIAAABkcnMvZG93bnJldi54bWxQSwECFAAUAAAACACHTuJA&#10;My8FnjsAAAA5AAAAEAAAAAAAAAABACAAAAAPAQAAZHJzL3NoYXBleG1sLnhtbFBLBQYAAAAABgAG&#10;AFsBAAC5AwAAAAA=&#10;" path="m30,12l28,8,26,2,20,0,16,0,10,0,6,2,2,8,0,12,2,18,4,24,10,26,14,29,20,29,24,24,28,20,30,14,30,12,30,12e">
                      <v:path o:connectlocs="30,12;28,8;26,2;20,0;16,0;10,0;6,2;2,8;0,12;2,18;4,24;10,26;14,29;20,29;24,24;28,20;30,14;30,12;30,12" o:connectangles="0,0,0,0,0,0,0,0,0,0,0,0,0,0,0,0,0,0,0"/>
                      <v:fill on="t" focussize="0,0"/>
                      <v:stroke on="f"/>
                      <v:imagedata o:title=""/>
                      <o:lock v:ext="edit" aspectratio="f"/>
                    </v:shape>
                    <v:shape id="Freeform 37" o:spid="_x0000_s1026" o:spt="100" style="position:absolute;left:1500;top:2078;height:30;width:31;" filled="t" stroked="t" coordsize="31,30" o:gfxdata="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9LE4L4A&#10;AADeAAAADwAAAAAAAAABACAAAAAiAAAAZHJzL2Rvd25yZXYueG1sUEsBAhQAFAAAAAgAh07iQDMv&#10;BZ47AAAAOQAAABAAAAAAAAAAAQAgAAAADQEAAGRycy9zaGFwZXhtbC54bWxQSwUGAAAAAAYABgBb&#10;AQAAtwMAAAAA&#10;" path="m30,12l28,8,26,2,20,0,16,0,10,0,6,2,2,8,0,12,2,18,4,24,10,26,14,29,20,29,24,24,28,20,30,14,30,12,30,12e">
                      <v:path o:connectlocs="30,12;28,8;26,2;20,0;16,0;10,0;6,2;2,8;0,12;2,18;4,24;10,26;14,29;20,29;24,24;28,20;30,14;30,12;30,12" o:connectangles="0,0,0,0,0,0,0,0,0,0,0,0,0,0,0,0,0,0,0"/>
                      <v:fill on="t" focussize="0,0"/>
                      <v:stroke weight="1pt" color="#000000" joinstyle="round" endcap="round" startarrowwidth="narrow" startarrowlength="short" endarrowwidth="narrow" endarrowlength="short"/>
                      <v:imagedata o:title=""/>
                      <o:lock v:ext="edit" aspectratio="f"/>
                    </v:shape>
                    <v:shape id="Freeform 38" o:spid="_x0000_s1026" o:spt="100" style="position:absolute;left:1500;top:2142;height:32;width:31;" filled="t" stroked="f" coordsize="31,32" o:gfxdata="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4g4674A&#10;AADeAAAADwAAAAAAAAABACAAAAAiAAAAZHJzL2Rvd25yZXYueG1sUEsBAhQAFAAAAAgAh07iQDMv&#10;BZ47AAAAOQAAABAAAAAAAAAAAQAgAAAADQEAAGRycy9zaGFwZXhtbC54bWxQSwUGAAAAAAYABgBb&#10;AQAAtwMAAAAA&#10;" path="m30,13l28,11,26,4,20,0,16,0,10,0,6,2,2,6,0,13,2,19,4,24,10,28,14,31,20,28,24,24,28,22,30,15,30,13,30,13e">
                      <v:path o:connectlocs="30,13;28,11;26,4;20,0;16,0;10,0;6,2;2,6;0,13;2,19;4,24;10,28;14,31;20,28;24,24;28,22;30,15;30,13;30,13" o:connectangles="0,0,0,0,0,0,0,0,0,0,0,0,0,0,0,0,0,0,0"/>
                      <v:fill on="t" focussize="0,0"/>
                      <v:stroke on="f"/>
                      <v:imagedata o:title=""/>
                      <o:lock v:ext="edit" aspectratio="f"/>
                    </v:shape>
                    <v:shape id="Freeform 39" o:spid="_x0000_s1026" o:spt="100" style="position:absolute;left:1500;top:2142;height:32;width:31;" filled="t" stroked="t" coordsize="31,32" o:gfxdata="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mMZ28AAAA&#10;3gAAAA8AAAAAAAAAAQAgAAAAIgAAAGRycy9kb3ducmV2LnhtbFBLAQIUABQAAAAIAIdO4kAzLwWe&#10;OwAAADkAAAAQAAAAAAAAAAEAIAAAAAsBAABkcnMvc2hhcGV4bWwueG1sUEsFBgAAAAAGAAYAWwEA&#10;ALUDAAAAAA==&#10;" path="m30,13l28,11,26,4,20,0,16,0,10,0,6,2,2,6,0,13,2,19,4,24,10,28,14,31,20,28,24,24,28,22,30,15,30,13,30,13e">
                      <v:path o:connectlocs="30,13;28,11;26,4;20,0;16,0;10,0;6,2;2,6;0,13;2,19;4,24;10,28;14,31;20,28;24,24;28,22;30,15;30,13;30,13" o:connectangles="0,0,0,0,0,0,0,0,0,0,0,0,0,0,0,0,0,0,0"/>
                      <v:fill on="t" focussize="0,0"/>
                      <v:stroke weight="1pt" color="#000000" joinstyle="round" endcap="round" startarrowwidth="narrow" startarrowlength="short" endarrowwidth="narrow" endarrowlength="short"/>
                      <v:imagedata o:title=""/>
                      <o:lock v:ext="edit" aspectratio="f"/>
                    </v:shape>
                    <v:shape id="Freeform 40" o:spid="_x0000_s1026" o:spt="100" style="position:absolute;left:1500;top:2205;height:33;width:31;" filled="t" stroked="f" coordsize="31,33" o:gfxdata="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OhJ&#10;P8EAAADeAAAADwAAAAAAAAABACAAAAAiAAAAZHJzL2Rvd25yZXYueG1sUEsBAhQAFAAAAAgAh07i&#10;QDMvBZ47AAAAOQAAABAAAAAAAAAAAQAgAAAAEAEAAGRycy9zaGFwZXhtbC54bWxQSwUGAAAAAAYA&#10;BgBbAQAAugMAAAAA&#10;" path="m30,16l28,11,26,6,20,2,16,0,10,2,6,6,2,9,0,16,2,20,4,27,10,29,14,32,20,32,24,27,28,25,30,18,30,16,30,16e">
                      <v:path o:connectlocs="30,16;28,11;26,6;20,2;16,0;10,2;6,6;2,9;0,16;2,20;4,27;10,29;14,32;20,32;24,27;28,25;30,18;30,16;30,16" o:connectangles="0,0,0,0,0,0,0,0,0,0,0,0,0,0,0,0,0,0,0"/>
                      <v:fill on="t" focussize="0,0"/>
                      <v:stroke on="f"/>
                      <v:imagedata o:title=""/>
                      <o:lock v:ext="edit" aspectratio="f"/>
                    </v:shape>
                    <v:shape id="Freeform 41" o:spid="_x0000_s1026" o:spt="100" style="position:absolute;left:1500;top:2205;height:33;width:31;" filled="t" stroked="t" coordsize="31,33" o:gfxdata="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aQi8AAAA&#10;3gAAAA8AAAAAAAAAAQAgAAAAIgAAAGRycy9kb3ducmV2LnhtbFBLAQIUABQAAAAIAIdO4kAzLwWe&#10;OwAAADkAAAAQAAAAAAAAAAEAIAAAAAsBAABkcnMvc2hhcGV4bWwueG1sUEsFBgAAAAAGAAYAWwEA&#10;ALUDAAAAAA==&#10;" path="m30,16l28,11,26,6,20,2,16,0,10,2,6,6,2,9,0,16,2,20,4,27,10,29,14,32,20,32,24,27,28,25,30,18,30,16,30,16e">
                      <v:path o:connectlocs="30,16;28,11;26,6;20,2;16,0;10,2;6,6;2,9;0,16;2,20;4,27;10,29;14,32;20,32;24,27;28,25;30,18;30,16;30,16" o:connectangles="0,0,0,0,0,0,0,0,0,0,0,0,0,0,0,0,0,0,0"/>
                      <v:fill on="t" focussize="0,0"/>
                      <v:stroke weight="1pt" color="#000000" joinstyle="round" endcap="round" startarrowwidth="narrow" startarrowlength="short" endarrowwidth="narrow" endarrowlength="short"/>
                      <v:imagedata o:title=""/>
                      <o:lock v:ext="edit" aspectratio="f"/>
                    </v:shape>
                    <v:shape id="Freeform 42" o:spid="_x0000_s1026" o:spt="100" style="position:absolute;left:1500;top:2269;height:32;width:31;" filled="t" stroked="f" coordsize="31,32" o:gfxdata="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zPui/&#10;AAAA3gAAAA8AAAAAAAAAAQAgAAAAIgAAAGRycy9kb3ducmV2LnhtbFBLAQIUABQAAAAIAIdO4kAz&#10;LwWeOwAAADkAAAAQAAAAAAAAAAEAIAAAAA4BAABkcnMvc2hhcGV4bWwueG1sUEsFBgAAAAAGAAYA&#10;WwEAALgDAAAAAA==&#10;" path="m30,14l28,10,26,4,20,2,16,0,10,2,6,4,2,8,0,14,2,20,4,24,10,26,14,31,20,28,24,26,28,20,30,16,30,14,30,14e">
                      <v:path o:connectlocs="30,14;28,10;26,4;20,2;16,0;10,2;6,4;2,8;0,14;2,20;4,24;10,26;14,31;20,28;24,26;28,20;30,16;30,14;30,14" o:connectangles="0,0,0,0,0,0,0,0,0,0,0,0,0,0,0,0,0,0,0"/>
                      <v:fill on="t" focussize="0,0"/>
                      <v:stroke on="f"/>
                      <v:imagedata o:title=""/>
                      <o:lock v:ext="edit" aspectratio="f"/>
                    </v:shape>
                    <v:shape id="Freeform 43" o:spid="_x0000_s1026" o:spt="100" style="position:absolute;left:1500;top:2269;height:32;width:31;" filled="t" stroked="t" coordsize="31,32" o:gfxdata="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rO5i/&#10;AAAA3gAAAA8AAAAAAAAAAQAgAAAAIgAAAGRycy9kb3ducmV2LnhtbFBLAQIUABQAAAAIAIdO4kAz&#10;LwWeOwAAADkAAAAQAAAAAAAAAAEAIAAAAA4BAABkcnMvc2hhcGV4bWwueG1sUEsFBgAAAAAGAAYA&#10;WwEAALgDAAAAAA==&#10;" path="m30,14l28,10,26,4,20,2,16,0,10,2,6,4,2,8,0,14,2,20,4,24,10,26,14,31,20,28,24,26,28,20,30,16,30,14,30,14e">
                      <v:path o:connectlocs="30,14;28,10;26,4;20,2;16,0;10,2;6,4;2,8;0,14;2,20;4,24;10,26;14,31;20,28;24,26;28,20;30,16;30,14;30,14" o:connectangles="0,0,0,0,0,0,0,0,0,0,0,0,0,0,0,0,0,0,0"/>
                      <v:fill on="t" focussize="0,0"/>
                      <v:stroke weight="1pt" color="#000000" joinstyle="round" endcap="round" startarrowwidth="narrow" startarrowlength="short" endarrowwidth="narrow" endarrowlength="short"/>
                      <v:imagedata o:title=""/>
                      <o:lock v:ext="edit" aspectratio="f"/>
                    </v:shape>
                    <v:shape id="Freeform 44" o:spid="_x0000_s1026" o:spt="100" style="position:absolute;left:1500;top:2334;height:33;width:31;" filled="t" stroked="f" coordsize="31,33" o:gfxdata="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aVD&#10;OsEAAADeAAAADwAAAAAAAAABACAAAAAiAAAAZHJzL2Rvd25yZXYueG1sUEsBAhQAFAAAAAgAh07i&#10;QDMvBZ47AAAAOQAAABAAAAAAAAAAAQAgAAAAEAEAAGRycy9zaGFwZXhtbC54bWxQSwUGAAAAAAYA&#10;BgBbAQAAugMAAAAA&#10;" path="m30,17l28,10,26,6,20,4,16,0,10,0,6,6,2,10,0,14,2,21,4,25,10,29,14,32,20,29,24,27,28,23,30,17,30,17,30,17e">
                      <v:path o:connectlocs="30,17;28,10;26,6;20,4;16,0;10,0;6,6;2,10;0,14;2,21;4,25;10,29;14,32;20,29;24,27;28,23;30,17;30,17;30,17" o:connectangles="0,0,0,0,0,0,0,0,0,0,0,0,0,0,0,0,0,0,0"/>
                      <v:fill on="t" focussize="0,0"/>
                      <v:stroke on="f"/>
                      <v:imagedata o:title=""/>
                      <o:lock v:ext="edit" aspectratio="f"/>
                    </v:shape>
                    <v:shape id="Freeform 45" o:spid="_x0000_s1026" o:spt="100" style="position:absolute;left:1500;top:2334;height:33;width:31;" filled="t" stroked="t" coordsize="31,33" o:gfxdata="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V55a&#10;wAAAAN4AAAAPAAAAAAAAAAEAIAAAACIAAABkcnMvZG93bnJldi54bWxQSwECFAAUAAAACACHTuJA&#10;My8FnjsAAAA5AAAAEAAAAAAAAAABACAAAAAPAQAAZHJzL3NoYXBleG1sLnhtbFBLBQYAAAAABgAG&#10;AFsBAAC5AwAAAAA=&#10;" path="m30,17l28,10,26,6,20,4,16,0,10,0,6,6,2,10,0,14,2,21,4,25,10,29,14,32,20,29,24,27,28,23,30,17,30,17,30,17e">
                      <v:path o:connectlocs="30,17;28,10;26,6;20,4;16,0;10,0;6,6;2,10;0,14;2,21;4,25;10,29;14,32;20,29;24,27;28,23;30,17;30,17;30,17" o:connectangles="0,0,0,0,0,0,0,0,0,0,0,0,0,0,0,0,0,0,0"/>
                      <v:fill on="t" focussize="0,0"/>
                      <v:stroke weight="1pt" color="#000000" joinstyle="round" endcap="round" startarrowwidth="narrow" startarrowlength="short" endarrowwidth="narrow" endarrowlength="short"/>
                      <v:imagedata o:title=""/>
                      <o:lock v:ext="edit" aspectratio="f"/>
                    </v:shape>
                    <v:shape id="Freeform 46" o:spid="_x0000_s1026" o:spt="100" style="position:absolute;left:633;top:1352;height:31;width:30;" filled="t" stroked="f" coordsize="30,31" o:gfxdata="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0FxrgAAADeAAAA&#10;DwAAAAAAAAABACAAAAAiAAAAZHJzL2Rvd25yZXYueG1sUEsBAhQAFAAAAAgAh07iQDMvBZ47AAAA&#10;OQAAABAAAAAAAAAAAQAgAAAABwEAAGRycy9zaGFwZXhtbC54bWxQSwUGAAAAAAYABgBbAQAAsQMA&#10;AAAA&#10;" path="m29,14l26,10,24,4,20,4,14,0,10,0,4,4,2,8,0,14,2,20,4,24,8,30,14,30,20,30,22,26,26,20,29,16,29,14,29,14e">
                      <v:path o:connectlocs="29,14;26,10;24,4;20,4;14,0;10,0;4,4;2,8;0,14;2,20;4,24;8,30;14,30;20,30;22,26;26,20;29,16;29,14;29,14" o:connectangles="0,0,0,0,0,0,0,0,0,0,0,0,0,0,0,0,0,0,0"/>
                      <v:fill on="t" focussize="0,0"/>
                      <v:stroke on="f"/>
                      <v:imagedata o:title=""/>
                      <o:lock v:ext="edit" aspectratio="f"/>
                    </v:shape>
                    <v:shape id="Freeform 47" o:spid="_x0000_s1026" o:spt="100" style="position:absolute;left:633;top:1352;height:31;width:30;" filled="t" stroked="t" coordsize="30,31" o:gfxdata="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BFOO8AAAA&#10;3gAAAA8AAAAAAAAAAQAgAAAAIgAAAGRycy9kb3ducmV2LnhtbFBLAQIUABQAAAAIAIdO4kAzLwWe&#10;OwAAADkAAAAQAAAAAAAAAAEAIAAAAAsBAABkcnMvc2hhcGV4bWwueG1sUEsFBgAAAAAGAAYAWwEA&#10;ALUDAAAAAA==&#10;" path="m29,14l26,10,24,4,20,4,14,0,10,0,4,4,2,8,0,14,2,20,4,24,8,30,14,30,20,30,22,26,26,20,29,16,29,14,29,14e">
                      <v:path o:connectlocs="29,14;26,10;24,4;20,4;14,0;10,0;4,4;2,8;0,14;2,20;4,24;8,30;14,30;20,30;22,26;26,20;29,16;29,14;29,14" o:connectangles="0,0,0,0,0,0,0,0,0,0,0,0,0,0,0,0,0,0,0"/>
                      <v:fill on="t" focussize="0,0"/>
                      <v:stroke weight="1pt" color="#000000" joinstyle="round" endcap="round" startarrowwidth="narrow" startarrowlength="short" endarrowwidth="narrow" endarrowlength="short"/>
                      <v:imagedata o:title=""/>
                      <o:lock v:ext="edit" aspectratio="f"/>
                    </v:shape>
                    <v:shape id="Freeform 48" o:spid="_x0000_s1026" o:spt="100" style="position:absolute;left:636;top:1416;height:31;width:29;" filled="t" stroked="f" coordsize="29,31" o:gfxdata="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4W8svQAA&#10;AN4AAAAPAAAAAAAAAAEAIAAAACIAAABkcnMvZG93bnJldi54bWxQSwECFAAUAAAACACHTuJAMy8F&#10;njsAAAA5AAAAEAAAAAAAAAABACAAAAAMAQAAZHJzL3NoYXBleG1sLnhtbFBLBQYAAAAABgAGAFsB&#10;AAC2AwAAAAA=&#10;" path="m28,15l26,8,22,6,18,2,14,0,8,2,2,4,0,8,0,15,0,19,2,25,6,30,14,30,16,30,22,25,26,23,28,15,28,15,28,15e">
                      <v:path o:connectlocs="28,15;26,8;22,6;18,2;14,0;8,2;2,4;0,8;0,15;0,19;2,25;6,30;14,30;16,30;22,25;26,23;28,15;28,15;28,15" o:connectangles="0,0,0,0,0,0,0,0,0,0,0,0,0,0,0,0,0,0,0"/>
                      <v:fill on="t" focussize="0,0"/>
                      <v:stroke on="f"/>
                      <v:imagedata o:title=""/>
                      <o:lock v:ext="edit" aspectratio="f"/>
                    </v:shape>
                    <v:shape id="Freeform 49" o:spid="_x0000_s1026" o:spt="100" style="position:absolute;left:636;top:1416;height:31;width:29;" filled="t" stroked="t" coordsize="29,31" o:gfxdata="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9Dq/&#10;AAAA3gAAAA8AAAAAAAAAAQAgAAAAIgAAAGRycy9kb3ducmV2LnhtbFBLAQIUABQAAAAIAIdO4kAz&#10;LwWeOwAAADkAAAAQAAAAAAAAAAEAIAAAAA4BAABkcnMvc2hhcGV4bWwueG1sUEsFBgAAAAAGAAYA&#10;WwEAALgDAAAAAA==&#10;" path="m28,15l26,8,22,6,18,2,14,0,8,2,2,4,0,8,0,15,0,19,2,25,6,30,14,30,16,30,22,25,26,23,28,15,28,15,28,15e">
                      <v:path o:connectlocs="28,15;26,8;22,6;18,2;14,0;8,2;2,4;0,8;0,15;0,19;2,25;6,30;14,30;16,30;22,25;26,23;28,15;28,15;28,15" o:connectangles="0,0,0,0,0,0,0,0,0,0,0,0,0,0,0,0,0,0,0"/>
                      <v:fill on="t" focussize="0,0"/>
                      <v:stroke weight="1pt" color="#000000" joinstyle="round" endcap="round" startarrowwidth="narrow" startarrowlength="short" endarrowwidth="narrow" endarrowlength="short"/>
                      <v:imagedata o:title=""/>
                      <o:lock v:ext="edit" aspectratio="f"/>
                    </v:shape>
                    <v:shape id="Freeform 50" o:spid="_x0000_s1026" o:spt="100" style="position:absolute;left:636;top:1480;height:33;width:29;" filled="t" stroked="f" coordsize="29,33" o:gfxdata="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U1y3bsAAADe&#10;AAAADwAAAAAAAAABACAAAAAiAAAAZHJzL2Rvd25yZXYueG1sUEsBAhQAFAAAAAgAh07iQDMvBZ47&#10;AAAAOQAAABAAAAAAAAAAAQAgAAAACgEAAGRycy9zaGFwZXhtbC54bWxQSwUGAAAAAAYABgBbAQAA&#10;tAMAAAAA&#10;" path="m28,18l26,11,22,6,18,0,14,0,8,0,2,4,0,11,0,18,0,20,2,27,6,29,14,32,16,32,22,29,26,25,28,18,28,18,28,18e">
                      <v:path o:connectlocs="28,18;26,11;22,6;18,0;14,0;8,0;2,4;0,11;0,18;0,20;2,27;6,29;14,32;16,32;22,29;26,25;28,18;28,18;28,18" o:connectangles="0,0,0,0,0,0,0,0,0,0,0,0,0,0,0,0,0,0,0"/>
                      <v:fill on="t" focussize="0,0"/>
                      <v:stroke on="f"/>
                      <v:imagedata o:title=""/>
                      <o:lock v:ext="edit" aspectratio="f"/>
                    </v:shape>
                    <v:shape id="Freeform 51" o:spid="_x0000_s1026" o:spt="100" style="position:absolute;left:636;top:1480;height:33;width:29;" filled="t" stroked="t" coordsize="29,33" o:gfxdata="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G8fL4A&#10;AADeAAAADwAAAAAAAAABACAAAAAiAAAAZHJzL2Rvd25yZXYueG1sUEsBAhQAFAAAAAgAh07iQDMv&#10;BZ47AAAAOQAAABAAAAAAAAAAAQAgAAAADQEAAGRycy9zaGFwZXhtbC54bWxQSwUGAAAAAAYABgBb&#10;AQAAtwMAAAAA&#10;" path="m28,18l26,11,22,6,18,0,14,0,8,0,2,4,0,11,0,18,0,20,2,27,6,29,14,32,16,32,22,29,26,25,28,18,28,18,28,18e">
                      <v:path o:connectlocs="28,18;26,11;22,6;18,0;14,0;8,0;2,4;0,11;0,18;0,20;2,27;6,29;14,32;16,32;22,29;26,25;28,18;28,18;28,18" o:connectangles="0,0,0,0,0,0,0,0,0,0,0,0,0,0,0,0,0,0,0"/>
                      <v:fill on="t" focussize="0,0"/>
                      <v:stroke weight="1pt" color="#000000" joinstyle="round" endcap="round" startarrowwidth="narrow" startarrowlength="short" endarrowwidth="narrow" endarrowlength="short"/>
                      <v:imagedata o:title=""/>
                      <o:lock v:ext="edit" aspectratio="f"/>
                    </v:shape>
                    <v:shape id="Freeform 52" o:spid="_x0000_s1026" o:spt="100" style="position:absolute;left:636;top:1546;height:32;width:29;" filled="t" stroked="f" coordsize="29,32" o:gfxdata="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XaOdvQAA&#10;AN4AAAAPAAAAAAAAAAEAIAAAACIAAABkcnMvZG93bnJldi54bWxQSwECFAAUAAAACACHTuJAMy8F&#10;njsAAAA5AAAAEAAAAAAAAAABACAAAAAMAQAAZHJzL3NoYXBleG1sLnhtbFBLBQYAAAAABgAGAFsB&#10;AAC2AwAAAAA=&#10;" path="m28,13l26,8,22,2,18,0,14,0,8,0,2,2,0,6,0,13,0,19,2,24,6,28,14,31,16,28,22,26,26,19,28,15,28,13,28,13e">
                      <v:path o:connectlocs="28,13;26,8;22,2;18,0;14,0;8,0;2,2;0,6;0,13;0,19;2,24;6,28;14,31;16,28;22,26;26,19;28,15;28,13;28,13" o:connectangles="0,0,0,0,0,0,0,0,0,0,0,0,0,0,0,0,0,0,0"/>
                      <v:fill on="t" focussize="0,0"/>
                      <v:stroke on="f"/>
                      <v:imagedata o:title=""/>
                      <o:lock v:ext="edit" aspectratio="f"/>
                    </v:shape>
                    <v:shape id="Freeform 53" o:spid="_x0000_s1026" o:spt="100" style="position:absolute;left:636;top:1546;height:32;width:29;" filled="t" stroked="t" coordsize="29,32" o:gfxdata="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vBUS/&#10;AAAA3gAAAA8AAAAAAAAAAQAgAAAAIgAAAGRycy9kb3ducmV2LnhtbFBLAQIUABQAAAAIAIdO4kAz&#10;LwWeOwAAADkAAAAQAAAAAAAAAAEAIAAAAA4BAABkcnMvc2hhcGV4bWwueG1sUEsFBgAAAAAGAAYA&#10;WwEAALgDAAAAAA==&#10;" path="m28,13l26,8,22,2,18,0,14,0,8,0,2,2,0,6,0,13,0,19,2,24,6,28,14,31,16,28,22,26,26,19,28,15,28,13,28,13e">
                      <v:path o:connectlocs="28,13;26,8;22,2;18,0;14,0;8,0;2,2;0,6;0,13;0,19;2,24;6,28;14,31;16,28;22,26;26,19;28,15;28,13;28,13" o:connectangles="0,0,0,0,0,0,0,0,0,0,0,0,0,0,0,0,0,0,0"/>
                      <v:fill on="t" focussize="0,0"/>
                      <v:stroke weight="1pt" color="#000000" joinstyle="round" endcap="round" startarrowwidth="narrow" startarrowlength="short" endarrowwidth="narrow" endarrowlength="short"/>
                      <v:imagedata o:title=""/>
                      <o:lock v:ext="edit" aspectratio="f"/>
                    </v:shape>
                    <v:shape id="Freeform 54" o:spid="_x0000_s1026" o:spt="100" style="position:absolute;left:636;top:1609;height:33;width:29;" filled="t" stroked="f" coordsize="29,33" o:gfxdata="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B42LsAAADe&#10;AAAADwAAAAAAAAABACAAAAAiAAAAZHJzL2Rvd25yZXYueG1sUEsBAhQAFAAAAAgAh07iQDMvBZ47&#10;AAAAOQAAABAAAAAAAAAAAQAgAAAACgEAAGRycy9zaGFwZXhtbC54bWxQSwUGAAAAAAYABgBbAQAA&#10;tAMAAAAA&#10;" path="m28,16l26,9,22,4,18,2,14,0,8,0,2,4,0,9,0,13,0,20,2,27,6,27,14,32,16,32,22,27,26,22,28,18,28,16,28,16e">
                      <v:path o:connectlocs="28,16;26,9;22,4;18,2;14,0;8,0;2,4;0,9;0,13;0,20;2,27;6,27;14,32;16,32;22,27;26,22;28,18;28,16;28,16" o:connectangles="0,0,0,0,0,0,0,0,0,0,0,0,0,0,0,0,0,0,0"/>
                      <v:fill on="t" focussize="0,0"/>
                      <v:stroke on="f"/>
                      <v:imagedata o:title=""/>
                      <o:lock v:ext="edit" aspectratio="f"/>
                    </v:shape>
                    <v:shape id="Freeform 55" o:spid="_x0000_s1026" o:spt="100" style="position:absolute;left:636;top:1609;height:33;width:29;" filled="t" stroked="t" coordsize="29,33" o:gfxdata="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kt&#10;F07CAAAA3gAAAA8AAAAAAAAAAQAgAAAAIgAAAGRycy9kb3ducmV2LnhtbFBLAQIUABQAAAAIAIdO&#10;4kAzLwWeOwAAADkAAAAQAAAAAAAAAAEAIAAAABEBAABkcnMvc2hhcGV4bWwueG1sUEsFBgAAAAAG&#10;AAYAWwEAALsDAAAAAA==&#10;" path="m28,16l26,9,22,4,18,2,14,0,8,0,2,4,0,9,0,13,0,20,2,27,6,27,14,32,16,32,22,27,26,22,28,18,28,16,28,16e">
                      <v:path o:connectlocs="28,16;26,9;22,4;18,2;14,0;8,0;2,4;0,9;0,13;0,20;2,27;6,27;14,32;16,32;22,27;26,22;28,18;28,16;28,16" o:connectangles="0,0,0,0,0,0,0,0,0,0,0,0,0,0,0,0,0,0,0"/>
                      <v:fill on="t" focussize="0,0"/>
                      <v:stroke weight="1pt" color="#000000" joinstyle="round" endcap="round" startarrowwidth="narrow" startarrowlength="short" endarrowwidth="narrow" endarrowlength="short"/>
                      <v:imagedata o:title=""/>
                      <o:lock v:ext="edit" aspectratio="f"/>
                    </v:shape>
                    <v:shape id="Freeform 56" o:spid="_x0000_s1026" o:spt="100" style="position:absolute;left:636;top:1673;height:32;width:29;" filled="t" stroked="f" coordsize="29,32" o:gfxdata="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Ir74A&#10;AADeAAAADwAAAAAAAAABACAAAAAiAAAAZHJzL2Rvd25yZXYueG1sUEsBAhQAFAAAAAgAh07iQDMv&#10;BZ47AAAAOQAAABAAAAAAAAAAAQAgAAAADQEAAGRycy9zaGFwZXhtbC54bWxQSwUGAAAAAAYABgBb&#10;AQAAtwMAAAAA&#10;" path="m28,17l26,8,22,4,18,2,14,0,8,2,2,4,0,8,0,13,0,19,2,26,6,31,14,31,16,31,22,28,26,22,28,17,28,17,28,17e">
                      <v:path o:connectlocs="28,17;26,8;22,4;18,2;14,0;8,2;2,4;0,8;0,13;0,19;2,26;6,31;14,31;16,31;22,28;26,22;28,17;28,17;28,17" o:connectangles="0,0,0,0,0,0,0,0,0,0,0,0,0,0,0,0,0,0,0"/>
                      <v:fill on="t" focussize="0,0"/>
                      <v:stroke on="f"/>
                      <v:imagedata o:title=""/>
                      <o:lock v:ext="edit" aspectratio="f"/>
                    </v:shape>
                    <v:shape id="Freeform 57" o:spid="_x0000_s1026" o:spt="100" style="position:absolute;left:636;top:1673;height:32;width:29;" filled="t" stroked="t" coordsize="29,32" o:gfxdata="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nqRzvQAA&#10;AN4AAAAPAAAAAAAAAAEAIAAAACIAAABkcnMvZG93bnJldi54bWxQSwECFAAUAAAACACHTuJAMy8F&#10;njsAAAA5AAAAEAAAAAAAAAABACAAAAAMAQAAZHJzL3NoYXBleG1sLnhtbFBLBQYAAAAABgAGAFsB&#10;AAC2AwAAAAA=&#10;" path="m28,17l26,8,22,4,18,2,14,0,8,2,2,4,0,8,0,13,0,19,2,26,6,31,14,31,16,31,22,28,26,22,28,17,28,17,28,17e">
                      <v:path o:connectlocs="28,17;26,8;22,4;18,2;14,0;8,2;2,4;0,8;0,13;0,19;2,26;6,31;14,31;16,31;22,28;26,22;28,17;28,17;28,17" o:connectangles="0,0,0,0,0,0,0,0,0,0,0,0,0,0,0,0,0,0,0"/>
                      <v:fill on="t" focussize="0,0"/>
                      <v:stroke weight="1pt" color="#000000" joinstyle="round" endcap="round" startarrowwidth="narrow" startarrowlength="short" endarrowwidth="narrow" endarrowlength="short"/>
                      <v:imagedata o:title=""/>
                      <o:lock v:ext="edit" aspectratio="f"/>
                    </v:shape>
                    <v:shape id="Freeform 58" o:spid="_x0000_s1026" o:spt="100" style="position:absolute;left:636;top:1739;height:30;width:29;" filled="t" stroked="f" coordsize="29,30" o:gfxdata="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SMsb4A&#10;AADeAAAADwAAAAAAAAABACAAAAAiAAAAZHJzL2Rvd25yZXYueG1sUEsBAhQAFAAAAAgAh07iQDMv&#10;BZ47AAAAOQAAABAAAAAAAAAAAQAgAAAADQEAAGRycy9zaGFwZXhtbC54bWxQSwUGAAAAAAYABgBb&#10;AQAAtwMAAAAA&#10;" path="m28,14l26,6,22,4,18,2,14,0,8,0,2,4,0,6,0,12,0,20,2,26,6,26,14,29,16,29,22,26,26,20,28,14,28,14,28,14e">
                      <v:path o:connectlocs="28,14;26,6;22,4;18,2;14,0;8,0;2,4;0,6;0,12;0,20;2,26;6,26;14,29;16,29;22,26;26,20;28,14;28,14;28,14" o:connectangles="0,0,0,0,0,0,0,0,0,0,0,0,0,0,0,0,0,0,0"/>
                      <v:fill on="t" focussize="0,0"/>
                      <v:stroke on="f"/>
                      <v:imagedata o:title=""/>
                      <o:lock v:ext="edit" aspectratio="f"/>
                    </v:shape>
                    <v:shape id="Freeform 59" o:spid="_x0000_s1026" o:spt="100" style="position:absolute;left:636;top:1739;height:30;width:29;" filled="t" stroked="t" coordsize="29,30" o:gfxdata="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jBcMb4A&#10;AADeAAAADwAAAAAAAAABACAAAAAiAAAAZHJzL2Rvd25yZXYueG1sUEsBAhQAFAAAAAgAh07iQDMv&#10;BZ47AAAAOQAAABAAAAAAAAAAAQAgAAAADQEAAGRycy9zaGFwZXhtbC54bWxQSwUGAAAAAAYABgBb&#10;AQAAtwMAAAAA&#10;" path="m28,14l26,6,22,4,18,2,14,0,8,0,2,4,0,6,0,12,0,20,2,26,6,26,14,29,16,29,22,26,26,20,28,14,28,14,28,14e">
                      <v:path o:connectlocs="28,14;26,6;22,4;18,2;14,0;8,0;2,4;0,6;0,12;0,20;2,26;6,26;14,29;16,29;22,26;26,20;28,14;28,14;28,14" o:connectangles="0,0,0,0,0,0,0,0,0,0,0,0,0,0,0,0,0,0,0"/>
                      <v:fill on="t" focussize="0,0"/>
                      <v:stroke weight="1pt" color="#000000" joinstyle="round" endcap="round" startarrowwidth="narrow" startarrowlength="short" endarrowwidth="narrow" endarrowlength="short"/>
                      <v:imagedata o:title=""/>
                      <o:lock v:ext="edit" aspectratio="f"/>
                    </v:shape>
                    <v:shape id="Freeform 60" o:spid="_x0000_s1026" o:spt="100" style="position:absolute;left:636;top:1802;height:31;width:29;" filled="t" stroked="f" coordsize="29,31" o:gfxdata="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Z3EHr4A&#10;AADeAAAADwAAAAAAAAABACAAAAAiAAAAZHJzL2Rvd25yZXYueG1sUEsBAhQAFAAAAAgAh07iQDMv&#10;BZ47AAAAOQAAABAAAAAAAAAAAQAgAAAADQEAAGRycy9zaGFwZXhtbC54bWxQSwUGAAAAAAYABgBb&#10;AQAAtwMAAAAA&#10;" path="m28,14l26,10,22,6,18,0,14,0,8,0,2,2,0,8,0,14,0,18,2,24,6,28,14,30,16,28,22,24,26,20,28,14,28,14,28,14e">
                      <v:path o:connectlocs="28,14;26,10;22,6;18,0;14,0;8,0;2,2;0,8;0,14;0,18;2,24;6,28;14,30;16,28;22,24;26,20;28,14;28,14;28,14" o:connectangles="0,0,0,0,0,0,0,0,0,0,0,0,0,0,0,0,0,0,0"/>
                      <v:fill on="t" focussize="0,0"/>
                      <v:stroke on="f"/>
                      <v:imagedata o:title=""/>
                      <o:lock v:ext="edit" aspectratio="f"/>
                    </v:shape>
                    <v:shape id="Freeform 61" o:spid="_x0000_s1026" o:spt="100" style="position:absolute;left:636;top:1802;height:31;width:29;" filled="t" stroked="t" coordsize="29,31" o:gfxdata="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hZC74A&#10;AADeAAAADwAAAAAAAAABACAAAAAiAAAAZHJzL2Rvd25yZXYueG1sUEsBAhQAFAAAAAgAh07iQDMv&#10;BZ47AAAAOQAAABAAAAAAAAAAAQAgAAAADQEAAGRycy9zaGFwZXhtbC54bWxQSwUGAAAAAAYABgBb&#10;AQAAtwMAAAAA&#10;" path="m28,14l26,10,22,6,18,0,14,0,8,0,2,2,0,8,0,14,0,18,2,24,6,28,14,30,16,28,22,24,26,20,28,14,28,14,28,14e">
                      <v:path o:connectlocs="28,14;26,10;22,6;18,0;14,0;8,0;2,2;0,8;0,14;0,18;2,24;6,28;14,30;16,28;22,24;26,20;28,14;28,14;28,14" o:connectangles="0,0,0,0,0,0,0,0,0,0,0,0,0,0,0,0,0,0,0"/>
                      <v:fill on="t" focussize="0,0"/>
                      <v:stroke weight="1pt" color="#000000" joinstyle="round" endcap="round" startarrowwidth="narrow" startarrowlength="short" endarrowwidth="narrow" endarrowlength="short"/>
                      <v:imagedata o:title=""/>
                      <o:lock v:ext="edit" aspectratio="f"/>
                    </v:shape>
                    <v:shape id="Freeform 62" o:spid="_x0000_s1026" o:spt="100" style="position:absolute;left:636;top:1867;height:32;width:29;" filled="t" stroked="f" coordsize="29,32" o:gfxdata="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qENUC/&#10;AAAA3gAAAA8AAAAAAAAAAQAgAAAAIgAAAGRycy9kb3ducmV2LnhtbFBLAQIUABQAAAAIAIdO4kAz&#10;LwWeOwAAADkAAAAQAAAAAAAAAAEAIAAAAA4BAABkcnMvc2hhcGV4bWwueG1sUEsFBgAAAAAGAAYA&#10;WwEAALgDAAAAAA==&#10;" path="m28,16l26,9,22,2,18,0,14,0,8,0,2,2,0,7,0,16,0,21,2,26,6,31,14,31,16,31,22,26,26,21,28,19,28,16,28,16e">
                      <v:path o:connectlocs="28,16;26,9;22,2;18,0;14,0;8,0;2,2;0,7;0,16;0,21;2,26;6,31;14,31;16,31;22,26;26,21;28,19;28,16;28,16" o:connectangles="0,0,0,0,0,0,0,0,0,0,0,0,0,0,0,0,0,0,0"/>
                      <v:fill on="t" focussize="0,0"/>
                      <v:stroke on="f"/>
                      <v:imagedata o:title=""/>
                      <o:lock v:ext="edit" aspectratio="f"/>
                    </v:shape>
                    <v:shape id="Freeform 63" o:spid="_x0000_s1026" o:spt="100" style="position:absolute;left:636;top:1867;height:32;width:29;" filled="t" stroked="t" coordsize="29,32" o:gfxdata="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2k5m/&#10;AAAA3gAAAA8AAAAAAAAAAQAgAAAAIgAAAGRycy9kb3ducmV2LnhtbFBLAQIUABQAAAAIAIdO4kAz&#10;LwWeOwAAADkAAAAQAAAAAAAAAAEAIAAAAA4BAABkcnMvc2hhcGV4bWwueG1sUEsFBgAAAAAGAAYA&#10;WwEAALgDAAAAAA==&#10;" path="m28,16l26,9,22,2,18,0,14,0,8,0,2,2,0,7,0,16,0,21,2,26,6,31,14,31,16,31,22,26,26,21,28,19,28,16,28,16e">
                      <v:path o:connectlocs="28,16;26,9;22,2;18,0;14,0;8,0;2,2;0,7;0,16;0,21;2,26;6,31;14,31;16,31;22,26;26,21;28,19;28,16;28,16" o:connectangles="0,0,0,0,0,0,0,0,0,0,0,0,0,0,0,0,0,0,0"/>
                      <v:fill on="t" focussize="0,0"/>
                      <v:stroke weight="1pt" color="#000000" joinstyle="round" endcap="round" startarrowwidth="narrow" startarrowlength="short" endarrowwidth="narrow" endarrowlength="short"/>
                      <v:imagedata o:title=""/>
                      <o:lock v:ext="edit" aspectratio="f"/>
                    </v:shape>
                    <v:shape id="Freeform 64" o:spid="_x0000_s1026" o:spt="100" style="position:absolute;left:636;top:1930;height:33;width:29;" filled="t" stroked="f" coordsize="29,33" o:gfxdata="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nuBbsAAADe&#10;AAAADwAAAAAAAAABACAAAAAiAAAAZHJzL2Rvd25yZXYueG1sUEsBAhQAFAAAAAgAh07iQDMvBZ47&#10;AAAAOQAAABAAAAAAAAAAAQAgAAAACgEAAGRycy9zaGFwZXhtbC54bWxQSwUGAAAAAAYABgBbAQAA&#10;tAMAAAAA&#10;" path="m28,17l26,8,22,6,18,2,14,0,8,2,2,4,0,8,0,14,0,23,2,25,6,29,14,32,16,29,22,29,26,23,28,17,28,17,28,17e">
                      <v:path o:connectlocs="28,17;26,8;22,6;18,2;14,0;8,2;2,4;0,8;0,14;0,23;2,25;6,29;14,32;16,29;22,29;26,23;28,17;28,17;28,17" o:connectangles="0,0,0,0,0,0,0,0,0,0,0,0,0,0,0,0,0,0,0"/>
                      <v:fill on="t" focussize="0,0"/>
                      <v:stroke on="f"/>
                      <v:imagedata o:title=""/>
                      <o:lock v:ext="edit" aspectratio="f"/>
                    </v:shape>
                    <v:shape id="Freeform 65" o:spid="_x0000_s1026" o:spt="100" style="position:absolute;left:636;top:1930;height:33;width:29;" filled="t" stroked="t" coordsize="29,33" o:gfxdata="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Er&#10;ZDPCAAAA3gAAAA8AAAAAAAAAAQAgAAAAIgAAAGRycy9kb3ducmV2LnhtbFBLAQIUABQAAAAIAIdO&#10;4kAzLwWeOwAAADkAAAAQAAAAAAAAAAEAIAAAABEBAABkcnMvc2hhcGV4bWwueG1sUEsFBgAAAAAG&#10;AAYAWwEAALsDAAAAAA==&#10;" path="m28,17l26,8,22,6,18,2,14,0,8,2,2,4,0,8,0,14,0,23,2,25,6,29,14,32,16,29,22,29,26,23,28,17,28,17,28,17e">
                      <v:path o:connectlocs="28,17;26,8;22,6;18,2;14,0;8,2;2,4;0,8;0,14;0,23;2,25;6,29;14,32;16,29;22,29;26,23;28,17;28,17;28,17" o:connectangles="0,0,0,0,0,0,0,0,0,0,0,0,0,0,0,0,0,0,0"/>
                      <v:fill on="t" focussize="0,0"/>
                      <v:stroke weight="1pt" color="#000000" joinstyle="round" endcap="round" startarrowwidth="narrow" startarrowlength="short" endarrowwidth="narrow" endarrowlength="short"/>
                      <v:imagedata o:title=""/>
                      <o:lock v:ext="edit" aspectratio="f"/>
                    </v:shape>
                    <v:shape id="Freeform 66" o:spid="_x0000_s1026" o:spt="100" style="position:absolute;left:636;top:1996;height:33;width:29;" filled="t" stroked="f" coordsize="29,33" o:gfxdata="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6mRfrsAAADe&#10;AAAADwAAAAAAAAABACAAAAAiAAAAZHJzL2Rvd25yZXYueG1sUEsBAhQAFAAAAAgAh07iQDMvBZ47&#10;AAAAOQAAABAAAAAAAAAAAQAgAAAACgEAAGRycy9zaGFwZXhtbC54bWxQSwUGAAAAAAYABgBbAQAA&#10;tAMAAAAA&#10;" path="m28,14l26,10,22,4,18,4,14,0,8,0,2,4,0,10,0,14,0,21,2,23,6,27,14,32,16,27,22,27,26,21,28,14,28,14,28,14e">
                      <v:path o:connectlocs="28,14;26,10;22,4;18,4;14,0;8,0;2,4;0,10;0,14;0,21;2,23;6,27;14,32;16,27;22,27;26,21;28,14;28,14;28,14" o:connectangles="0,0,0,0,0,0,0,0,0,0,0,0,0,0,0,0,0,0,0"/>
                      <v:fill on="t" focussize="0,0"/>
                      <v:stroke on="f"/>
                      <v:imagedata o:title=""/>
                      <o:lock v:ext="edit" aspectratio="f"/>
                    </v:shape>
                    <v:shape id="Freeform 67" o:spid="_x0000_s1026" o:spt="100" style="position:absolute;left:636;top:1996;height:33;width:29;" filled="t" stroked="t" coordsize="29,33" o:gfxdata="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rVf374A&#10;AADeAAAADwAAAAAAAAABACAAAAAiAAAAZHJzL2Rvd25yZXYueG1sUEsBAhQAFAAAAAgAh07iQDMv&#10;BZ47AAAAOQAAABAAAAAAAAAAAQAgAAAADQEAAGRycy9zaGFwZXhtbC54bWxQSwUGAAAAAAYABgBb&#10;AQAAtwMAAAAA&#10;" path="m28,14l26,10,22,4,18,4,14,0,8,0,2,4,0,10,0,14,0,21,2,23,6,27,14,32,16,27,22,27,26,21,28,14,28,14,28,14e">
                      <v:path o:connectlocs="28,14;26,10;22,4;18,4;14,0;8,0;2,4;0,10;0,14;0,21;2,23;6,27;14,32;16,27;22,27;26,21;28,14;28,14;28,14" o:connectangles="0,0,0,0,0,0,0,0,0,0,0,0,0,0,0,0,0,0,0"/>
                      <v:fill on="t" focussize="0,0"/>
                      <v:stroke weight="1pt" color="#000000" joinstyle="round" endcap="round" startarrowwidth="narrow" startarrowlength="short" endarrowwidth="narrow" endarrowlength="short"/>
                      <v:imagedata o:title=""/>
                      <o:lock v:ext="edit" aspectratio="f"/>
                    </v:shape>
                    <v:shape id="Freeform 68" o:spid="_x0000_s1026" o:spt="100" style="position:absolute;left:628;top:2069;height:32;width:31;" filled="t" stroked="f" coordsize="31,32" o:gfxdata="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7F/a/&#10;AAAA3gAAAA8AAAAAAAAAAQAgAAAAIgAAAGRycy9kb3ducmV2LnhtbFBLAQIUABQAAAAIAIdO4kAz&#10;LwWeOwAAADkAAAAQAAAAAAAAAAEAIAAAAA4BAABkcnMvc2hhcGV4bWwueG1sUEsFBgAAAAAGAAYA&#10;WwEAALgDAAAAAA==&#10;" path="m30,15l27,8,27,4,21,0,15,0,10,0,6,4,2,8,0,15,2,19,4,26,10,31,12,31,21,31,25,26,27,22,30,15,30,15,30,15e">
                      <v:path o:connectlocs="30,15;27,8;27,4;21,0;15,0;10,0;6,4;2,8;0,15;2,19;4,26;10,31;12,31;21,31;25,26;27,22;30,15;30,15;30,15" o:connectangles="0,0,0,0,0,0,0,0,0,0,0,0,0,0,0,0,0,0,0"/>
                      <v:fill on="t" focussize="0,0"/>
                      <v:stroke on="f"/>
                      <v:imagedata o:title=""/>
                      <o:lock v:ext="edit" aspectratio="f"/>
                    </v:shape>
                    <v:shape id="Freeform 69" o:spid="_x0000_s1026" o:spt="100" style="position:absolute;left:628;top:2069;height:32;width:31;" filled="t" stroked="t" coordsize="31,32" o:gfxdata="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RVHoC8AAAA&#10;3gAAAA8AAAAAAAAAAQAgAAAAIgAAAGRycy9kb3ducmV2LnhtbFBLAQIUABQAAAAIAIdO4kAzLwWe&#10;OwAAADkAAAAQAAAAAAAAAAEAIAAAAAsBAABkcnMvc2hhcGV4bWwueG1sUEsFBgAAAAAGAAYAWwEA&#10;ALUDAAAAAA==&#10;" path="m30,15l27,8,27,4,21,0,15,0,10,0,6,4,2,8,0,15,2,19,4,26,10,31,12,31,21,31,25,26,27,22,30,15,30,15,30,15e">
                      <v:path o:connectlocs="30,15;27,8;27,4;21,0;15,0;10,0;6,4;2,8;0,15;2,19;4,26;10,31;12,31;21,31;25,26;27,22;30,15;30,15;30,15" o:connectangles="0,0,0,0,0,0,0,0,0,0,0,0,0,0,0,0,0,0,0"/>
                      <v:fill on="t" focussize="0,0"/>
                      <v:stroke weight="1pt" color="#000000" joinstyle="round" endcap="round" startarrowwidth="narrow" startarrowlength="short" endarrowwidth="narrow" endarrowlength="short"/>
                      <v:imagedata o:title=""/>
                      <o:lock v:ext="edit" aspectratio="f"/>
                    </v:shape>
                    <v:shape id="Freeform 70" o:spid="_x0000_s1026" o:spt="100" style="position:absolute;left:632;top:2132;height:33;width:29;" filled="t" stroked="f" coordsize="29,33" o:gfxdata="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JKXfbsAAADe&#10;AAAADwAAAAAAAAABACAAAAAiAAAAZHJzL2Rvd25yZXYueG1sUEsBAhQAFAAAAAgAh07iQDMvBZ47&#10;AAAAOQAAABAAAAAAAAAAAQAgAAAACgEAAGRycy9zaGFwZXhtbC54bWxQSwUGAAAAAAYABgBbAQAA&#10;tAMAAAAA&#10;" path="m28,14l26,7,22,2,20,0,14,0,9,0,5,2,1,7,0,14,1,22,3,27,7,32,13,32,16,32,22,27,24,22,28,17,28,14,28,14e">
                      <v:path o:connectlocs="28,14;26,7;22,2;20,0;14,0;9,0;5,2;1,7;0,14;1,22;3,27;7,32;13,32;16,32;22,27;24,22;28,17;28,14;28,14" o:connectangles="0,0,0,0,0,0,0,0,0,0,0,0,0,0,0,0,0,0,0"/>
                      <v:fill on="t" focussize="0,0"/>
                      <v:stroke on="f"/>
                      <v:imagedata o:title=""/>
                      <o:lock v:ext="edit" aspectratio="f"/>
                    </v:shape>
                    <v:shape id="Freeform 71" o:spid="_x0000_s1026" o:spt="100" style="position:absolute;left:632;top:2132;height:33;width:29;" filled="t" stroked="t" coordsize="29,33" o:gfxdata="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Y5Z3L4A&#10;AADeAAAADwAAAAAAAAABACAAAAAiAAAAZHJzL2Rvd25yZXYueG1sUEsBAhQAFAAAAAgAh07iQDMv&#10;BZ47AAAAOQAAABAAAAAAAAAAAQAgAAAADQEAAGRycy9zaGFwZXhtbC54bWxQSwUGAAAAAAYABgBb&#10;AQAAtwMAAAAA&#10;" path="m28,14l26,7,22,2,20,0,14,0,9,0,5,2,1,7,0,14,1,22,3,27,7,32,13,32,16,32,22,27,24,22,28,17,28,14,28,14e">
                      <v:path o:connectlocs="28,14;26,7;22,2;20,0;14,0;9,0;5,2;1,7;0,14;1,22;3,27;7,32;13,32;16,32;22,27;24,22;28,17;28,14;28,14" o:connectangles="0,0,0,0,0,0,0,0,0,0,0,0,0,0,0,0,0,0,0"/>
                      <v:fill on="t" focussize="0,0"/>
                      <v:stroke weight="1pt" color="#000000" joinstyle="round" endcap="round" startarrowwidth="narrow" startarrowlength="short" endarrowwidth="narrow" endarrowlength="short"/>
                      <v:imagedata o:title=""/>
                      <o:lock v:ext="edit" aspectratio="f"/>
                    </v:shape>
                    <v:shape id="Freeform 72" o:spid="_x0000_s1026" o:spt="100" style="position:absolute;left:1500;top:1307;height:33;width:31;" filled="t" stroked="f" coordsize="31,33" o:gfxdata="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MVd&#10;zsEAAADeAAAADwAAAAAAAAABACAAAAAiAAAAZHJzL2Rvd25yZXYueG1sUEsBAhQAFAAAAAgAh07i&#10;QDMvBZ47AAAAOQAAABAAAAAAAAAAAQAgAAAAEAEAAGRycy9zaGFwZXhtbC54bWxQSwUGAAAAAAYA&#10;BgBbAQAAugMAAAAA&#10;" path="m30,17l28,8,24,6,20,2,16,0,10,2,4,6,2,8,0,14,2,21,4,25,8,32,14,32,18,32,24,27,26,23,30,17,30,17,30,17e">
                      <v:path o:connectlocs="30,17;28,8;24,6;20,2;16,0;10,2;4,6;2,8;0,14;2,21;4,25;8,32;14,32;18,32;24,27;26,23;30,17;30,17;30,17" o:connectangles="0,0,0,0,0,0,0,0,0,0,0,0,0,0,0,0,0,0,0"/>
                      <v:fill on="t" focussize="0,0"/>
                      <v:stroke on="f"/>
                      <v:imagedata o:title=""/>
                      <o:lock v:ext="edit" aspectratio="f"/>
                    </v:shape>
                    <v:shape id="Freeform 73" o:spid="_x0000_s1026" o:spt="100" style="position:absolute;left:1500;top:1307;height:33;width:31;" filled="t" stroked="t" coordsize="31,33" o:gfxdata="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nf8&#10;wAAAAN4AAAAPAAAAAAAAAAEAIAAAACIAAABkcnMvZG93bnJldi54bWxQSwECFAAUAAAACACHTuJA&#10;My8FnjsAAAA5AAAAEAAAAAAAAAABACAAAAAPAQAAZHJzL3NoYXBleG1sLnhtbFBLBQYAAAAABgAG&#10;AFsBAAC5AwAAAAA=&#10;" path="m30,17l28,8,24,6,20,2,16,0,10,2,4,6,2,8,0,14,2,21,4,25,8,32,14,32,18,32,24,27,26,23,30,17,30,17,30,17e">
                      <v:path o:connectlocs="30,17;28,8;24,6;20,2;16,0;10,2;4,6;2,8;0,14;2,21;4,25;8,32;14,32;18,32;24,27;26,23;30,17;30,17;30,17" o:connectangles="0,0,0,0,0,0,0,0,0,0,0,0,0,0,0,0,0,0,0"/>
                      <v:fill on="t" focussize="0,0"/>
                      <v:stroke weight="1pt" color="#000000" joinstyle="round" endcap="round" startarrowwidth="narrow" startarrowlength="short" endarrowwidth="narrow" endarrowlength="short"/>
                      <v:imagedata o:title=""/>
                      <o:lock v:ext="edit" aspectratio="f"/>
                    </v:shape>
                    <v:shape id="Freeform 74" o:spid="_x0000_s1026" o:spt="100" style="position:absolute;left:1500;top:1371;height:32;width:31;" filled="t" stroked="f" coordsize="31,32" o:gfxdata="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3TIBy/&#10;AAAA3gAAAA8AAAAAAAAAAQAgAAAAIgAAAGRycy9kb3ducmV2LnhtbFBLAQIUABQAAAAIAIdO4kAz&#10;LwWeOwAAADkAAAAQAAAAAAAAAAEAIAAAAA4BAABkcnMvc2hhcGV4bWwueG1sUEsFBgAAAAAGAAYA&#10;WwEAALgDAAAAAA==&#10;" path="m30,15l28,8,24,4,20,2,16,0,10,0,4,4,2,8,0,13,2,22,4,26,8,31,14,31,18,31,24,26,26,24,30,17,30,15,30,15e">
                      <v:path o:connectlocs="30,15;28,8;24,4;20,2;16,0;10,0;4,4;2,8;0,13;2,22;4,26;8,31;14,31;18,31;24,26;26,24;30,17;30,15;30,15" o:connectangles="0,0,0,0,0,0,0,0,0,0,0,0,0,0,0,0,0,0,0"/>
                      <v:fill on="t" focussize="0,0"/>
                      <v:stroke on="f"/>
                      <v:imagedata o:title=""/>
                      <o:lock v:ext="edit" aspectratio="f"/>
                    </v:shape>
                    <v:shape id="Freeform 75" o:spid="_x0000_s1026" o:spt="100" style="position:absolute;left:1500;top:1371;height:32;width:31;" filled="t" stroked="t" coordsize="31,32" o:gfxdata="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eOXr4A&#10;AADeAAAADwAAAAAAAAABACAAAAAiAAAAZHJzL2Rvd25yZXYueG1sUEsBAhQAFAAAAAgAh07iQDMv&#10;BZ47AAAAOQAAABAAAAAAAAAAAQAgAAAADQEAAGRycy9zaGFwZXhtbC54bWxQSwUGAAAAAAYABgBb&#10;AQAAtwMAAAAA&#10;" path="m30,15l28,8,24,4,20,2,16,0,10,0,4,4,2,8,0,13,2,22,4,26,8,31,14,31,18,31,24,26,26,24,30,17,30,15,30,15e">
                      <v:path o:connectlocs="30,15;28,8;24,4;20,2;16,0;10,0;4,4;2,8;0,13;2,22;4,26;8,31;14,31;18,31;24,26;26,24;30,17;30,15;30,15" o:connectangles="0,0,0,0,0,0,0,0,0,0,0,0,0,0,0,0,0,0,0"/>
                      <v:fill on="t" focussize="0,0"/>
                      <v:stroke weight="1pt" color="#000000" joinstyle="round" endcap="round" startarrowwidth="narrow" startarrowlength="short" endarrowwidth="narrow" endarrowlength="short"/>
                      <v:imagedata o:title=""/>
                      <o:lock v:ext="edit" aspectratio="f"/>
                    </v:shape>
                    <v:shape id="Freeform 76" o:spid="_x0000_s1026" o:spt="100" style="position:absolute;left:1500;top:1434;height:33;width:31;" filled="t" stroked="f" coordsize="31,33" o:gfxdata="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bn2&#10;/MEAAADeAAAADwAAAAAAAAABACAAAAAiAAAAZHJzL2Rvd25yZXYueG1sUEsBAhQAFAAAAAgAh07i&#10;QDMvBZ47AAAAOQAAABAAAAAAAAAAAQAgAAAAEAEAAGRycy9zaGFwZXhtbC54bWxQSwUGAAAAAAYA&#10;BgBbAQAAugMAAAAA&#10;" path="m30,16l28,11,24,6,20,0,16,0,10,0,4,4,2,9,0,16,2,22,4,27,8,32,14,32,18,32,24,27,26,22,30,18,30,16,30,16e">
                      <v:path o:connectlocs="30,16;28,11;24,6;20,0;16,0;10,0;4,4;2,9;0,16;2,22;4,27;8,32;14,32;18,32;24,27;26,22;30,18;30,16;30,16" o:connectangles="0,0,0,0,0,0,0,0,0,0,0,0,0,0,0,0,0,0,0"/>
                      <v:fill on="t" focussize="0,0"/>
                      <v:stroke on="f"/>
                      <v:imagedata o:title=""/>
                      <o:lock v:ext="edit" aspectratio="f"/>
                    </v:shape>
                    <v:shape id="Freeform 77" o:spid="_x0000_s1026" o:spt="100" style="position:absolute;left:1500;top:1434;height:33;width:31;" filled="t" stroked="t" coordsize="31,33" o:gfxdata="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z9bLvQAA&#10;AN4AAAAPAAAAAAAAAAEAIAAAACIAAABkcnMvZG93bnJldi54bWxQSwECFAAUAAAACACHTuJAMy8F&#10;njsAAAA5AAAAEAAAAAAAAAABACAAAAAMAQAAZHJzL3NoYXBleG1sLnhtbFBLBQYAAAAABgAGAFsB&#10;AAC2AwAAAAA=&#10;" path="m30,16l28,11,24,6,20,0,16,0,10,0,4,4,2,9,0,16,2,22,4,27,8,32,14,32,18,32,24,27,26,22,30,18,30,16,30,16e">
                      <v:path o:connectlocs="30,16;28,11;24,6;20,0;16,0;10,0;4,4;2,9;0,16;2,22;4,27;8,32;14,32;18,32;24,27;26,22;30,18;30,16;30,16" o:connectangles="0,0,0,0,0,0,0,0,0,0,0,0,0,0,0,0,0,0,0"/>
                      <v:fill on="t" focussize="0,0"/>
                      <v:stroke weight="1pt" color="#000000" joinstyle="round" endcap="round" startarrowwidth="narrow" startarrowlength="short" endarrowwidth="narrow" endarrowlength="short"/>
                      <v:imagedata o:title=""/>
                      <o:lock v:ext="edit" aspectratio="f"/>
                    </v:shape>
                    <v:shape id="Freeform 78" o:spid="_x0000_s1026" o:spt="100" style="position:absolute;left:1500;top:1500;height:31;width:31;" filled="t" stroked="f" coordsize="31,31" o:gfxdata="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y7oLsAAADe&#10;AAAADwAAAAAAAAABACAAAAAiAAAAZHJzL2Rvd25yZXYueG1sUEsBAhQAFAAAAAgAh07iQDMvBZ47&#10;AAAAOQAAABAAAAAAAAAAAQAgAAAACgEAAGRycy9zaGFwZXhtbC54bWxQSwUGAAAAAAYABgBbAQAA&#10;tAMAAAAA&#10;" path="m30,16l28,9,24,4,20,0,16,0,10,0,4,4,2,6,0,16,2,20,4,25,8,30,14,30,18,30,24,27,26,23,30,18,30,16,30,16e">
                      <v:path o:connectlocs="30,16;28,9;24,4;20,0;16,0;10,0;4,4;2,6;0,16;2,20;4,25;8,30;14,30;18,30;24,27;26,23;30,18;30,16;30,16" o:connectangles="0,0,0,0,0,0,0,0,0,0,0,0,0,0,0,0,0,0,0"/>
                      <v:fill on="t" focussize="0,0"/>
                      <v:stroke on="f"/>
                      <v:imagedata o:title=""/>
                      <o:lock v:ext="edit" aspectratio="f"/>
                    </v:shape>
                    <v:shape id="Freeform 79" o:spid="_x0000_s1026" o:spt="100" style="position:absolute;left:1500;top:1500;height:31;width:31;" filled="t" stroked="t" coordsize="31,31" o:gfxdata="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LbpS8AAAA&#10;3gAAAA8AAAAAAAAAAQAgAAAAIgAAAGRycy9kb3ducmV2LnhtbFBLAQIUABQAAAAIAIdO4kAzLwWe&#10;OwAAADkAAAAQAAAAAAAAAAEAIAAAAAsBAABkcnMvc2hhcGV4bWwueG1sUEsFBgAAAAAGAAYAWwEA&#10;ALUDAAAAAA==&#10;" path="m30,16l28,9,24,4,20,0,16,0,10,0,4,4,2,6,0,16,2,20,4,25,8,30,14,30,18,30,24,27,26,23,30,18,30,16,30,16e">
                      <v:path o:connectlocs="30,16;28,9;24,4;20,0;16,0;10,0;4,4;2,6;0,16;2,20;4,25;8,30;14,30;18,30;24,27;26,23;30,18;30,16;30,16" o:connectangles="0,0,0,0,0,0,0,0,0,0,0,0,0,0,0,0,0,0,0"/>
                      <v:fill on="t" focussize="0,0"/>
                      <v:stroke weight="1pt" color="#000000" joinstyle="round" endcap="round" startarrowwidth="narrow" startarrowlength="short" endarrowwidth="narrow" endarrowlength="short"/>
                      <v:imagedata o:title=""/>
                      <o:lock v:ext="edit" aspectratio="f"/>
                    </v:shape>
                    <v:shape id="Freeform 80" o:spid="_x0000_s1026" o:spt="100" style="position:absolute;left:1500;top:1564;height:30;width:31;" filled="t" stroked="f" coordsize="31,30" o:gfxdata="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QHW/&#10;AAAA3gAAAA8AAAAAAAAAAQAgAAAAIgAAAGRycy9kb3ducmV2LnhtbFBLAQIUABQAAAAIAIdO4kAz&#10;LwWeOwAAADkAAAAQAAAAAAAAAAEAIAAAAA4BAABkcnMvc2hhcGV4bWwueG1sUEsFBgAAAAAGAAYA&#10;WwEAALgDAAAAAA==&#10;" path="m30,14l28,8,24,4,20,0,16,0,10,0,4,2,2,8,0,12,2,20,4,24,8,26,14,29,18,26,24,24,26,20,30,16,30,14,30,14e">
                      <v:path o:connectlocs="30,14;28,8;24,4;20,0;16,0;10,0;4,2;2,8;0,12;2,20;4,24;8,26;14,29;18,26;24,24;26,20;30,16;30,14;30,14" o:connectangles="0,0,0,0,0,0,0,0,0,0,0,0,0,0,0,0,0,0,0"/>
                      <v:fill on="t" focussize="0,0"/>
                      <v:stroke on="f"/>
                      <v:imagedata o:title=""/>
                      <o:lock v:ext="edit" aspectratio="f"/>
                    </v:shape>
                    <v:shape id="Freeform 81" o:spid="_x0000_s1026" o:spt="100" style="position:absolute;left:1500;top:1564;height:30;width:31;" filled="t" stroked="t" coordsize="31,30" o:gfxdata="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oN7I74A&#10;AADeAAAADwAAAAAAAAABACAAAAAiAAAAZHJzL2Rvd25yZXYueG1sUEsBAhQAFAAAAAgAh07iQDMv&#10;BZ47AAAAOQAAABAAAAAAAAAAAQAgAAAADQEAAGRycy9zaGFwZXhtbC54bWxQSwUGAAAAAAYABgBb&#10;AQAAtwMAAAAA&#10;" path="m30,14l28,8,24,4,20,0,16,0,10,0,4,2,2,8,0,12,2,20,4,24,8,26,14,29,18,26,24,24,26,20,30,16,30,14,30,14e">
                      <v:path o:connectlocs="30,14;28,8;24,4;20,0;16,0;10,0;4,2;2,8;0,12;2,20;4,24;8,26;14,29;18,26;24,24;26,20;30,16;30,14;30,14" o:connectangles="0,0,0,0,0,0,0,0,0,0,0,0,0,0,0,0,0,0,0"/>
                      <v:fill on="t" focussize="0,0"/>
                      <v:stroke weight="1pt" color="#000000" joinstyle="round" endcap="round" startarrowwidth="narrow" startarrowlength="short" endarrowwidth="narrow" endarrowlength="short"/>
                      <v:imagedata o:title=""/>
                      <o:lock v:ext="edit" aspectratio="f"/>
                    </v:shape>
                    <v:shape id="Freeform 82" o:spid="_x0000_s1026" o:spt="100" style="position:absolute;left:1500;top:1629;height:31;width:31;" filled="t" stroked="f" coordsize="31,31" o:gfxdata="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DJ72jugAAAN4A&#10;AAAPAAAAAAAAAAEAIAAAACIAAABkcnMvZG93bnJldi54bWxQSwECFAAUAAAACACHTuJAMy8FnjsA&#10;AAA5AAAAEAAAAAAAAAABACAAAAAJAQAAZHJzL3NoYXBleG1sLnhtbFBLBQYAAAAABgAGAFsBAACz&#10;AwAAAAA=&#10;" path="m30,15l28,10,24,4,20,2,16,0,10,0,4,4,2,10,0,15,2,21,4,23,8,27,14,30,18,27,24,27,26,21,30,17,30,15,30,15e">
                      <v:path o:connectlocs="30,15;28,10;24,4;20,2;16,0;10,0;4,4;2,10;0,15;2,21;4,23;8,27;14,30;18,27;24,27;26,21;30,17;30,15;30,15" o:connectangles="0,0,0,0,0,0,0,0,0,0,0,0,0,0,0,0,0,0,0"/>
                      <v:fill on="t" focussize="0,0"/>
                      <v:stroke on="f"/>
                      <v:imagedata o:title=""/>
                      <o:lock v:ext="edit" aspectratio="f"/>
                    </v:shape>
                    <v:shape id="Freeform 83" o:spid="_x0000_s1026" o:spt="100" style="position:absolute;left:1500;top:1629;height:31;width:31;" filled="t" stroked="t" coordsize="31,31" o:gfxdata="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GZJG/&#10;AAAA3gAAAA8AAAAAAAAAAQAgAAAAIgAAAGRycy9kb3ducmV2LnhtbFBLAQIUABQAAAAIAIdO4kAz&#10;LwWeOwAAADkAAAAQAAAAAAAAAAEAIAAAAA4BAABkcnMvc2hhcGV4bWwueG1sUEsFBgAAAAAGAAYA&#10;WwEAALgDAAAAAA==&#10;" path="m30,15l28,10,24,4,20,2,16,0,10,0,4,4,2,10,0,15,2,21,4,23,8,27,14,30,18,27,24,27,26,21,30,17,30,15,30,15e">
                      <v:path o:connectlocs="30,15;28,10;24,4;20,2;16,0;10,0;4,4;2,10;0,15;2,21;4,23;8,27;14,30;18,27;24,27;26,21;30,17;30,15;30,15" o:connectangles="0,0,0,0,0,0,0,0,0,0,0,0,0,0,0,0,0,0,0"/>
                      <v:fill on="t" focussize="0,0"/>
                      <v:stroke weight="1pt" color="#000000" joinstyle="round" endcap="round" startarrowwidth="narrow" startarrowlength="short" endarrowwidth="narrow" endarrowlength="short"/>
                      <v:imagedata o:title=""/>
                      <o:lock v:ext="edit" aspectratio="f"/>
                    </v:shape>
                  </v:group>
                  <v:rect id="Rectangle 84" o:spid="_x0000_s1026" o:spt="1" style="position:absolute;left:682;top:1287;height:162;width:500;" filled="t" stroked="f" coordsize="21600,21600" o:gfxdata="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HLg0bsAAADe&#10;AAAADwAAAAAAAAABACAAAAAiAAAAZHJzL2Rvd25yZXYueG1sUEsBAhQAFAAAAAgAh07iQDMvBZ47&#10;AAAAOQAAABAAAAAAAAAAAQAgAAAACgEAAGRycy9zaGFwZXhtbC54bWxQSwUGAAAAAAYABgBbAQAA&#10;tAMAAAAA&#10;">
                    <v:fill on="t" focussize="0,0"/>
                    <v:stroke on="f"/>
                    <v:imagedata o:title=""/>
                    <o:lock v:ext="edit" aspectratio="f"/>
                    <v:textbox inset="5.29251968503937pt,52.9259842519685,5.29251968503937pt,52.9259842519685">
                      <w:txbxContent>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检查列表</w:t>
                          </w:r>
                        </w:p>
                      </w:txbxContent>
                    </v:textbox>
                  </v:rect>
                  <v:rect id="Rectangle 85" o:spid="_x0000_s1026" o:spt="1" style="position:absolute;left:555;top:1491;height:170;width:789;" filled="t" stroked="t" coordsize="21600,21600" o:gfxdata="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zw&#10;mMrCAAAA3gAAAA8AAAAAAAAAAQAgAAAAIgAAAGRycy9kb3ducmV2LnhtbFBLAQIUABQAAAAIAIdO&#10;4kAzLwWeOwAAADkAAAAQAAAAAAAAAAEAIAAAABEBAABkcnMvc2hhcGV4bWwueG1sUEsFBgAAAAAG&#10;AAYAWwEAALsDAAAAAA==&#10;">
                    <v:fill on="t" focussize="0,0"/>
                    <v:stroke weight="1pt" color="#000000" miterlimit="8" joinstyle="miter"/>
                    <v:imagedata o:title=""/>
                    <o:lock v:ext="edit" aspectratio="f"/>
                    <v:textbox inset="5.29251968503937pt,52.9259842519685,5.29251968503937pt,52.9259842519685">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仪器</w:t>
                          </w:r>
                        </w:p>
                      </w:txbxContent>
                    </v:textbox>
                  </v:rect>
                  <v:rect id="Rectangle 86" o:spid="_x0000_s1026" o:spt="1" style="position:absolute;left:555;top:1717;height:170;width:789;" filled="t" stroked="t" coordsize="21600,21600" o:gfxdata="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7w9Ub4A&#10;AADeAAAADwAAAAAAAAABACAAAAAiAAAAZHJzL2Rvd25yZXYueG1sUEsBAhQAFAAAAAgAh07iQDMv&#10;BZ47AAAAOQAAABAAAAAAAAAAAQAgAAAADQEAAGRycy9zaGFwZXhtbC54bWxQSwUGAAAAAAYABgBb&#10;AQAAtwMAAAAA&#10;">
                    <v:fill on="t" focussize="0,0"/>
                    <v:stroke weight="1pt" color="#000000" miterlimit="8" joinstyle="miter"/>
                    <v:imagedata o:title=""/>
                    <o:lock v:ext="edit" aspectratio="f"/>
                    <v:textbox inset="5.29251968503937pt,52.9259842519685,5.29251968503937pt,52.9259842519685">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检查代码</w:t>
                          </w:r>
                        </w:p>
                      </w:txbxContent>
                    </v:textbox>
                  </v:rect>
                  <v:rect id="Rectangle 87" o:spid="_x0000_s1026" o:spt="1" style="position:absolute;left:555;top:1943;height:170;width:789;" filled="t" stroked="t" coordsize="21600,21600" o:gfxdata="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26jJr4A&#10;AADeAAAADwAAAAAAAAABACAAAAAiAAAAZHJzL2Rvd25yZXYueG1sUEsBAhQAFAAAAAgAh07iQDMv&#10;BZ47AAAAOQAAABAAAAAAAAAAAQAgAAAADQEAAGRycy9zaGFwZXhtbC54bWxQSwUGAAAAAAYABgBb&#10;AQAAtwMAAAAA&#10;">
                    <v:fill on="t" focussize="0,0"/>
                    <v:stroke weight="1pt" color="#000000" miterlimit="8" joinstyle="miter"/>
                    <v:imagedata o:title=""/>
                    <o:lock v:ext="edit" aspectratio="f"/>
                    <v:textbox inset="5.29251968503937pt,52.9259842519685,5.29251968503937pt,52.9259842519685">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测量点</w:t>
                          </w:r>
                        </w:p>
                      </w:txbxContent>
                    </v:textbox>
                  </v:rect>
                </v:group>
                <v:group id="Group 88" o:spid="_x0000_s1026" o:spt="203" style="position:absolute;left:4699367;top:452015;height:1307435;width:1169082;" coordorigin="4335,1248" coordsize="1015,961" o:gfxdata="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">
                  <o:lock v:ext="edit" aspectratio="f"/>
                  <v:group id="Group 89" o:spid="_x0000_s1026" o:spt="203" style="position:absolute;left:4335;top:1248;height:961;width:1015;" coordorigin="4200,1248" coordsize="937,961" o:gfxdata="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JRK76a+AAAA3gAAAA8AAAAAAAAAAQAgAAAAIgAAAGRycy9kb3ducmV2Lnht&#10;bFBLAQIUABQAAAAIAIdO4kAzLwWeOwAAADkAAAAVAAAAAAAAAAEAIAAAAA0BAABkcnMvZ3JvdXBz&#10;aGFwZXhtbC54bWxQSwUGAAAAAAYABgBgAQAAygMAAAAA&#10;">
                    <o:lock v:ext="edit" aspectratio="f"/>
                    <v:shape id="Freeform 90" o:spid="_x0000_s1026" o:spt="100" style="position:absolute;left:4200;top:1248;height:961;width:937;" filled="t" stroked="f" coordsize="937,961" o:gfxdata="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55bfvQAA&#10;AN4AAAAPAAAAAAAAAAEAIAAAACIAAABkcnMvZG93bnJldi54bWxQSwECFAAUAAAACACHTuJAMy8F&#10;njsAAAA5AAAAEAAAAAAAAAABACAAAAAMAQAAZHJzL3NoYXBleG1sLnhtbFBLBQYAAAAABgAGAFsB&#10;AAC2AwAAAAA=&#10;" path="m934,0l0,0,2,782,6,780,18,775,29,771,41,768,54,764,66,762,78,758,91,755,104,753,116,752,128,751,142,748,156,748,169,748,181,748,194,748,207,748,220,751,233,752,246,753,258,755,270,758,283,760,295,764,308,767,321,771,333,775,343,780,354,785,367,790,378,795,388,801,400,807,409,813,419,821,429,827,438,834,498,872,508,881,517,887,527,893,538,900,548,907,559,912,570,918,581,923,593,928,604,931,616,936,629,940,641,944,653,947,665,950,679,952,691,955,703,956,717,957,729,958,742,960,756,960,768,960,782,960,795,958,807,957,820,956,832,955,846,952,858,950,870,946,883,944,895,940,908,936,919,931,931,926,936,925,934,0e">
                      <v:path o:connectlocs="0,0;6,780;29,771;54,764;78,758;104,753;128,751;156,748;181,748;207,748;233,752;258,755;283,760;308,767;333,775;354,785;378,795;400,807;419,821;438,834;508,881;527,893;548,907;570,918;593,928;616,936;641,944;665,950;691,955;717,957;742,960;768,960;795,958;820,956;846,952;870,946;895,940;919,931;936,925" o:connectangles="0,0,0,0,0,0,0,0,0,0,0,0,0,0,0,0,0,0,0,0,0,0,0,0,0,0,0,0,0,0,0,0,0,0,0,0,0,0,0"/>
                      <v:fill on="t" focussize="0,0"/>
                      <v:stroke on="f"/>
                      <v:imagedata o:title=""/>
                      <o:lock v:ext="edit" aspectratio="f"/>
                    </v:shape>
                    <v:shape id="Freeform 91" o:spid="_x0000_s1026" o:spt="100" style="position:absolute;left:4200;top:1248;height:961;width:937;" filled="t" stroked="t" coordsize="937,961" o:gfxdata="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pZX+bsAAADe&#10;AAAADwAAAAAAAAABACAAAAAiAAAAZHJzL2Rvd25yZXYueG1sUEsBAhQAFAAAAAgAh07iQDMvBZ47&#10;AAAAOQAAABAAAAAAAAAAAQAgAAAACgEAAGRycy9zaGFwZXhtbC54bWxQSwUGAAAAAAYABgBbAQAA&#10;tAMAAAAA&#10;" path="m934,0l0,0,2,782,6,780,18,775,29,771,41,768,54,764,66,762,78,758,91,755,104,753,116,752,128,751,142,748,156,748,169,748,181,748,194,748,207,748,220,751,233,752,246,753,258,755,270,758,283,760,295,764,308,767,321,771,333,775,343,780,354,785,367,790,378,795,388,801,400,807,409,813,419,821,429,827,438,834,498,872,508,881,517,887,527,893,538,900,548,907,559,912,570,918,581,923,593,928,604,931,616,936,629,940,641,944,653,947,665,950,679,952,691,955,703,956,717,957,729,958,742,960,756,960,768,960,782,960,795,958,807,957,820,956,832,955,846,952,858,950,870,946,883,944,895,940,908,936,919,931,931,926,936,925,934,0e">
                      <v:path o:connectlocs="0,0;6,780;29,771;54,764;78,758;104,753;128,751;156,748;181,748;207,748;233,752;258,755;283,760;308,767;333,775;354,785;378,795;400,807;419,821;438,834;508,881;527,893;548,907;570,918;593,928;616,936;641,944;665,950;691,955;717,957;742,960;768,960;795,958;820,956;846,952;870,946;895,940;919,931;936,925" o:connectangles="0,0,0,0,0,0,0,0,0,0,0,0,0,0,0,0,0,0,0,0,0,0,0,0,0,0,0,0,0,0,0,0,0,0,0,0,0,0,0"/>
                      <v:fill on="t" focussize="0,0"/>
                      <v:stroke weight="1pt" color="#000000" joinstyle="round" endcap="round" startarrowwidth="narrow" startarrowlength="short" endarrowwidth="narrow" endarrowlength="short"/>
                      <v:imagedata o:title=""/>
                      <o:lock v:ext="edit" aspectratio="f"/>
                    </v:shape>
                    <v:shape id="Freeform 92" o:spid="_x0000_s1026" o:spt="100" style="position:absolute;left:5100;top:1603;height:26;width:31;" filled="t" stroked="f" coordsize="31,26" o:gfxdata="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CwoW/&#10;AAAA3gAAAA8AAAAAAAAAAQAgAAAAIgAAAGRycy9kb3ducmV2LnhtbFBLAQIUABQAAAAIAIdO4kAz&#10;LwWeOwAAADkAAAAQAAAAAAAAAAEAIAAAAA4BAABkcnMvc2hhcGV4bWwueG1sUEsFBgAAAAAGAAYA&#10;WwEAALgDAAAAAA==&#10;" path="m30,11l30,7,25,1,21,0,15,0,10,0,6,1,2,5,0,11,2,17,4,21,8,25,15,25,21,25,23,23,30,17,30,13,30,11,30,11e">
                      <v:path o:connectlocs="30,11;30,7;25,1;21,0;15,0;10,0;6,1;2,5;0,11;2,17;4,21;8,25;15,25;21,25;23,23;30,17;30,13;30,11;30,11" o:connectangles="0,0,0,0,0,0,0,0,0,0,0,0,0,0,0,0,0,0,0"/>
                      <v:fill on="t" focussize="0,0"/>
                      <v:stroke on="f"/>
                      <v:imagedata o:title=""/>
                      <o:lock v:ext="edit" aspectratio="f"/>
                    </v:shape>
                    <v:shape id="Freeform 93" o:spid="_x0000_s1026" o:spt="100" style="position:absolute;left:5100;top:1603;height:26;width:31;" filled="t" stroked="t" coordsize="31,26" o:gfxdata="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LVYP&#10;wAAAAN4AAAAPAAAAAAAAAAEAIAAAACIAAABkcnMvZG93bnJldi54bWxQSwECFAAUAAAACACHTuJA&#10;My8FnjsAAAA5AAAAEAAAAAAAAAABACAAAAAPAQAAZHJzL3NoYXBleG1sLnhtbFBLBQYAAAAABgAG&#10;AFsBAAC5AwAAAAA=&#10;" path="m30,11l30,7,25,1,21,0,15,0,10,0,6,1,2,5,0,11,2,17,4,21,8,25,15,25,21,25,23,23,30,17,30,13,30,11,30,11e">
                      <v:path o:connectlocs="30,11;30,7;25,1;21,0;15,0;10,0;6,1;2,5;0,11;2,17;4,21;8,25;15,25;21,25;23,23;30,17;30,13;30,11;30,11" o:connectangles="0,0,0,0,0,0,0,0,0,0,0,0,0,0,0,0,0,0,0"/>
                      <v:fill on="t" focussize="0,0"/>
                      <v:stroke weight="1pt" color="#000000" joinstyle="round" endcap="round" startarrowwidth="narrow" startarrowlength="short" endarrowwidth="narrow" endarrowlength="short"/>
                      <v:imagedata o:title=""/>
                      <o:lock v:ext="edit" aspectratio="f"/>
                    </v:shape>
                    <v:shape id="Freeform 94" o:spid="_x0000_s1026" o:spt="100" style="position:absolute;left:5100;top:1654;height:26;width:31;" filled="t" stroked="f" coordsize="31,26" o:gfxdata="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R82y/&#10;AAAA3gAAAA8AAAAAAAAAAQAgAAAAIgAAAGRycy9kb3ducmV2LnhtbFBLAQIUABQAAAAIAIdO4kAz&#10;LwWeOwAAADkAAAAQAAAAAAAAAAEAIAAAAA4BAABkcnMvc2hhcGV4bWwueG1sUEsFBgAAAAAGAAYA&#10;WwEAALgDAAAAAA==&#10;" path="m30,12l28,7,26,3,20,0,16,0,10,0,6,3,2,7,0,12,2,16,4,21,10,25,14,25,20,25,24,21,28,17,30,12,30,12,30,12e">
                      <v:path o:connectlocs="30,12;28,7;26,3;20,0;16,0;10,0;6,3;2,7;0,12;2,16;4,21;10,25;14,25;20,25;24,21;28,17;30,12;30,12;30,12" o:connectangles="0,0,0,0,0,0,0,0,0,0,0,0,0,0,0,0,0,0,0"/>
                      <v:fill on="t" focussize="0,0"/>
                      <v:stroke on="f"/>
                      <v:imagedata o:title=""/>
                      <o:lock v:ext="edit" aspectratio="f"/>
                    </v:shape>
                    <v:shape id="Freeform 95" o:spid="_x0000_s1026" o:spt="100" style="position:absolute;left:5100;top:1654;height:26;width:31;" filled="t" stroked="t" coordsize="31,26" o:gfxdata="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gszU&#10;wAAAAN4AAAAPAAAAAAAAAAEAIAAAACIAAABkcnMvZG93bnJldi54bWxQSwECFAAUAAAACACHTuJA&#10;My8FnjsAAAA5AAAAEAAAAAAAAAABACAAAAAPAQAAZHJzL3NoYXBleG1sLnhtbFBLBQYAAAAABgAG&#10;AFsBAAC5AwAAAAA=&#10;" path="m30,12l28,7,26,3,20,0,16,0,10,0,6,3,2,7,0,12,2,16,4,21,10,25,14,25,20,25,24,21,28,17,30,12,30,12,30,12e">
                      <v:path o:connectlocs="30,12;28,7;26,3;20,0;16,0;10,0;6,3;2,7;0,12;2,16;4,21;10,25;14,25;20,25;24,21;28,17;30,12;30,12;30,12" o:connectangles="0,0,0,0,0,0,0,0,0,0,0,0,0,0,0,0,0,0,0"/>
                      <v:fill on="t" focussize="0,0"/>
                      <v:stroke weight="1pt" color="#000000" joinstyle="round" endcap="round" startarrowwidth="narrow" startarrowlength="short" endarrowwidth="narrow" endarrowlength="short"/>
                      <v:imagedata o:title=""/>
                      <o:lock v:ext="edit" aspectratio="f"/>
                    </v:shape>
                    <v:shape id="Freeform 96" o:spid="_x0000_s1026" o:spt="100" style="position:absolute;left:5100;top:1704;height:27;width:31;" filled="t" stroked="f" coordsize="31,27" o:gfxdata="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y7JSu/&#10;AAAA3gAAAA8AAAAAAAAAAQAgAAAAIgAAAGRycy9kb3ducmV2LnhtbFBLAQIUABQAAAAIAIdO4kAz&#10;LwWeOwAAADkAAAAQAAAAAAAAAAEAIAAAAA4BAABkcnMvc2hhcGV4bWwueG1sUEsFBgAAAAAGAAYA&#10;WwEAALgDAAAAAA==&#10;" path="m30,13l28,9,26,5,20,0,16,0,10,0,6,3,2,7,0,13,2,16,4,22,10,24,14,26,20,26,24,22,28,20,30,14,30,13,30,13e">
                      <v:path o:connectlocs="30,13;28,9;26,5;20,0;16,0;10,0;6,3;2,7;0,13;2,16;4,22;10,24;14,26;20,26;24,22;28,20;30,14;30,13;30,13" o:connectangles="0,0,0,0,0,0,0,0,0,0,0,0,0,0,0,0,0,0,0"/>
                      <v:fill on="t" focussize="0,0"/>
                      <v:stroke on="f"/>
                      <v:imagedata o:title=""/>
                      <o:lock v:ext="edit" aspectratio="f"/>
                    </v:shape>
                    <v:shape id="Freeform 97" o:spid="_x0000_s1026" o:spt="100" style="position:absolute;left:5100;top:1704;height:27;width:31;" filled="t" stroked="t" coordsize="31,27" o:gfxdata="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1zwZLsAAADe&#10;AAAADwAAAAAAAAABACAAAAAiAAAAZHJzL2Rvd25yZXYueG1sUEsBAhQAFAAAAAgAh07iQDMvBZ47&#10;AAAAOQAAABAAAAAAAAAAAQAgAAAACgEAAGRycy9zaGFwZXhtbC54bWxQSwUGAAAAAAYABgBbAQAA&#10;tAMAAAAA&#10;" path="m30,13l28,9,26,5,20,0,16,0,10,0,6,3,2,7,0,13,2,16,4,22,10,24,14,26,20,26,24,22,28,20,30,14,30,13,30,13e">
                      <v:path o:connectlocs="30,13;28,9;26,5;20,0;16,0;10,0;6,3;2,7;0,13;2,16;4,22;10,24;14,26;20,26;24,22;28,20;30,14;30,13;30,13" o:connectangles="0,0,0,0,0,0,0,0,0,0,0,0,0,0,0,0,0,0,0"/>
                      <v:fill on="t" focussize="0,0"/>
                      <v:stroke weight="1pt" color="#000000" joinstyle="round" endcap="round" startarrowwidth="narrow" startarrowlength="short" endarrowwidth="narrow" endarrowlength="short"/>
                      <v:imagedata o:title=""/>
                      <o:lock v:ext="edit" aspectratio="f"/>
                    </v:shape>
                    <v:shape id="Freeform 98" o:spid="_x0000_s1026" o:spt="100" style="position:absolute;left:5100;top:1757;height:26;width:31;" filled="t" stroked="f" coordsize="31,26" o:gfxdata="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gUlu/&#10;AAAA3gAAAA8AAAAAAAAAAQAgAAAAIgAAAGRycy9kb3ducmV2LnhtbFBLAQIUABQAAAAIAIdO4kAz&#10;LwWeOwAAADkAAAAQAAAAAAAAAAEAIAAAAA4BAABkcnMvc2hhcGV4bWwueG1sUEsFBgAAAAAGAAYA&#10;WwEAALgDAAAAAA==&#10;" path="m30,12l28,8,26,3,20,1,16,0,10,1,6,3,2,7,0,10,2,16,4,21,10,25,14,25,20,25,24,23,28,17,30,14,30,12,30,12e">
                      <v:path o:connectlocs="30,12;28,8;26,3;20,1;16,0;10,1;6,3;2,7;0,10;2,16;4,21;10,25;14,25;20,25;24,23;28,17;30,14;30,12;30,12" o:connectangles="0,0,0,0,0,0,0,0,0,0,0,0,0,0,0,0,0,0,0"/>
                      <v:fill on="t" focussize="0,0"/>
                      <v:stroke on="f"/>
                      <v:imagedata o:title=""/>
                      <o:lock v:ext="edit" aspectratio="f"/>
                    </v:shape>
                    <v:shape id="Freeform 99" o:spid="_x0000_s1026" o:spt="100" style="position:absolute;left:5100;top:1757;height:26;width:31;" filled="t" stroked="t" coordsize="31,26" o:gfxdata="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K5yte/&#10;AAAA3gAAAA8AAAAAAAAAAQAgAAAAIgAAAGRycy9kb3ducmV2LnhtbFBLAQIUABQAAAAIAIdO4kAz&#10;LwWeOwAAADkAAAAQAAAAAAAAAAEAIAAAAA4BAABkcnMvc2hhcGV4bWwueG1sUEsFBgAAAAAGAAYA&#10;WwEAALgDAAAAAA==&#10;" path="m30,12l28,8,26,3,20,1,16,0,10,1,6,3,2,7,0,10,2,16,4,21,10,25,14,25,20,25,24,23,28,17,30,14,30,12,30,12e">
                      <v:path o:connectlocs="30,12;28,8;26,3;20,1;16,0;10,1;6,3;2,7;0,10;2,16;4,21;10,25;14,25;20,25;24,23;28,17;30,14;30,12;30,12" o:connectangles="0,0,0,0,0,0,0,0,0,0,0,0,0,0,0,0,0,0,0"/>
                      <v:fill on="t" focussize="0,0"/>
                      <v:stroke weight="1pt" color="#000000" joinstyle="round" endcap="round" startarrowwidth="narrow" startarrowlength="short" endarrowwidth="narrow" endarrowlength="short"/>
                      <v:imagedata o:title=""/>
                      <o:lock v:ext="edit" aspectratio="f"/>
                    </v:shape>
                    <v:shape id="Freeform 100" o:spid="_x0000_s1026" o:spt="100" style="position:absolute;left:5100;top:1808;height:26;width:31;" filled="t" stroked="f" coordsize="31,26" o:gfxdata="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Fb7S/&#10;AAAA3gAAAA8AAAAAAAAAAQAgAAAAIgAAAGRycy9kb3ducmV2LnhtbFBLAQIUABQAAAAIAIdO4kAz&#10;LwWeOwAAADkAAAAQAAAAAAAAAAEAIAAAAA4BAABkcnMvc2hhcGV4bWwueG1sUEsFBgAAAAAGAAYA&#10;WwEAALgDAAAAAA==&#10;" path="m30,12l28,7,26,3,20,0,16,0,10,0,6,3,2,5,0,10,2,16,4,19,10,23,14,25,20,25,24,21,28,17,30,14,30,12,30,12e">
                      <v:path o:connectlocs="30,12;28,7;26,3;20,0;16,0;10,0;6,3;2,5;0,10;2,16;4,19;10,23;14,25;20,25;24,21;28,17;30,14;30,12;30,12" o:connectangles="0,0,0,0,0,0,0,0,0,0,0,0,0,0,0,0,0,0,0"/>
                      <v:fill on="t" focussize="0,0"/>
                      <v:stroke on="f"/>
                      <v:imagedata o:title=""/>
                      <o:lock v:ext="edit" aspectratio="f"/>
                    </v:shape>
                    <v:shape id="Freeform 101" o:spid="_x0000_s1026" o:spt="100" style="position:absolute;left:5100;top:1808;height:26;width:31;" filled="t" stroked="t" coordsize="31,26" o:gfxdata="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0n8Tu/&#10;AAAA3gAAAA8AAAAAAAAAAQAgAAAAIgAAAGRycy9kb3ducmV2LnhtbFBLAQIUABQAAAAIAIdO4kAz&#10;LwWeOwAAADkAAAAQAAAAAAAAAAEAIAAAAA4BAABkcnMvc2hhcGV4bWwueG1sUEsFBgAAAAAGAAYA&#10;WwEAALgDAAAAAA==&#10;" path="m30,12l28,7,26,3,20,0,16,0,10,0,6,3,2,5,0,10,2,16,4,19,10,23,14,25,20,25,24,21,28,17,30,14,30,12,30,12e">
                      <v:path o:connectlocs="30,12;28,7;26,3;20,0;16,0;10,0;6,3;2,5;0,10;2,16;4,19;10,23;14,25;20,25;24,21;28,17;30,14;30,12;30,12" o:connectangles="0,0,0,0,0,0,0,0,0,0,0,0,0,0,0,0,0,0,0"/>
                      <v:fill on="t" focussize="0,0"/>
                      <v:stroke weight="1pt" color="#000000" joinstyle="round" endcap="round" startarrowwidth="narrow" startarrowlength="short" endarrowwidth="narrow" endarrowlength="short"/>
                      <v:imagedata o:title=""/>
                      <o:lock v:ext="edit" aspectratio="f"/>
                    </v:shape>
                    <v:shape id="Freeform 102" o:spid="_x0000_s1026" o:spt="100" style="position:absolute;left:5100;top:1861;height:25;width:31;" filled="t" stroked="f" coordsize="31,25" o:gfxdata="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i/Shr4A&#10;AADeAAAADwAAAAAAAAABACAAAAAiAAAAZHJzL2Rvd25yZXYueG1sUEsBAhQAFAAAAAgAh07iQDMv&#10;BZ47AAAAOQAAABAAAAAAAAAAAQAgAAAADQEAAGRycy9zaGFwZXhtbC54bWxQSwUGAAAAAAYABgBb&#10;AQAAtwMAAAAA&#10;" path="m30,12l28,6,26,3,20,1,16,0,10,1,6,3,2,6,0,12,2,15,4,20,10,24,14,24,20,24,24,20,28,17,30,13,30,12,30,12e">
                      <v:path o:connectlocs="30,12;28,6;26,3;20,1;16,0;10,1;6,3;2,6;0,12;2,15;4,20;10,24;14,24;20,24;24,20;28,17;30,13;30,12;30,12" o:connectangles="0,0,0,0,0,0,0,0,0,0,0,0,0,0,0,0,0,0,0"/>
                      <v:fill on="t" focussize="0,0"/>
                      <v:stroke on="f"/>
                      <v:imagedata o:title=""/>
                      <o:lock v:ext="edit" aspectratio="f"/>
                    </v:shape>
                    <v:shape id="Freeform 103" o:spid="_x0000_s1026" o:spt="100" style="position:absolute;left:5100;top:1861;height:25;width:31;" filled="t" stroked="t" coordsize="31,25" o:gfxdata="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2F&#10;dcbCAAAA3gAAAA8AAAAAAAAAAQAgAAAAIgAAAGRycy9kb3ducmV2LnhtbFBLAQIUABQAAAAIAIdO&#10;4kAzLwWeOwAAADkAAAAQAAAAAAAAAAEAIAAAABEBAABkcnMvc2hhcGV4bWwueG1sUEsFBgAAAAAG&#10;AAYAWwEAALsDAAAAAA==&#10;" path="m30,12l28,6,26,3,20,1,16,0,10,1,6,3,2,6,0,12,2,15,4,20,10,24,14,24,20,24,24,20,28,17,30,13,30,12,30,12e">
                      <v:path o:connectlocs="30,12;28,6;26,3;20,1;16,0;10,1;6,3;2,6;0,12;2,15;4,20;10,24;14,24;20,24;24,20;28,17;30,13;30,12;30,12" o:connectangles="0,0,0,0,0,0,0,0,0,0,0,0,0,0,0,0,0,0,0"/>
                      <v:fill on="t" focussize="0,0"/>
                      <v:stroke weight="1pt" color="#000000" joinstyle="round" endcap="round" startarrowwidth="narrow" startarrowlength="short" endarrowwidth="narrow" endarrowlength="short"/>
                      <v:imagedata o:title=""/>
                      <o:lock v:ext="edit" aspectratio="f"/>
                    </v:shape>
                    <v:shape id="Freeform 104" o:spid="_x0000_s1026" o:spt="100" style="position:absolute;left:5100;top:1912;height:24;width:31;" filled="t" stroked="f" coordsize="31,24" o:gfxdata="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nwcdvQAA&#10;AN4AAAAPAAAAAAAAAAEAIAAAACIAAABkcnMvZG93bnJldi54bWxQSwECFAAUAAAACACHTuJAMy8F&#10;njsAAAA5AAAAEAAAAAAAAAABACAAAAAMAQAAZHJzL3NoYXBleG1sLnhtbFBLBQYAAAAABgAGAFsB&#10;AAC2AwAAAAA=&#10;" path="m30,9l28,6,26,1,20,0,16,0,10,0,6,1,2,6,0,9,2,14,4,19,10,21,14,23,20,23,24,19,28,16,30,11,30,9,30,9e">
                      <v:path o:connectlocs="30,9;28,6;26,1;20,0;16,0;10,0;6,1;2,6;0,9;2,14;4,19;10,21;14,23;20,23;24,19;28,16;30,11;30,9;30,9" o:connectangles="0,0,0,0,0,0,0,0,0,0,0,0,0,0,0,0,0,0,0"/>
                      <v:fill on="t" focussize="0,0"/>
                      <v:stroke on="f"/>
                      <v:imagedata o:title=""/>
                      <o:lock v:ext="edit" aspectratio="f"/>
                    </v:shape>
                    <v:shape id="Freeform 105" o:spid="_x0000_s1026" o:spt="100" style="position:absolute;left:5100;top:1912;height:24;width:31;" filled="t" stroked="t" coordsize="31,24" o:gfxdata="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EIhl&#10;wAAAAN4AAAAPAAAAAAAAAAEAIAAAACIAAABkcnMvZG93bnJldi54bWxQSwECFAAUAAAACACHTuJA&#10;My8FnjsAAAA5AAAAEAAAAAAAAAABACAAAAAPAQAAZHJzL3NoYXBleG1sLnhtbFBLBQYAAAAABgAG&#10;AFsBAAC5AwAAAAA=&#10;" path="m30,9l28,6,26,1,20,0,16,0,10,0,6,1,2,6,0,9,2,14,4,19,10,21,14,23,20,23,24,19,28,16,30,11,30,9,30,9e">
                      <v:path o:connectlocs="30,9;28,6;26,1;20,0;16,0;10,0;6,1;2,6;0,9;2,14;4,19;10,21;14,23;20,23;24,19;28,16;30,11;30,9;30,9" o:connectangles="0,0,0,0,0,0,0,0,0,0,0,0,0,0,0,0,0,0,0"/>
                      <v:fill on="t" focussize="0,0"/>
                      <v:stroke weight="1pt" color="#000000" joinstyle="round" endcap="round" startarrowwidth="narrow" startarrowlength="short" endarrowwidth="narrow" endarrowlength="short"/>
                      <v:imagedata o:title=""/>
                      <o:lock v:ext="edit" aspectratio="f"/>
                    </v:shape>
                    <v:shape id="Freeform 106" o:spid="_x0000_s1026" o:spt="100" style="position:absolute;left:5100;top:1963;height:26;width:31;" filled="t" stroked="f" coordsize="31,26" o:gfxdata="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rGZC/&#10;AAAA3gAAAA8AAAAAAAAAAQAgAAAAIgAAAGRycy9kb3ducmV2LnhtbFBLAQIUABQAAAAIAIdO4kAz&#10;LwWeOwAAADkAAAAQAAAAAAAAAAEAIAAAAA4BAABkcnMvc2hhcGV4bWwueG1sUEsFBgAAAAAGAAYA&#10;WwEAALgDAAAAAA==&#10;" path="m30,10l28,8,26,3,20,0,16,0,10,0,6,1,2,5,0,10,2,16,4,19,10,23,14,25,20,23,24,19,28,17,30,12,30,10,30,10e">
                      <v:path o:connectlocs="30,10;28,8;26,3;20,0;16,0;10,0;6,1;2,5;0,10;2,16;4,19;10,23;14,25;20,23;24,19;28,17;30,12;30,10;30,10" o:connectangles="0,0,0,0,0,0,0,0,0,0,0,0,0,0,0,0,0,0,0"/>
                      <v:fill on="t" focussize="0,0"/>
                      <v:stroke on="f"/>
                      <v:imagedata o:title=""/>
                      <o:lock v:ext="edit" aspectratio="f"/>
                    </v:shape>
                    <v:shape id="Freeform 107" o:spid="_x0000_s1026" o:spt="100" style="position:absolute;left:5100;top:1963;height:26;width:31;" filled="t" stroked="t" coordsize="31,26" o:gfxdata="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8mHH74A&#10;AADeAAAADwAAAAAAAAABACAAAAAiAAAAZHJzL2Rvd25yZXYueG1sUEsBAhQAFAAAAAgAh07iQDMv&#10;BZ47AAAAOQAAABAAAAAAAAAAAQAgAAAADQEAAGRycy9zaGFwZXhtbC54bWxQSwUGAAAAAAYABgBb&#10;AQAAtwMAAAAA&#10;" path="m30,10l28,8,26,3,20,0,16,0,10,0,6,1,2,5,0,10,2,16,4,19,10,23,14,25,20,23,24,19,28,17,30,12,30,10,30,10e">
                      <v:path o:connectlocs="30,10;28,8;26,3;20,0;16,0;10,0;6,1;2,5;0,10;2,16;4,19;10,23;14,25;20,23;24,19;28,17;30,12;30,10;30,10" o:connectangles="0,0,0,0,0,0,0,0,0,0,0,0,0,0,0,0,0,0,0"/>
                      <v:fill on="t" focussize="0,0"/>
                      <v:stroke weight="1pt" color="#000000" joinstyle="round" endcap="round" startarrowwidth="narrow" startarrowlength="short" endarrowwidth="narrow" endarrowlength="short"/>
                      <v:imagedata o:title=""/>
                      <o:lock v:ext="edit" aspectratio="f"/>
                    </v:shape>
                    <v:shape id="Freeform 108" o:spid="_x0000_s1026" o:spt="100" style="position:absolute;left:5100;top:2014;height:26;width:31;" filled="t" stroked="f" coordsize="31,26" o:gfxdata="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1Iny/&#10;AAAA3gAAAA8AAAAAAAAAAQAgAAAAIgAAAGRycy9kb3ducmV2LnhtbFBLAQIUABQAAAAIAIdO4kAz&#10;LwWeOwAAADkAAAAQAAAAAAAAAAEAIAAAAA4BAABkcnMvc2hhcGV4bWwueG1sUEsFBgAAAAAGAAYA&#10;WwEAALgDAAAAAA==&#10;" path="m30,12l28,8,26,5,20,1,16,0,10,1,6,5,2,7,0,12,2,16,4,21,10,23,14,25,20,25,24,21,28,19,30,14,30,12,30,12e">
                      <v:path o:connectlocs="30,12;28,8;26,5;20,1;16,0;10,1;6,5;2,7;0,12;2,16;4,21;10,23;14,25;20,25;24,21;28,19;30,14;30,12;30,12" o:connectangles="0,0,0,0,0,0,0,0,0,0,0,0,0,0,0,0,0,0,0"/>
                      <v:fill on="t" focussize="0,0"/>
                      <v:stroke on="f"/>
                      <v:imagedata o:title=""/>
                      <o:lock v:ext="edit" aspectratio="f"/>
                    </v:shape>
                    <v:shape id="Freeform 109" o:spid="_x0000_s1026" o:spt="100" style="position:absolute;left:5100;top:2014;height:26;width:31;" filled="t" stroked="t" coordsize="31,26" o:gfxdata="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suvC/&#10;AAAA3gAAAA8AAAAAAAAAAQAgAAAAIgAAAGRycy9kb3ducmV2LnhtbFBLAQIUABQAAAAIAIdO4kAz&#10;LwWeOwAAADkAAAAQAAAAAAAAAAEAIAAAAA4BAABkcnMvc2hhcGV4bWwueG1sUEsFBgAAAAAGAAYA&#10;WwEAALgDAAAAAA==&#10;" path="m30,12l28,8,26,5,20,1,16,0,10,1,6,5,2,7,0,12,2,16,4,21,10,23,14,25,20,25,24,21,28,19,30,14,30,12,30,12e">
                      <v:path o:connectlocs="30,12;28,8;26,5;20,1;16,0;10,1;6,5;2,7;0,12;2,16;4,21;10,23;14,25;20,25;24,21;28,19;30,14;30,12;30,12" o:connectangles="0,0,0,0,0,0,0,0,0,0,0,0,0,0,0,0,0,0,0"/>
                      <v:fill on="t" focussize="0,0"/>
                      <v:stroke weight="1pt" color="#000000" joinstyle="round" endcap="round" startarrowwidth="narrow" startarrowlength="short" endarrowwidth="narrow" endarrowlength="short"/>
                      <v:imagedata o:title=""/>
                      <o:lock v:ext="edit" aspectratio="f"/>
                    </v:shape>
                    <v:shape id="Freeform 110" o:spid="_x0000_s1026" o:spt="100" style="position:absolute;left:5100;top:2065;height:26;width:31;" filled="t" stroked="f" coordsize="31,26" o:gfxdata="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7QH5O/&#10;AAAA3gAAAA8AAAAAAAAAAQAgAAAAIgAAAGRycy9kb3ducmV2LnhtbFBLAQIUABQAAAAIAIdO4kAz&#10;LwWeOwAAADkAAAAQAAAAAAAAAAEAIAAAAA4BAABkcnMvc2hhcGV4bWwueG1sUEsFBgAAAAAGAAYA&#10;WwEAALgDAAAAAA==&#10;" path="m30,11l28,8,26,3,20,1,16,0,10,1,6,3,2,6,0,11,2,16,4,20,10,21,14,25,20,23,24,21,28,16,30,13,30,11,30,11e">
                      <v:path o:connectlocs="30,11;28,8;26,3;20,1;16,0;10,1;6,3;2,6;0,11;2,16;4,20;10,21;14,25;20,23;24,21;28,16;30,13;30,11;30,11" o:connectangles="0,0,0,0,0,0,0,0,0,0,0,0,0,0,0,0,0,0,0"/>
                      <v:fill on="t" focussize="0,0"/>
                      <v:stroke on="f"/>
                      <v:imagedata o:title=""/>
                      <o:lock v:ext="edit" aspectratio="f"/>
                    </v:shape>
                    <v:shape id="Freeform 111" o:spid="_x0000_s1026" o:spt="100" style="position:absolute;left:5100;top:2065;height:26;width:31;" filled="t" stroked="t" coordsize="31,26" o:gfxdata="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ygRy8AAAA&#10;3gAAAA8AAAAAAAAAAQAgAAAAIgAAAGRycy9kb3ducmV2LnhtbFBLAQIUABQAAAAIAIdO4kAzLwWe&#10;OwAAADkAAAAQAAAAAAAAAAEAIAAAAAsBAABkcnMvc2hhcGV4bWwueG1sUEsFBgAAAAAGAAYAWwEA&#10;ALUDAAAAAA==&#10;" path="m30,11l28,8,26,3,20,1,16,0,10,1,6,3,2,6,0,11,2,16,4,20,10,21,14,25,20,23,24,21,28,16,30,13,30,11,30,11e">
                      <v:path o:connectlocs="30,11;28,8;26,3;20,1;16,0;10,1;6,3;2,6;0,11;2,16;4,20;10,21;14,25;20,23;24,21;28,16;30,13;30,11;30,11" o:connectangles="0,0,0,0,0,0,0,0,0,0,0,0,0,0,0,0,0,0,0"/>
                      <v:fill on="t" focussize="0,0"/>
                      <v:stroke weight="1pt" color="#000000" joinstyle="round" endcap="round" startarrowwidth="narrow" startarrowlength="short" endarrowwidth="narrow" endarrowlength="short"/>
                      <v:imagedata o:title=""/>
                      <o:lock v:ext="edit" aspectratio="f"/>
                    </v:shape>
                    <v:shape id="Freeform 112" o:spid="_x0000_s1026" o:spt="100" style="position:absolute;left:5100;top:2117;height:26;width:31;" filled="t" stroked="f" coordsize="31,26" o:gfxdata="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OJH+/&#10;AAAA3gAAAA8AAAAAAAAAAQAgAAAAIgAAAGRycy9kb3ducmV2LnhtbFBLAQIUABQAAAAIAIdO4kAz&#10;LwWeOwAAADkAAAAQAAAAAAAAAAEAIAAAAA4BAABkcnMvc2hhcGV4bWwueG1sUEsFBgAAAAAGAAYA&#10;WwEAALgDAAAAAA==&#10;" path="m30,13l28,8,26,5,20,3,16,0,10,0,6,5,2,8,0,11,2,16,4,20,10,23,14,25,20,23,24,21,28,18,30,13,30,13,30,13e">
                      <v:path o:connectlocs="30,13;28,8;26,5;20,3;16,0;10,0;6,5;2,8;0,11;2,16;4,20;10,23;14,25;20,23;24,21;28,18;30,13;30,13;30,13" o:connectangles="0,0,0,0,0,0,0,0,0,0,0,0,0,0,0,0,0,0,0"/>
                      <v:fill on="t" focussize="0,0"/>
                      <v:stroke on="f"/>
                      <v:imagedata o:title=""/>
                      <o:lock v:ext="edit" aspectratio="f"/>
                    </v:shape>
                    <v:shape id="Freeform 113" o:spid="_x0000_s1026" o:spt="100" style="position:absolute;left:5100;top:2117;height:26;width:31;" filled="t" stroked="t" coordsize="31,26" o:gfxdata="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iGw&#10;9cEAAADeAAAADwAAAAAAAAABACAAAAAiAAAAZHJzL2Rvd25yZXYueG1sUEsBAhQAFAAAAAgAh07i&#10;QDMvBZ47AAAAOQAAABAAAAAAAAAAAQAgAAAAEAEAAGRycy9zaGFwZXhtbC54bWxQSwUGAAAAAAYA&#10;BgBbAQAAugMAAAAA&#10;" path="m30,13l28,8,26,5,20,3,16,0,10,0,6,5,2,8,0,11,2,16,4,20,10,23,14,25,20,23,24,21,28,18,30,13,30,13,30,13e">
                      <v:path o:connectlocs="30,13;28,8;26,5;20,3;16,0;10,0;6,5;2,8;0,11;2,16;4,20;10,23;14,25;20,23;24,21;28,18;30,13;30,13;30,13" o:connectangles="0,0,0,0,0,0,0,0,0,0,0,0,0,0,0,0,0,0,0"/>
                      <v:fill on="t" focussize="0,0"/>
                      <v:stroke weight="1pt" color="#000000" joinstyle="round" endcap="round" startarrowwidth="narrow" startarrowlength="short" endarrowwidth="narrow" endarrowlength="short"/>
                      <v:imagedata o:title=""/>
                      <o:lock v:ext="edit" aspectratio="f"/>
                    </v:shape>
                    <v:shape id="Freeform 114" o:spid="_x0000_s1026" o:spt="100" style="position:absolute;left:4233;top:1331;height:25;width:30;" filled="t" stroked="f" coordsize="30,25" o:gfxdata="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nHTr4A&#10;AADeAAAADwAAAAAAAAABACAAAAAiAAAAZHJzL2Rvd25yZXYueG1sUEsBAhQAFAAAAAgAh07iQDMv&#10;BZ47AAAAOQAAABAAAAAAAAAAAQAgAAAADQEAAGRycy9zaGFwZXhtbC54bWxQSwUGAAAAAAYABgBb&#10;AQAAtwMAAAAA&#10;" path="m29,11l26,8,24,3,20,3,14,0,10,0,4,3,2,6,0,11,2,16,4,19,8,24,14,24,20,24,22,20,26,16,29,12,29,11,29,11e">
                      <v:path o:connectlocs="29,11;26,8;24,3;20,3;14,0;10,0;4,3;2,6;0,11;2,16;4,19;8,24;14,24;20,24;22,20;26,16;29,12;29,11;29,11" o:connectangles="0,0,0,0,0,0,0,0,0,0,0,0,0,0,0,0,0,0,0"/>
                      <v:fill on="t" focussize="0,0"/>
                      <v:stroke on="f"/>
                      <v:imagedata o:title=""/>
                      <o:lock v:ext="edit" aspectratio="f"/>
                    </v:shape>
                    <v:shape id="Freeform 115" o:spid="_x0000_s1026" o:spt="100" style="position:absolute;left:4233;top:1331;height:25;width:30;" filled="t" stroked="t" coordsize="30,25" o:gfxdata="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ImpF&#10;wAAAAN4AAAAPAAAAAAAAAAEAIAAAACIAAABkcnMvZG93bnJldi54bWxQSwECFAAUAAAACACHTuJA&#10;My8FnjsAAAA5AAAAEAAAAAAAAAABACAAAAAPAQAAZHJzL3NoYXBleG1sLnhtbFBLBQYAAAAABgAG&#10;AFsBAAC5AwAAAAA=&#10;" path="m29,11l26,8,24,3,20,3,14,0,10,0,4,3,2,6,0,11,2,16,4,19,8,24,14,24,20,24,22,20,26,16,29,12,29,11,29,11e">
                      <v:path o:connectlocs="29,11;26,8;24,3;20,3;14,0;10,0;4,3;2,6;0,11;2,16;4,19;8,24;14,24;20,24;22,20;26,16;29,12;29,11;29,11" o:connectangles="0,0,0,0,0,0,0,0,0,0,0,0,0,0,0,0,0,0,0"/>
                      <v:fill on="t" focussize="0,0"/>
                      <v:stroke weight="1pt" color="#000000" joinstyle="round" endcap="round" startarrowwidth="narrow" startarrowlength="short" endarrowwidth="narrow" endarrowlength="short"/>
                      <v:imagedata o:title=""/>
                      <o:lock v:ext="edit" aspectratio="f"/>
                    </v:shape>
                    <v:shape id="Freeform 116" o:spid="_x0000_s1026" o:spt="100" style="position:absolute;left:4236;top:1382;height:25;width:29;" filled="t" stroked="f" coordsize="29,25" o:gfxdata="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wIVGL4A&#10;AADeAAAADwAAAAAAAAABACAAAAAiAAAAZHJzL2Rvd25yZXYueG1sUEsBAhQAFAAAAAgAh07iQDMv&#10;BZ47AAAAOQAAABAAAAAAAAAAAQAgAAAADQEAAGRycy9zaGFwZXhtbC54bWxQSwUGAAAAAAYABgBb&#10;AQAAtwMAAAAA&#10;" path="m28,12l26,6,22,5,18,1,14,0,8,1,2,3,0,6,0,12,0,15,2,20,6,24,14,24,16,24,22,20,26,18,28,12,28,12,28,12e">
                      <v:path o:connectlocs="28,12;26,6;22,5;18,1;14,0;8,1;2,3;0,6;0,12;0,15;2,20;6,24;14,24;16,24;22,20;26,18;28,12;28,12;28,12" o:connectangles="0,0,0,0,0,0,0,0,0,0,0,0,0,0,0,0,0,0,0"/>
                      <v:fill on="t" focussize="0,0"/>
                      <v:stroke on="f"/>
                      <v:imagedata o:title=""/>
                      <o:lock v:ext="edit" aspectratio="f"/>
                    </v:shape>
                    <v:shape id="Freeform 117" o:spid="_x0000_s1026" o:spt="100" style="position:absolute;left:4236;top:1382;height:25;width:29;" filled="t" stroked="t" coordsize="29,25" o:gfxdata="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oPT5vQAA&#10;AN4AAAAPAAAAAAAAAAEAIAAAACIAAABkcnMvZG93bnJldi54bWxQSwECFAAUAAAACACHTuJAMy8F&#10;njsAAAA5AAAAEAAAAAAAAAABACAAAAAMAQAAZHJzL3NoYXBleG1sLnhtbFBLBQYAAAAABgAGAFsB&#10;AAC2AwAAAAA=&#10;" path="m28,12l26,6,22,5,18,1,14,0,8,1,2,3,0,6,0,12,0,15,2,20,6,24,14,24,16,24,22,20,26,18,28,12,28,12,28,12e">
                      <v:path o:connectlocs="28,12;26,6;22,5;18,1;14,0;8,1;2,3;0,6;0,12;0,15;2,20;6,24;14,24;16,24;22,20;26,18;28,12;28,12;28,12" o:connectangles="0,0,0,0,0,0,0,0,0,0,0,0,0,0,0,0,0,0,0"/>
                      <v:fill on="t" focussize="0,0"/>
                      <v:stroke weight="1pt" color="#000000" joinstyle="round" endcap="round" startarrowwidth="narrow" startarrowlength="short" endarrowwidth="narrow" endarrowlength="short"/>
                      <v:imagedata o:title=""/>
                      <o:lock v:ext="edit" aspectratio="f"/>
                    </v:shape>
                    <v:shape id="Freeform 118" o:spid="_x0000_s1026" o:spt="100" style="position:absolute;left:4236;top:1434;height:26;width:29;" filled="t" stroked="f" coordsize="29,26" o:gfxdata="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jqcK8AAAA&#10;3gAAAA8AAAAAAAAAAQAgAAAAIgAAAGRycy9kb3ducmV2LnhtbFBLAQIUABQAAAAIAIdO4kAzLwWe&#10;OwAAADkAAAAQAAAAAAAAAAEAIAAAAAsBAABkcnMvc2hhcGV4bWwueG1sUEsFBgAAAAAGAAYAWwEA&#10;ALUDAAAAAA==&#10;" path="m28,14l26,8,22,5,18,0,14,0,8,0,2,3,0,8,0,14,0,16,2,21,6,23,14,25,16,25,22,23,26,19,28,14,28,14,28,14e">
                      <v:path o:connectlocs="28,14;26,8;22,5;18,0;14,0;8,0;2,3;0,8;0,14;0,16;2,21;6,23;14,25;16,25;22,23;26,19;28,14;28,14;28,14" o:connectangles="0,0,0,0,0,0,0,0,0,0,0,0,0,0,0,0,0,0,0"/>
                      <v:fill on="t" focussize="0,0"/>
                      <v:stroke on="f"/>
                      <v:imagedata o:title=""/>
                      <o:lock v:ext="edit" aspectratio="f"/>
                    </v:shape>
                    <v:shape id="Freeform 119" o:spid="_x0000_s1026" o:spt="100" style="position:absolute;left:4236;top:1434;height:26;width:29;" filled="t" stroked="t" coordsize="29,26" o:gfxdata="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Kkb+&#10;wAAAAN4AAAAPAAAAAAAAAAEAIAAAACIAAABkcnMvZG93bnJldi54bWxQSwECFAAUAAAACACHTuJA&#10;My8FnjsAAAA5AAAAEAAAAAAAAAABACAAAAAPAQAAZHJzL3NoYXBleG1sLnhtbFBLBQYAAAAABgAG&#10;AFsBAAC5AwAAAAA=&#10;" path="m28,14l26,8,22,5,18,0,14,0,8,0,2,3,0,8,0,14,0,16,2,21,6,23,14,25,16,25,22,23,26,19,28,14,28,14,28,14e">
                      <v:path o:connectlocs="28,14;26,8;22,5;18,0;14,0;8,0;2,3;0,8;0,14;0,16;2,21;6,23;14,25;16,25;22,23;26,19;28,14;28,14;28,14" o:connectangles="0,0,0,0,0,0,0,0,0,0,0,0,0,0,0,0,0,0,0"/>
                      <v:fill on="t" focussize="0,0"/>
                      <v:stroke weight="1pt" color="#000000" joinstyle="round" endcap="round" startarrowwidth="narrow" startarrowlength="short" endarrowwidth="narrow" endarrowlength="short"/>
                      <v:imagedata o:title=""/>
                      <o:lock v:ext="edit" aspectratio="f"/>
                    </v:shape>
                    <v:shape id="Freeform 120" o:spid="_x0000_s1026" o:spt="100" style="position:absolute;left:4236;top:1486;height:26;width:29;" filled="t" stroked="f" coordsize="29,26" o:gfxdata="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BpQtvQAA&#10;AN4AAAAPAAAAAAAAAAEAIAAAACIAAABkcnMvZG93bnJldi54bWxQSwECFAAUAAAACACHTuJAMy8F&#10;njsAAAA5AAAAEAAAAAAAAAABACAAAAAMAQAAZHJzL3NoYXBleG1sLnhtbFBLBQYAAAAABgAGAFsB&#10;AAC2AwAAAAA=&#10;" path="m28,10l26,7,22,1,18,0,14,0,8,0,2,1,0,5,0,10,0,16,2,19,6,23,14,25,16,23,22,21,26,16,28,12,28,10,28,10e">
                      <v:path o:connectlocs="28,10;26,7;22,1;18,0;14,0;8,0;2,1;0,5;0,10;0,16;2,19;6,23;14,25;16,23;22,21;26,16;28,12;28,10;28,10" o:connectangles="0,0,0,0,0,0,0,0,0,0,0,0,0,0,0,0,0,0,0"/>
                      <v:fill on="t" focussize="0,0"/>
                      <v:stroke on="f"/>
                      <v:imagedata o:title=""/>
                      <o:lock v:ext="edit" aspectratio="f"/>
                    </v:shape>
                    <v:shape id="Freeform 121" o:spid="_x0000_s1026" o:spt="100" style="position:absolute;left:4236;top:1486;height:26;width:29;" filled="t" stroked="t" coordsize="29,26" o:gfxdata="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tH0S&#10;wAAAAN4AAAAPAAAAAAAAAAEAIAAAACIAAABkcnMvZG93bnJldi54bWxQSwECFAAUAAAACACHTuJA&#10;My8FnjsAAAA5AAAAEAAAAAAAAAABACAAAAAPAQAAZHJzL3NoYXBleG1sLnhtbFBLBQYAAAAABgAG&#10;AFsBAAC5AwAAAAA=&#10;" path="m28,10l26,7,22,1,18,0,14,0,8,0,2,1,0,5,0,10,0,16,2,19,6,23,14,25,16,23,22,21,26,16,28,12,28,10,28,10e">
                      <v:path o:connectlocs="28,10;26,7;22,1;18,0;14,0;8,0;2,1;0,5;0,10;0,16;2,19;6,23;14,25;16,23;22,21;26,16;28,12;28,10;28,10" o:connectangles="0,0,0,0,0,0,0,0,0,0,0,0,0,0,0,0,0,0,0"/>
                      <v:fill on="t" focussize="0,0"/>
                      <v:stroke weight="1pt" color="#000000" joinstyle="round" endcap="round" startarrowwidth="narrow" startarrowlength="short" endarrowwidth="narrow" endarrowlength="short"/>
                      <v:imagedata o:title=""/>
                      <o:lock v:ext="edit" aspectratio="f"/>
                    </v:shape>
                    <v:shape id="Freeform 122" o:spid="_x0000_s1026" o:spt="100" style="position:absolute;left:4236;top:1537;height:26;width:29;" filled="t" stroked="f" coordsize="29,26" o:gfxdata="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Yr8G8AAAA&#10;3gAAAA8AAAAAAAAAAQAgAAAAIgAAAGRycy9kb3ducmV2LnhtbFBLAQIUABQAAAAIAIdO4kAzLwWe&#10;OwAAADkAAAAQAAAAAAAAAAEAIAAAAAsBAABkcnMvc2hhcGV4bWwueG1sUEsFBgAAAAAGAAYAWwEA&#10;ALUDAAAAAA==&#10;" path="m28,12l26,7,22,3,18,1,14,0,8,0,2,3,0,7,0,10,0,16,2,21,6,21,14,25,16,25,22,21,26,17,28,14,28,12,28,12e">
                      <v:path o:connectlocs="28,12;26,7;22,3;18,1;14,0;8,0;2,3;0,7;0,10;0,16;2,21;6,21;14,25;16,25;22,21;26,17;28,14;28,12;28,12" o:connectangles="0,0,0,0,0,0,0,0,0,0,0,0,0,0,0,0,0,0,0"/>
                      <v:fill on="t" focussize="0,0"/>
                      <v:stroke on="f"/>
                      <v:imagedata o:title=""/>
                      <o:lock v:ext="edit" aspectratio="f"/>
                    </v:shape>
                    <v:shape id="Freeform 123" o:spid="_x0000_s1026" o:spt="100" style="position:absolute;left:4236;top:1537;height:26;width:29;" filled="t" stroked="t" coordsize="29,26" o:gfxdata="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Z0z7&#10;wAAAAN4AAAAPAAAAAAAAAAEAIAAAACIAAABkcnMvZG93bnJldi54bWxQSwECFAAUAAAACACHTuJA&#10;My8FnjsAAAA5AAAAEAAAAAAAAAABACAAAAAPAQAAZHJzL3NoYXBleG1sLnhtbFBLBQYAAAAABgAG&#10;AFsBAAC5AwAAAAA=&#10;" path="m28,12l26,7,22,3,18,1,14,0,8,0,2,3,0,7,0,10,0,16,2,21,6,21,14,25,16,25,22,21,26,17,28,14,28,12,28,12e">
                      <v:path o:connectlocs="28,12;26,7;22,3;18,1;14,0;8,0;2,3;0,7;0,10;0,16;2,21;6,21;14,25;16,25;22,21;26,17;28,14;28,12;28,12" o:connectangles="0,0,0,0,0,0,0,0,0,0,0,0,0,0,0,0,0,0,0"/>
                      <v:fill on="t" focussize="0,0"/>
                      <v:stroke weight="1pt" color="#000000" joinstyle="round" endcap="round" startarrowwidth="narrow" startarrowlength="short" endarrowwidth="narrow" endarrowlength="short"/>
                      <v:imagedata o:title=""/>
                      <o:lock v:ext="edit" aspectratio="f"/>
                    </v:shape>
                    <v:shape id="Freeform 124" o:spid="_x0000_s1026" o:spt="100" style="position:absolute;left:4236;top:1588;height:26;width:29;" filled="t" stroked="f" coordsize="29,26" o:gfxdata="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Lnii8AAAA&#10;3gAAAA8AAAAAAAAAAQAgAAAAIgAAAGRycy9kb3ducmV2LnhtbFBLAQIUABQAAAAIAIdO4kAzLwWe&#10;OwAAADkAAAAQAAAAAAAAAAEAIAAAAAsBAABkcnMvc2hhcGV4bWwueG1sUEsFBgAAAAAGAAYAWwEA&#10;ALUDAAAAAA==&#10;" path="m28,14l26,7,22,3,18,1,14,0,8,1,2,3,0,7,0,10,0,16,2,21,6,25,14,25,16,25,22,23,26,17,28,14,28,14,28,14e">
                      <v:path o:connectlocs="28,14;26,7;22,3;18,1;14,0;8,1;2,3;0,7;0,10;0,16;2,21;6,25;14,25;16,25;22,23;26,17;28,14;28,14;28,14" o:connectangles="0,0,0,0,0,0,0,0,0,0,0,0,0,0,0,0,0,0,0"/>
                      <v:fill on="t" focussize="0,0"/>
                      <v:stroke on="f"/>
                      <v:imagedata o:title=""/>
                      <o:lock v:ext="edit" aspectratio="f"/>
                    </v:shape>
                    <v:shape id="Freeform 125" o:spid="_x0000_s1026" o:spt="100" style="position:absolute;left:4236;top:1588;height:26;width:29;" filled="t" stroked="t" coordsize="29,26" o:gfxdata="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tAa/&#10;AAAA3gAAAA8AAAAAAAAAAQAgAAAAIgAAAGRycy9kb3ducmV2LnhtbFBLAQIUABQAAAAIAIdO4kAz&#10;LwWeOwAAADkAAAAQAAAAAAAAAAEAIAAAAA4BAABkcnMvc2hhcGV4bWwueG1sUEsFBgAAAAAGAAYA&#10;WwEAALgDAAAAAA==&#10;" path="m28,14l26,7,22,3,18,1,14,0,8,1,2,3,0,7,0,10,0,16,2,21,6,25,14,25,16,25,22,23,26,17,28,14,28,14,28,14e">
                      <v:path o:connectlocs="28,14;26,7;22,3;18,1;14,0;8,1;2,3;0,7;0,10;0,16;2,21;6,25;14,25;16,25;22,23;26,17;28,14;28,14;28,14" o:connectangles="0,0,0,0,0,0,0,0,0,0,0,0,0,0,0,0,0,0,0"/>
                      <v:fill on="t" focussize="0,0"/>
                      <v:stroke weight="1pt" color="#000000" joinstyle="round" endcap="round" startarrowwidth="narrow" startarrowlength="short" endarrowwidth="narrow" endarrowlength="short"/>
                      <v:imagedata o:title=""/>
                      <o:lock v:ext="edit" aspectratio="f"/>
                    </v:shape>
                    <v:shape id="Freeform 126" o:spid="_x0000_s1026" o:spt="100" style="position:absolute;left:4236;top:1641;height:24;width:29;" filled="t" stroked="f" coordsize="29,24" o:gfxdata="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lCPsvQAA&#10;AN4AAAAPAAAAAAAAAAEAIAAAACIAAABkcnMvZG93bnJldi54bWxQSwECFAAUAAAACACHTuJAMy8F&#10;njsAAAA5AAAAEAAAAAAAAAABACAAAAAMAQAAZHJzL3NoYXBleG1sLnhtbFBLBQYAAAAABgAGAFsB&#10;AAC2AwAAAAA=&#10;" path="m28,11l26,4,22,3,18,1,14,0,8,0,2,3,0,4,0,9,0,16,2,21,6,21,14,23,16,23,22,21,26,16,28,11,28,11,28,11e">
                      <v:path o:connectlocs="28,11;26,4;22,3;18,1;14,0;8,0;2,3;0,4;0,9;0,16;2,21;6,21;14,23;16,23;22,21;26,16;28,11;28,11;28,11" o:connectangles="0,0,0,0,0,0,0,0,0,0,0,0,0,0,0,0,0,0,0"/>
                      <v:fill on="t" focussize="0,0"/>
                      <v:stroke on="f"/>
                      <v:imagedata o:title=""/>
                      <o:lock v:ext="edit" aspectratio="f"/>
                    </v:shape>
                    <v:shape id="Freeform 127" o:spid="_x0000_s1026" o:spt="100" style="position:absolute;left:4236;top:1641;height:24;width:29;" filled="t" stroked="t" coordsize="29,24" o:gfxdata="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WRlPbsAAADe&#10;AAAADwAAAAAAAAABACAAAAAiAAAAZHJzL2Rvd25yZXYueG1sUEsBAhQAFAAAAAgAh07iQDMvBZ47&#10;AAAAOQAAABAAAAAAAAAAAQAgAAAACgEAAGRycy9zaGFwZXhtbC54bWxQSwUGAAAAAAYABgBbAQAA&#10;tAMAAAAA&#10;" path="m28,11l26,4,22,3,18,1,14,0,8,0,2,3,0,4,0,9,0,16,2,21,6,21,14,23,16,23,22,21,26,16,28,11,28,11,28,11e">
                      <v:path o:connectlocs="28,11;26,4;22,3;18,1;14,0;8,0;2,3;0,4;0,9;0,16;2,21;6,21;14,23;16,23;22,21;26,16;28,11;28,11;28,11" o:connectangles="0,0,0,0,0,0,0,0,0,0,0,0,0,0,0,0,0,0,0"/>
                      <v:fill on="t" focussize="0,0"/>
                      <v:stroke weight="1pt" color="#000000" joinstyle="round" endcap="round" startarrowwidth="narrow" startarrowlength="short" endarrowwidth="narrow" endarrowlength="short"/>
                      <v:imagedata o:title=""/>
                      <o:lock v:ext="edit" aspectratio="f"/>
                    </v:shape>
                    <v:shape id="Freeform 128" o:spid="_x0000_s1026" o:spt="100" style="position:absolute;left:4236;top:1691;height:25;width:29;" filled="t" stroked="f" coordsize="29,25" o:gfxdata="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s9oPvQAA&#10;AN4AAAAPAAAAAAAAAAEAIAAAACIAAABkcnMvZG93bnJldi54bWxQSwECFAAUAAAACACHTuJAMy8F&#10;njsAAAA5AAAAEAAAAAAAAAABACAAAAAMAQAAZHJzL3NoYXBleG1sLnhtbFBLBQYAAAAABgAGAFsB&#10;AAC2AwAAAAA=&#10;" path="m28,11l26,8,22,4,18,0,14,0,8,0,2,1,0,6,0,11,0,14,2,19,6,22,14,24,16,22,22,19,26,16,28,11,28,11,28,11e">
                      <v:path o:connectlocs="28,11;26,8;22,4;18,0;14,0;8,0;2,1;0,6;0,11;0,14;2,19;6,22;14,24;16,22;22,19;26,16;28,11;28,11;28,11" o:connectangles="0,0,0,0,0,0,0,0,0,0,0,0,0,0,0,0,0,0,0"/>
                      <v:fill on="t" focussize="0,0"/>
                      <v:stroke on="f"/>
                      <v:imagedata o:title=""/>
                      <o:lock v:ext="edit" aspectratio="f"/>
                    </v:shape>
                    <v:shape id="Freeform 129" o:spid="_x0000_s1026" o:spt="100" style="position:absolute;left:4236;top:1691;height:25;width:29;" filled="t" stroked="t" coordsize="29,25" o:gfxdata="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Kj3tvQAA&#10;AN4AAAAPAAAAAAAAAAEAIAAAACIAAABkcnMvZG93bnJldi54bWxQSwECFAAUAAAACACHTuJAMy8F&#10;njsAAAA5AAAAEAAAAAAAAAABACAAAAAMAQAAZHJzL3NoYXBleG1sLnhtbFBLBQYAAAAABgAGAFsB&#10;AAC2AwAAAAA=&#10;" path="m28,11l26,8,22,4,18,0,14,0,8,0,2,1,0,6,0,11,0,14,2,19,6,22,14,24,16,22,22,19,26,16,28,11,28,11,28,11e">
                      <v:path o:connectlocs="28,11;26,8;22,4;18,0;14,0;8,0;2,1;0,6;0,11;0,14;2,19;6,22;14,24;16,22;22,19;26,16;28,11;28,11;28,11" o:connectangles="0,0,0,0,0,0,0,0,0,0,0,0,0,0,0,0,0,0,0"/>
                      <v:fill on="t" focussize="0,0"/>
                      <v:stroke weight="1pt" color="#000000" joinstyle="round" endcap="round" startarrowwidth="narrow" startarrowlength="short" endarrowwidth="narrow" endarrowlength="short"/>
                      <v:imagedata o:title=""/>
                      <o:lock v:ext="edit" aspectratio="f"/>
                    </v:shape>
                    <v:shape id="Freeform 130" o:spid="_x0000_s1026" o:spt="100" style="position:absolute;left:4236;top:1743;height:26;width:29;" filled="t" stroked="f" coordsize="29,26" o:gfxdata="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ylg1rsAAADe&#10;AAAADwAAAAAAAAABACAAAAAiAAAAZHJzL2Rvd25yZXYueG1sUEsBAhQAFAAAAAgAh07iQDMvBZ47&#10;AAAAOQAAABAAAAAAAAAAAQAgAAAACgEAAGRycy9zaGFwZXhtbC54bWxQSwUGAAAAAAYABgBbAQAA&#10;tAMAAAAA&#10;" path="m28,13l26,7,22,1,18,0,14,0,8,0,2,1,0,5,0,13,0,17,2,21,6,25,14,25,16,25,22,21,26,17,28,15,28,13,28,13e">
                      <v:path o:connectlocs="28,13;26,7;22,1;18,0;14,0;8,0;2,1;0,5;0,13;0,17;2,21;6,25;14,25;16,25;22,21;26,17;28,15;28,13;28,13" o:connectangles="0,0,0,0,0,0,0,0,0,0,0,0,0,0,0,0,0,0,0"/>
                      <v:fill on="t" focussize="0,0"/>
                      <v:stroke on="f"/>
                      <v:imagedata o:title=""/>
                      <o:lock v:ext="edit" aspectratio="f"/>
                    </v:shape>
                    <v:shape id="Freeform 131" o:spid="_x0000_s1026" o:spt="100" style="position:absolute;left:4236;top:1743;height:26;width:29;" filled="t" stroked="t" coordsize="29,26" o:gfxdata="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biem/&#10;AAAA3gAAAA8AAAAAAAAAAQAgAAAAIgAAAGRycy9kb3ducmV2LnhtbFBLAQIUABQAAAAIAIdO4kAz&#10;LwWeOwAAADkAAAAQAAAAAAAAAAEAIAAAAA4BAABkcnMvc2hhcGV4bWwueG1sUEsFBgAAAAAGAAYA&#10;WwEAALgDAAAAAA==&#10;" path="m28,13l26,7,22,1,18,0,14,0,8,0,2,1,0,5,0,13,0,17,2,21,6,25,14,25,16,25,22,21,26,17,28,15,28,13,28,13e">
                      <v:path o:connectlocs="28,13;26,7;22,1;18,0;14,0;8,0;2,1;0,5;0,13;0,17;2,21;6,25;14,25;16,25;22,21;26,17;28,15;28,13;28,13" o:connectangles="0,0,0,0,0,0,0,0,0,0,0,0,0,0,0,0,0,0,0"/>
                      <v:fill on="t" focussize="0,0"/>
                      <v:stroke weight="1pt" color="#000000" joinstyle="round" endcap="round" startarrowwidth="narrow" startarrowlength="short" endarrowwidth="narrow" endarrowlength="short"/>
                      <v:imagedata o:title=""/>
                      <o:lock v:ext="edit" aspectratio="f"/>
                    </v:shape>
                    <v:shape id="Freeform 132" o:spid="_x0000_s1026" o:spt="100" style="position:absolute;left:4236;top:1794;height:26;width:29;" filled="t" stroked="f" coordsize="29,26" o:gfxdata="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3Wzq8AAAA&#10;3gAAAA8AAAAAAAAAAQAgAAAAIgAAAGRycy9kb3ducmV2LnhtbFBLAQIUABQAAAAIAIdO4kAzLwWe&#10;OwAAADkAAAAQAAAAAAAAAAEAIAAAAAsBAABkcnMvc2hhcGV4bWwueG1sUEsFBgAAAAAGAAYAWwEA&#10;ALUDAAAAAA==&#10;" path="m28,13l26,6,22,5,18,1,14,0,8,1,2,3,0,6,0,11,0,18,2,20,6,23,14,25,16,23,22,23,26,18,28,13,28,13,28,13e">
                      <v:path o:connectlocs="28,13;26,6;22,5;18,1;14,0;8,1;2,3;0,6;0,11;0,18;2,20;6,23;14,25;16,23;22,23;26,18;28,13;28,13;28,13" o:connectangles="0,0,0,0,0,0,0,0,0,0,0,0,0,0,0,0,0,0,0"/>
                      <v:fill on="t" focussize="0,0"/>
                      <v:stroke on="f"/>
                      <v:imagedata o:title=""/>
                      <o:lock v:ext="edit" aspectratio="f"/>
                    </v:shape>
                    <v:shape id="Freeform 133" o:spid="_x0000_s1026" o:spt="100" style="position:absolute;left:4236;top:1794;height:26;width:29;" filled="t" stroked="t" coordsize="29,26" o:gfxdata="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IuAC/&#10;AAAA3gAAAA8AAAAAAAAAAQAgAAAAIgAAAGRycy9kb3ducmV2LnhtbFBLAQIUABQAAAAIAIdO4kAz&#10;LwWeOwAAADkAAAAQAAAAAAAAAAEAIAAAAA4BAABkcnMvc2hhcGV4bWwueG1sUEsFBgAAAAAGAAYA&#10;WwEAALgDAAAAAA==&#10;" path="m28,13l26,6,22,5,18,1,14,0,8,1,2,3,0,6,0,11,0,18,2,20,6,23,14,25,16,23,22,23,26,18,28,13,28,13,28,13e">
                      <v:path o:connectlocs="28,13;26,6;22,5;18,1;14,0;8,1;2,3;0,6;0,11;0,18;2,20;6,23;14,25;16,23;22,23;26,18;28,13;28,13;28,13" o:connectangles="0,0,0,0,0,0,0,0,0,0,0,0,0,0,0,0,0,0,0"/>
                      <v:fill on="t" focussize="0,0"/>
                      <v:stroke weight="1pt" color="#000000" joinstyle="round" endcap="round" startarrowwidth="narrow" startarrowlength="short" endarrowwidth="narrow" endarrowlength="short"/>
                      <v:imagedata o:title=""/>
                      <o:lock v:ext="edit" aspectratio="f"/>
                    </v:shape>
                    <v:shape id="Freeform 134" o:spid="_x0000_s1026" o:spt="100" style="position:absolute;left:4236;top:1846;height:27;width:29;" filled="t" stroked="f" coordsize="29,27" o:gfxdata="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kcDubsAAADe&#10;AAAADwAAAAAAAAABACAAAAAiAAAAZHJzL2Rvd25yZXYueG1sUEsBAhQAFAAAAAgAh07iQDMvBZ47&#10;AAAAOQAAABAAAAAAAAAAAQAgAAAACgEAAGRycy9zaGFwZXhtbC54bWxQSwUGAAAAAAYABgBbAQAA&#10;tAMAAAAA&#10;" path="m28,12l26,8,22,3,18,3,14,0,8,0,2,3,0,8,0,12,0,17,2,19,6,22,14,26,16,22,22,22,26,17,28,12,28,12,28,12e">
                      <v:path o:connectlocs="28,12;26,8;22,3;18,3;14,0;8,0;2,3;0,8;0,12;0,17;2,19;6,22;14,26;16,22;22,22;26,17;28,12;28,12;28,12" o:connectangles="0,0,0,0,0,0,0,0,0,0,0,0,0,0,0,0,0,0,0"/>
                      <v:fill on="t" focussize="0,0"/>
                      <v:stroke on="f"/>
                      <v:imagedata o:title=""/>
                      <o:lock v:ext="edit" aspectratio="f"/>
                    </v:shape>
                    <v:shape id="Freeform 135" o:spid="_x0000_s1026" o:spt="100" style="position:absolute;left:4236;top:1846;height:27;width:29;" filled="t" stroked="t" coordsize="29,27" o:gfxdata="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t5Xr4A&#10;AADeAAAADwAAAAAAAAABACAAAAAiAAAAZHJzL2Rvd25yZXYueG1sUEsBAhQAFAAAAAgAh07iQDMv&#10;BZ47AAAAOQAAABAAAAAAAAAAAQAgAAAADQEAAGRycy9zaGFwZXhtbC54bWxQSwUGAAAAAAYABgBb&#10;AQAAtwMAAAAA&#10;" path="m28,12l26,8,22,3,18,3,14,0,8,0,2,3,0,8,0,12,0,17,2,19,6,22,14,26,16,22,22,22,26,17,28,12,28,12,28,12e">
                      <v:path o:connectlocs="28,12;26,8;22,3;18,3;14,0;8,0;2,3;0,8;0,12;0,17;2,19;6,22;14,26;16,22;22,22;26,17;28,12;28,12;28,12" o:connectangles="0,0,0,0,0,0,0,0,0,0,0,0,0,0,0,0,0,0,0"/>
                      <v:fill on="t" focussize="0,0"/>
                      <v:stroke weight="1pt" color="#000000" joinstyle="round" endcap="round" startarrowwidth="narrow" startarrowlength="short" endarrowwidth="narrow" endarrowlength="short"/>
                      <v:imagedata o:title=""/>
                      <o:lock v:ext="edit" aspectratio="f"/>
                    </v:shape>
                    <v:shape id="Freeform 136" o:spid="_x0000_s1026" o:spt="100" style="position:absolute;left:4228;top:1905;height:26;width:31;" filled="t" stroked="f" coordsize="31,26" o:gfxdata="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LE7Wu/&#10;AAAA3gAAAA8AAAAAAAAAAQAgAAAAIgAAAGRycy9kb3ducmV2LnhtbFBLAQIUABQAAAAIAIdO4kAz&#10;LwWeOwAAADkAAAAQAAAAAAAAAAEAIAAAAA4BAABkcnMvc2hhcGV4bWwueG1sUEsFBgAAAAAGAAYA&#10;WwEAALgDAAAAAA==&#10;" path="m30,12l27,7,27,3,21,0,15,0,10,0,6,3,2,7,0,12,2,16,4,21,10,25,12,25,21,25,25,21,27,17,30,12,30,12,30,12e">
                      <v:path o:connectlocs="30,12;27,7;27,3;21,0;15,0;10,0;6,3;2,7;0,12;2,16;4,21;10,25;12,25;21,25;25,21;27,17;30,12;30,12;30,12" o:connectangles="0,0,0,0,0,0,0,0,0,0,0,0,0,0,0,0,0,0,0"/>
                      <v:fill on="t" focussize="0,0"/>
                      <v:stroke on="f"/>
                      <v:imagedata o:title=""/>
                      <o:lock v:ext="edit" aspectratio="f"/>
                    </v:shape>
                    <v:shape id="Freeform 137" o:spid="_x0000_s1026" o:spt="100" style="position:absolute;left:4228;top:1905;height:26;width:31;" filled="t" stroked="t" coordsize="31,26" o:gfxdata="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mc+S8AAAA&#10;3gAAAA8AAAAAAAAAAQAgAAAAIgAAAGRycy9kb3ducmV2LnhtbFBLAQIUABQAAAAIAIdO4kAzLwWe&#10;OwAAADkAAAAQAAAAAAAAAAEAIAAAAAsBAABkcnMvc2hhcGV4bWwueG1sUEsFBgAAAAAGAAYAWwEA&#10;ALUDAAAAAA==&#10;" path="m30,12l27,7,27,3,21,0,15,0,10,0,6,3,2,7,0,12,2,16,4,21,10,25,12,25,21,25,25,21,27,17,30,12,30,12,30,12e">
                      <v:path o:connectlocs="30,12;27,7;27,3;21,0;15,0;10,0;6,3;2,7;0,12;2,16;4,21;10,25;12,25;21,25;25,21;27,17;30,12;30,12;30,12" o:connectangles="0,0,0,0,0,0,0,0,0,0,0,0,0,0,0,0,0,0,0"/>
                      <v:fill on="t" focussize="0,0"/>
                      <v:stroke weight="1pt" color="#000000" joinstyle="round" endcap="round" startarrowwidth="narrow" startarrowlength="short" endarrowwidth="narrow" endarrowlength="short"/>
                      <v:imagedata o:title=""/>
                      <o:lock v:ext="edit" aspectratio="f"/>
                    </v:shape>
                    <v:shape id="Freeform 138" o:spid="_x0000_s1026" o:spt="100" style="position:absolute;left:4232;top:1955;height:27;width:29;" filled="t" stroked="f" coordsize="29,27" o:gfxdata="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naijrsAAADe&#10;AAAADwAAAAAAAAABACAAAAAiAAAAZHJzL2Rvd25yZXYueG1sUEsBAhQAFAAAAAgAh07iQDMvBZ47&#10;AAAAOQAAABAAAAAAAAAAAQAgAAAACgEAAGRycy9zaGFwZXhtbC54bWxQSwUGAAAAAAYABgBbAQAA&#10;tAMAAAAA&#10;" path="m28,12l26,6,22,2,20,0,14,0,9,0,5,2,1,6,0,12,1,18,3,22,7,26,13,26,16,26,22,22,24,18,28,14,28,12,28,12e">
                      <v:path o:connectlocs="28,12;26,6;22,2;20,0;14,0;9,0;5,2;1,6;0,12;1,18;3,22;7,26;13,26;16,26;22,22;24,18;28,14;28,12;28,12" o:connectangles="0,0,0,0,0,0,0,0,0,0,0,0,0,0,0,0,0,0,0"/>
                      <v:fill on="t" focussize="0,0"/>
                      <v:stroke on="f"/>
                      <v:imagedata o:title=""/>
                      <o:lock v:ext="edit" aspectratio="f"/>
                    </v:shape>
                    <v:shape id="Freeform 139" o:spid="_x0000_s1026" o:spt="100" style="position:absolute;left:4232;top:1955;height:27;width:29;" filled="t" stroked="t" coordsize="29,27" o:gfxdata="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gf128AAAA&#10;3gAAAA8AAAAAAAAAAQAgAAAAIgAAAGRycy9kb3ducmV2LnhtbFBLAQIUABQAAAAIAIdO4kAzLwWe&#10;OwAAADkAAAAQAAAAAAAAAAEAIAAAAAsBAABkcnMvc2hhcGV4bWwueG1sUEsFBgAAAAAGAAYAWwEA&#10;ALUDAAAAAA==&#10;" path="m28,12l26,6,22,2,20,0,14,0,9,0,5,2,1,6,0,12,1,18,3,22,7,26,13,26,16,26,22,22,24,18,28,14,28,12,28,12e">
                      <v:path o:connectlocs="28,12;26,6;22,2;20,0;14,0;9,0;5,2;1,6;0,12;1,18;3,22;7,26;13,26;16,26;22,22;24,18;28,14;28,12;28,12" o:connectangles="0,0,0,0,0,0,0,0,0,0,0,0,0,0,0,0,0,0,0"/>
                      <v:fill on="t" focussize="0,0"/>
                      <v:stroke weight="1pt" color="#000000" joinstyle="round" endcap="round" startarrowwidth="narrow" startarrowlength="short" endarrowwidth="narrow" endarrowlength="short"/>
                      <v:imagedata o:title=""/>
                      <o:lock v:ext="edit" aspectratio="f"/>
                    </v:shape>
                    <v:shape id="Freeform 140" o:spid="_x0000_s1026" o:spt="100" style="position:absolute;left:5100;top:1295;height:27;width:31;" filled="t" stroked="f" coordsize="31,27" o:gfxdata="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eqf0&#10;wAAAAN4AAAAPAAAAAAAAAAEAIAAAACIAAABkcnMvZG93bnJldi54bWxQSwECFAAUAAAACACHTuJA&#10;My8FnjsAAAA5AAAAEAAAAAAAAAABACAAAAAPAQAAZHJzL3NoYXBleG1sLnhtbFBLBQYAAAAABgAG&#10;AFsBAAC5AwAAAAA=&#10;" path="m30,13l28,6,24,5,20,1,16,0,10,1,4,5,2,6,0,12,2,17,4,20,8,26,14,26,18,26,24,22,26,19,30,13,30,13,30,13e">
                      <v:path o:connectlocs="30,13;28,6;24,5;20,1;16,0;10,1;4,5;2,6;0,12;2,17;4,20;8,26;14,26;18,26;24,22;26,19;30,13;30,13;30,13" o:connectangles="0,0,0,0,0,0,0,0,0,0,0,0,0,0,0,0,0,0,0"/>
                      <v:fill on="t" focussize="0,0"/>
                      <v:stroke on="f"/>
                      <v:imagedata o:title=""/>
                      <o:lock v:ext="edit" aspectratio="f"/>
                    </v:shape>
                    <v:shape id="Freeform 141" o:spid="_x0000_s1026" o:spt="100" style="position:absolute;left:5100;top:1295;height:27;width:31;" filled="t" stroked="t" coordsize="31,27" o:gfxdata="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nXK7ugAAAN4A&#10;AAAPAAAAAAAAAAEAIAAAACIAAABkcnMvZG93bnJldi54bWxQSwECFAAUAAAACACHTuJAMy8FnjsA&#10;AAA5AAAAEAAAAAAAAAABACAAAAAJAQAAZHJzL3NoYXBleG1sLnhtbFBLBQYAAAAABgAGAFsBAACz&#10;AwAAAAA=&#10;" path="m30,13l28,6,24,5,20,1,16,0,10,1,4,5,2,6,0,12,2,17,4,20,8,26,14,26,18,26,24,22,26,19,30,13,30,13,30,13e">
                      <v:path o:connectlocs="30,13;28,6;24,5;20,1;16,0;10,1;4,5;2,6;0,12;2,17;4,20;8,26;14,26;18,26;24,22;26,19;30,13;30,13;30,13" o:connectangles="0,0,0,0,0,0,0,0,0,0,0,0,0,0,0,0,0,0,0"/>
                      <v:fill on="t" focussize="0,0"/>
                      <v:stroke weight="1pt" color="#000000" joinstyle="round" endcap="round" startarrowwidth="narrow" startarrowlength="short" endarrowwidth="narrow" endarrowlength="short"/>
                      <v:imagedata o:title=""/>
                      <o:lock v:ext="edit" aspectratio="f"/>
                    </v:shape>
                    <v:shape id="Freeform 142" o:spid="_x0000_s1026" o:spt="100" style="position:absolute;left:5100;top:1346;height:26;width:31;" filled="t" stroked="f" coordsize="31,26" o:gfxdata="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Jh0IS/&#10;AAAA3gAAAA8AAAAAAAAAAQAgAAAAIgAAAGRycy9kb3ducmV2LnhtbFBLAQIUABQAAAAIAIdO4kAz&#10;LwWeOwAAADkAAAAQAAAAAAAAAAEAIAAAAA4BAABkcnMvc2hhcGV4bWwueG1sUEsFBgAAAAAGAAYA&#10;WwEAALgDAAAAAA==&#10;" path="m30,12l28,7,24,3,20,1,16,0,10,0,4,3,2,7,0,10,2,17,4,21,8,25,14,25,18,25,24,21,26,19,30,14,30,12,30,12e">
                      <v:path o:connectlocs="30,12;28,7;24,3;20,1;16,0;10,0;4,3;2,7;0,10;2,17;4,21;8,25;14,25;18,25;24,21;26,19;30,14;30,12;30,12" o:connectangles="0,0,0,0,0,0,0,0,0,0,0,0,0,0,0,0,0,0,0"/>
                      <v:fill on="t" focussize="0,0"/>
                      <v:stroke on="f"/>
                      <v:imagedata o:title=""/>
                      <o:lock v:ext="edit" aspectratio="f"/>
                    </v:shape>
                    <v:shape id="Freeform 143" o:spid="_x0000_s1026" o:spt="100" style="position:absolute;left:5100;top:1346;height:26;width:31;" filled="t" stroked="t" coordsize="31,26" o:gfxdata="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DkQO&#10;wAAAAN4AAAAPAAAAAAAAAAEAIAAAACIAAABkcnMvZG93bnJldi54bWxQSwECFAAUAAAACACHTuJA&#10;My8FnjsAAAA5AAAAEAAAAAAAAAABACAAAAAPAQAAZHJzL3NoYXBleG1sLnhtbFBLBQYAAAAABgAG&#10;AFsBAAC5AwAAAAA=&#10;" path="m30,12l28,7,24,3,20,1,16,0,10,0,4,3,2,7,0,10,2,17,4,21,8,25,14,25,18,25,24,21,26,19,30,14,30,12,30,12e">
                      <v:path o:connectlocs="30,12;28,7;24,3;20,1;16,0;10,0;4,3;2,7;0,10;2,17;4,21;8,25;14,25;18,25;24,21;26,19;30,14;30,12;30,12" o:connectangles="0,0,0,0,0,0,0,0,0,0,0,0,0,0,0,0,0,0,0"/>
                      <v:fill on="t" focussize="0,0"/>
                      <v:stroke weight="1pt" color="#000000" joinstyle="round" endcap="round" startarrowwidth="narrow" startarrowlength="short" endarrowwidth="narrow" endarrowlength="short"/>
                      <v:imagedata o:title=""/>
                      <o:lock v:ext="edit" aspectratio="f"/>
                    </v:shape>
                    <v:shape id="Freeform 144" o:spid="_x0000_s1026" o:spt="100" style="position:absolute;left:5100;top:1397;height:26;width:31;" filled="t" stroked="f" coordsize="31,26" o:gfxdata="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y4W2/&#10;AAAA3gAAAA8AAAAAAAAAAQAgAAAAIgAAAGRycy9kb3ducmV2LnhtbFBLAQIUABQAAAAIAIdO4kAz&#10;LwWeOwAAADkAAAAQAAAAAAAAAAEAIAAAAA4BAABkcnMvc2hhcGV4bWwueG1sUEsFBgAAAAAGAAYA&#10;WwEAALgDAAAAAA==&#10;" path="m30,12l28,8,24,5,20,0,16,0,10,0,4,3,2,7,0,12,2,17,4,21,8,25,14,25,18,25,24,21,26,17,30,14,30,12,30,12e">
                      <v:path o:connectlocs="30,12;28,8;24,5;20,0;16,0;10,0;4,3;2,7;0,12;2,17;4,21;8,25;14,25;18,25;24,21;26,17;30,14;30,12;30,12" o:connectangles="0,0,0,0,0,0,0,0,0,0,0,0,0,0,0,0,0,0,0"/>
                      <v:fill on="t" focussize="0,0"/>
                      <v:stroke on="f"/>
                      <v:imagedata o:title=""/>
                      <o:lock v:ext="edit" aspectratio="f"/>
                    </v:shape>
                    <v:shape id="Freeform 145" o:spid="_x0000_s1026" o:spt="100" style="position:absolute;left:5100;top:1397;height:26;width:31;" filled="t" stroked="t" coordsize="31,26" o:gfxdata="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UgrW/&#10;AAAA3gAAAA8AAAAAAAAAAQAgAAAAIgAAAGRycy9kb3ducmV2LnhtbFBLAQIUABQAAAAIAIdO4kAz&#10;LwWeOwAAADkAAAAQAAAAAAAAAAEAIAAAAA4BAABkcnMvc2hhcGV4bWwueG1sUEsFBgAAAAAGAAYA&#10;WwEAALgDAAAAAA==&#10;" path="m30,12l28,8,24,5,20,0,16,0,10,0,4,3,2,7,0,12,2,17,4,21,8,25,14,25,18,25,24,21,26,17,30,14,30,12,30,12e">
                      <v:path o:connectlocs="30,12;28,8;24,5;20,0;16,0;10,0;4,3;2,7;0,12;2,17;4,21;8,25;14,25;18,25;24,21;26,17;30,14;30,12;30,12" o:connectangles="0,0,0,0,0,0,0,0,0,0,0,0,0,0,0,0,0,0,0"/>
                      <v:fill on="t" focussize="0,0"/>
                      <v:stroke weight="1pt" color="#000000" joinstyle="round" endcap="round" startarrowwidth="narrow" startarrowlength="short" endarrowwidth="narrow" endarrowlength="short"/>
                      <v:imagedata o:title=""/>
                      <o:lock v:ext="edit" aspectratio="f"/>
                    </v:shape>
                    <v:shape id="Freeform 146" o:spid="_x0000_s1026" o:spt="100" style="position:absolute;left:5100;top:1450;height:25;width:31;" filled="t" stroked="f" coordsize="31,25" o:gfxdata="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HKEIvQAA&#10;AN4AAAAPAAAAAAAAAAEAIAAAACIAAABkcnMvZG93bnJldi54bWxQSwECFAAUAAAACACHTuJAMy8F&#10;njsAAAA5AAAAEAAAAAAAAAABACAAAAAMAQAAZHJzL3NoYXBleG1sLnhtbFBLBQYAAAAABgAGAFsB&#10;AAC2AwAAAAA=&#10;" path="m30,12l28,7,24,3,20,0,16,0,10,0,4,3,2,5,0,12,2,16,4,20,8,24,14,24,18,24,24,22,26,18,30,14,30,12,30,12e">
                      <v:path o:connectlocs="30,12;28,7;24,3;20,0;16,0;10,0;4,3;2,5;0,12;2,16;4,20;8,24;14,24;18,24;24,22;26,18;30,14;30,12;30,12" o:connectangles="0,0,0,0,0,0,0,0,0,0,0,0,0,0,0,0,0,0,0"/>
                      <v:fill on="t" focussize="0,0"/>
                      <v:stroke on="f"/>
                      <v:imagedata o:title=""/>
                      <o:lock v:ext="edit" aspectratio="f"/>
                    </v:shape>
                    <v:shape id="Freeform 147" o:spid="_x0000_s1026" o:spt="100" style="position:absolute;left:5100;top:1450;height:25;width:31;" filled="t" stroked="t" coordsize="31,25" o:gfxdata="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wxNvQAA&#10;AN4AAAAPAAAAAAAAAAEAIAAAACIAAABkcnMvZG93bnJldi54bWxQSwECFAAUAAAACACHTuJAMy8F&#10;njsAAAA5AAAAEAAAAAAAAAABACAAAAAMAQAAZHJzL3NoYXBleG1sLnhtbFBLBQYAAAAABgAGAFsB&#10;AAC2AwAAAAA=&#10;" path="m30,12l28,7,24,3,20,0,16,0,10,0,4,3,2,5,0,12,2,16,4,20,8,24,14,24,18,24,24,22,26,18,30,14,30,12,30,12e">
                      <v:path o:connectlocs="30,12;28,7;24,3;20,0;16,0;10,0;4,3;2,5;0,12;2,16;4,20;8,24;14,24;18,24;24,22;26,18;30,14;30,12;30,12" o:connectangles="0,0,0,0,0,0,0,0,0,0,0,0,0,0,0,0,0,0,0"/>
                      <v:fill on="t" focussize="0,0"/>
                      <v:stroke weight="1pt" color="#000000" joinstyle="round" endcap="round" startarrowwidth="narrow" startarrowlength="short" endarrowwidth="narrow" endarrowlength="short"/>
                      <v:imagedata o:title=""/>
                      <o:lock v:ext="edit" aspectratio="f"/>
                    </v:shape>
                    <v:shape id="Freeform 148" o:spid="_x0000_s1026" o:spt="100" style="position:absolute;left:5100;top:1501;height:24;width:31;" filled="t" stroked="f" coordsize="31,24" o:gfxdata="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F+lrsAAADe&#10;AAAADwAAAAAAAAABACAAAAAiAAAAZHJzL2Rvd25yZXYueG1sUEsBAhQAFAAAAAgAh07iQDMvBZ47&#10;AAAAOQAAABAAAAAAAAAAAQAgAAAACgEAAGRycy9zaGFwZXhtbC54bWxQSwUGAAAAAAYABgBbAQAA&#10;tAMAAAAA&#10;" path="m30,11l28,6,24,3,20,0,16,0,10,0,4,1,2,6,0,9,2,16,4,19,8,21,14,23,18,21,24,19,26,16,30,13,30,11,30,11e">
                      <v:path o:connectlocs="30,11;28,6;24,3;20,0;16,0;10,0;4,1;2,6;0,9;2,16;4,19;8,21;14,23;18,21;24,19;26,16;30,13;30,11;30,11" o:connectangles="0,0,0,0,0,0,0,0,0,0,0,0,0,0,0,0,0,0,0"/>
                      <v:fill on="t" focussize="0,0"/>
                      <v:stroke on="f"/>
                      <v:imagedata o:title=""/>
                      <o:lock v:ext="edit" aspectratio="f"/>
                    </v:shape>
                    <v:shape id="Freeform 149" o:spid="_x0000_s1026" o:spt="100" style="position:absolute;left:5100;top:1501;height:24;width:31;" filled="t" stroked="t" coordsize="31,24" o:gfxdata="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iwIL4A&#10;AADeAAAADwAAAAAAAAABACAAAAAiAAAAZHJzL2Rvd25yZXYueG1sUEsBAhQAFAAAAAgAh07iQDMv&#10;BZ47AAAAOQAAABAAAAAAAAAAAQAgAAAADQEAAGRycy9zaGFwZXhtbC54bWxQSwUGAAAAAAYABgBb&#10;AQAAtwMAAAAA&#10;" path="m30,11l28,6,24,3,20,0,16,0,10,0,4,1,2,6,0,9,2,16,4,19,8,21,14,23,18,21,24,19,26,16,30,13,30,11,30,11e">
                      <v:path o:connectlocs="30,11;28,6;24,3;20,0;16,0;10,0;4,1;2,6;0,9;2,16;4,19;8,21;14,23;18,21;24,19;26,16;30,13;30,11;30,11" o:connectangles="0,0,0,0,0,0,0,0,0,0,0,0,0,0,0,0,0,0,0"/>
                      <v:fill on="t" focussize="0,0"/>
                      <v:stroke weight="1pt" color="#000000" joinstyle="round" endcap="round" startarrowwidth="narrow" startarrowlength="short" endarrowwidth="narrow" endarrowlength="short"/>
                      <v:imagedata o:title=""/>
                      <o:lock v:ext="edit" aspectratio="f"/>
                    </v:shape>
                    <v:shape id="Freeform 150" o:spid="_x0000_s1026" o:spt="100" style="position:absolute;left:5100;top:1553;height:25;width:31;" filled="t" stroked="f" coordsize="31,25" o:gfxdata="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J6cLvQAA&#10;AN4AAAAPAAAAAAAAAAEAIAAAACIAAABkcnMvZG93bnJldi54bWxQSwECFAAUAAAACACHTuJAMy8F&#10;njsAAAA5AAAAEAAAAAAAAAABACAAAAAMAQAAZHJzL3NoYXBleG1sLnhtbFBLBQYAAAAABgAGAFsB&#10;AAC2AwAAAAA=&#10;" path="m30,12l28,8,24,3,20,1,16,0,10,0,4,3,2,8,0,12,2,17,4,18,8,22,14,24,18,22,24,22,26,17,30,13,30,12,30,12e">
                      <v:path o:connectlocs="30,12;28,8;24,3;20,1;16,0;10,0;4,3;2,8;0,12;2,17;4,18;8,22;14,24;18,22;24,22;26,17;30,13;30,12;30,12" o:connectangles="0,0,0,0,0,0,0,0,0,0,0,0,0,0,0,0,0,0,0"/>
                      <v:fill on="t" focussize="0,0"/>
                      <v:stroke on="f"/>
                      <v:imagedata o:title=""/>
                      <o:lock v:ext="edit" aspectratio="f"/>
                    </v:shape>
                    <v:shape id="Freeform 151" o:spid="_x0000_s1026" o:spt="100" style="position:absolute;left:5100;top:1553;height:25;width:31;" filled="t" stroked="t" coordsize="31,25" o:gfxdata="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8AKTr4A&#10;AADeAAAADwAAAAAAAAABACAAAAAiAAAAZHJzL2Rvd25yZXYueG1sUEsBAhQAFAAAAAgAh07iQDMv&#10;BZ47AAAAOQAAABAAAAAAAAAAAQAgAAAADQEAAGRycy9zaGFwZXhtbC54bWxQSwUGAAAAAAYABgBb&#10;AQAAtwMAAAAA&#10;" path="m30,12l28,8,24,3,20,1,16,0,10,0,4,3,2,8,0,12,2,17,4,18,8,22,14,24,18,22,24,22,26,17,30,13,30,12,30,12e">
                      <v:path o:connectlocs="30,12;28,8;24,3;20,1;16,0;10,0;4,3;2,8;0,12;2,17;4,18;8,22;14,24;18,22;24,22;26,17;30,13;30,12;30,12" o:connectangles="0,0,0,0,0,0,0,0,0,0,0,0,0,0,0,0,0,0,0"/>
                      <v:fill on="t" focussize="0,0"/>
                      <v:stroke weight="1pt" color="#000000" joinstyle="round" endcap="round" startarrowwidth="narrow" startarrowlength="short" endarrowwidth="narrow" endarrowlength="short"/>
                      <v:imagedata o:title=""/>
                      <o:lock v:ext="edit" aspectratio="f"/>
                    </v:shape>
                  </v:group>
                  <v:rect id="Rectangle 152" o:spid="_x0000_s1026" o:spt="1" style="position:absolute;left:4580;top:1287;height:162;width:500;" filled="t" stroked="f" coordsize="21600,21600" o:gfxdata="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YLDObsAAADe&#10;AAAADwAAAAAAAAABACAAAAAiAAAAZHJzL2Rvd25yZXYueG1sUEsBAhQAFAAAAAgAh07iQDMvBZ47&#10;AAAAOQAAABAAAAAAAAAAAQAgAAAACgEAAGRycy9zaGFwZXhtbC54bWxQSwUGAAAAAAYABgBbAQAA&#10;tAMAAAAA&#10;">
                    <v:fill on="t" focussize="0,0"/>
                    <v:stroke on="f"/>
                    <v:imagedata o:title=""/>
                    <o:lock v:ext="edit" aspectratio="f"/>
                    <v:textbox inset="5.29251968503937pt,52.9259842519685,5.29251968503937pt,52.9259842519685">
                      <w:txbxContent>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润滑列表</w:t>
                          </w:r>
                        </w:p>
                      </w:txbxContent>
                    </v:textbox>
                  </v:rect>
                  <v:rect id="Rectangle 153" o:spid="_x0000_s1026" o:spt="1" style="position:absolute;left:4497;top:1477;height:170;width:735;" filled="t" stroked="t" coordsize="21600,21600" o:gfxdata="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lM&#10;cMEAAADeAAAADwAAAAAAAAABACAAAAAiAAAAZHJzL2Rvd25yZXYueG1sUEsBAhQAFAAAAAgAh07i&#10;QDMvBZ47AAAAOQAAABAAAAAAAAAAAQAgAAAAEAEAAGRycy9zaGFwZXhtbC54bWxQSwUGAAAAAAYA&#10;BgBbAQAAugMAAAAA&#10;">
                    <v:fill on="t" focussize="0,0"/>
                    <v:stroke weight="1pt" color="#000000" miterlimit="8" joinstyle="miter"/>
                    <v:imagedata o:title=""/>
                    <o:lock v:ext="edit" aspectratio="f"/>
                    <v:textbox inset="5.29251968503937pt,52.9259842519685,5.29251968503937pt,52.9259842519685">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润滑剂</w:t>
                          </w:r>
                        </w:p>
                      </w:txbxContent>
                    </v:textbox>
                  </v:rect>
                  <v:rect id="Rectangle 154" o:spid="_x0000_s1026" o:spt="1" style="position:absolute;left:4497;top:1703;height:170;width:735;" filled="t" stroked="t" coordsize="21600,21600" o:gfxdata="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IXp674A&#10;AADeAAAADwAAAAAAAAABACAAAAAiAAAAZHJzL2Rvd25yZXYueG1sUEsBAhQAFAAAAAgAh07iQDMv&#10;BZ47AAAAOQAAABAAAAAAAAAAAQAgAAAADQEAAGRycy9zaGFwZXhtbC54bWxQSwUGAAAAAAYABgBb&#10;AQAAtwMAAAAA&#10;">
                    <v:fill on="t" focussize="0,0"/>
                    <v:stroke weight="1pt" color="#000000" miterlimit="8" joinstyle="miter"/>
                    <v:imagedata o:title=""/>
                    <o:lock v:ext="edit" aspectratio="f"/>
                    <v:textbox inset="5.29251968503937pt,52.9259842519685,5.29251968503937pt,52.9259842519685">
                      <w:txbxContent>
                        <w:p>
                          <w:pPr>
                            <w:autoSpaceDE w:val="0"/>
                            <w:autoSpaceDN w:val="0"/>
                            <w:adjustRightInd w:val="0"/>
                            <w:rPr>
                              <w:rFonts w:ascii="Arial" w:hAnsi="Arial" w:cs="宋体"/>
                              <w:color w:val="000000" w:themeColor="text1"/>
                              <w:sz w:val="18"/>
                              <w:szCs w:val="24"/>
                              <w:lang w:val="zh-CN"/>
                              <w14:textFill>
                                <w14:solidFill>
                                  <w14:schemeClr w14:val="tx1"/>
                                </w14:solidFill>
                              </w14:textFill>
                            </w:rPr>
                          </w:pPr>
                          <w:r>
                            <w:rPr>
                              <w:rFonts w:hint="eastAsia" w:ascii="Arial" w:hAnsi="Arial" w:cs="宋体"/>
                              <w:color w:val="000000" w:themeColor="text1"/>
                              <w:sz w:val="18"/>
                              <w:szCs w:val="24"/>
                              <w:lang w:val="zh-CN"/>
                              <w14:textFill>
                                <w14:solidFill>
                                  <w14:schemeClr w14:val="tx1"/>
                                </w14:solidFill>
                              </w14:textFill>
                            </w:rPr>
                            <w:t>消费量</w:t>
                          </w:r>
                        </w:p>
                      </w:txbxContent>
                    </v:textbox>
                  </v:rect>
                </v:group>
                <v:line id="Line 155" o:spid="_x0000_s1026" o:spt="20" style="position:absolute;left:1375877;top:517314;flip:x;height:0;width:479232;" filled="f" stroked="t" coordsize="21600,21600" o:gfxdata="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6daeq1AAAAAUBAAAPAAAAAAAA&#10;AAEAIAAAACIAAABkcnMvZG93bnJldi54bWxQSwECFAAUAAAACACHTuJAohJ0Sd0BAACdAwAADgAA&#10;AAAAAAABACAAAAAjAQAAZHJzL2Uyb0RvYy54bWxQSwUGAAAAAAYABgBZAQAAcgUAAAAA&#10;">
                  <v:fill on="f" focussize="0,0"/>
                  <v:stroke weight="2pt" color="#000000" joinstyle="round" startarrowwidth="narrow" startarrowlength="short" endarrow="classic"/>
                  <v:imagedata o:title=""/>
                  <o:lock v:ext="edit" aspectratio="f"/>
                </v:line>
                <v:line id="Line 156" o:spid="_x0000_s1026" o:spt="20" style="position:absolute;left:4250049;top:843810;flip:x;height:0;width:479232;" filled="f" stroked="t" coordsize="21600,21600" o:gfxdata="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PU+aNDXAAAABQEAAA8AAAAA&#10;AAAAAQAgAAAAIgAAAGRycy9kb3ducmV2LnhtbFBLAQIUABQAAAAIAIdO4kDEGAG23AEAAJ0DAAAO&#10;AAAAAAAAAAEAIAAAACYBAABkcnMvZTJvRG9jLnhtbFBLBQYAAAAABgAGAFkBAAB0BQAAAAA=&#10;">
                  <v:fill on="f" focussize="0,0"/>
                  <v:stroke weight="2pt" color="#000000" joinstyle="round" startarrow="classic" endarrowwidth="narrow" endarrowlength="short"/>
                  <v:imagedata o:title=""/>
                  <o:lock v:ext="edit" aspectratio="f"/>
                </v:line>
                <v:line id="Line 157" o:spid="_x0000_s1026" o:spt="20" style="position:absolute;left:4250049;top:1170306;flip:x;height:0;width:636738;" filled="f" stroked="t" coordsize="21600,21600" o:gfxdata="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C6daeq1AAAAAUBAAAPAAAAAAAA&#10;AAEAIAAAACIAAABkcnMvZG93bnJldi54bWxQSwECFAAUAAAACACHTuJARlGSZd0BAACeAwAADgAA&#10;AAAAAAABACAAAAAjAQAAZHJzL2Uyb0RvYy54bWxQSwUGAAAAAAYABgBZAQAAcgUAAAAA&#10;">
                  <v:fill on="f" focussize="0,0"/>
                  <v:stroke weight="2pt" color="#000000" joinstyle="round" startarrowwidth="narrow" startarrowlength="short" endarrow="classic"/>
                  <v:imagedata o:title=""/>
                  <o:lock v:ext="edit" aspectratio="f"/>
                </v:line>
                <v:line id="Line 158" o:spid="_x0000_s1026" o:spt="20" style="position:absolute;left:836817;top:1953897;height:457094;width:0;" filled="f" stroked="t" coordsize="21600,21600" o:gfxdata="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RmW71AAAAAUBAAAPAAAAAAAAAAEAIAAAACIA&#10;AABkcnMvZG93bnJldi54bWxQSwECFAAUAAAACACHTuJAuGy0jtQBAACTAwAADgAAAAAAAAABACAA&#10;AAAjAQAAZHJzL2Uyb0RvYy54bWxQSwUGAAAAAAYABgBZAQAAaQUAAAAA&#10;">
                  <v:fill on="f" focussize="0,0"/>
                  <v:stroke weight="2pt" color="#000000" joinstyle="round" startarrowwidth="narrow" startarrowlength="short" endarrow="classic"/>
                  <v:imagedata o:title=""/>
                  <o:lock v:ext="edit" aspectratio="f"/>
                </v:line>
                <v:line id="Line 159" o:spid="_x0000_s1026" o:spt="20" style="position:absolute;left:828881;top:2687425;height:441858;width:7936;" filled="f" stroked="t" coordsize="21600,21600" o:gfxdata="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MUZlu9QAAAAFAQAADwAAAAAAAAABACAA&#10;AAAiAAAAZHJzL2Rvd25yZXYueG1sUEsBAhQAFAAAAAgAh07iQHLm9z3YAQAAlgMAAA4AAAAAAAAA&#10;AQAgAAAAIwEAAGRycy9lMm9Eb2MueG1sUEsFBgAAAAAGAAYAWQEAAG0FAAAAAA==&#10;">
                  <v:fill on="f" focussize="0,0"/>
                  <v:stroke weight="2pt" color="#000000" joinstyle="round" startarrowwidth="narrow" startarrowlength="short" endarrow="classic"/>
                  <v:imagedata o:title=""/>
                  <o:lock v:ext="edit" aspectratio="f"/>
                </v:line>
                <v:group id="Group 160" o:spid="_x0000_s1026" o:spt="203" style="position:absolute;left:1256222;top:1170306;height:326496;width:598888;" coordorigin="1440,1776" coordsize="480,240" o:gfxdata="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B6bp9v1QAAAAUB&#10;AAAPAAAAAAAAAAEAIAAAACIAAABkcnMvZG93bnJldi54bWxQSwECFAAUAAAACACHTuJAQQAnN5AC&#10;AADJCAAADgAAAAAAAAABACAAAAAkAQAAZHJzL2Uyb0RvYy54bWxQSwUGAAAAAAYABgBZAQAAJgYA&#10;AAAA&#10;">
                  <o:lock v:ext="edit" aspectratio="f"/>
                  <v:line id="Line 161" o:spid="_x0000_s1026" o:spt="20" style="position:absolute;left:1440;top:1776;flip:x;height:0;width:480;" filled="f" stroked="t" coordsize="21600,21600" o:gfxdata="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ICI8e/&#10;AAAA3gAAAA8AAAAAAAAAAQAgAAAAIgAAAGRycy9kb3ducmV2LnhtbFBLAQIUABQAAAAIAIdO4kAz&#10;LwWeOwAAADkAAAAQAAAAAAAAAAEAIAAAAA4BAABkcnMvc2hhcGV4bWwueG1sUEsFBgAAAAAGAAYA&#10;WwEAALgDAAAAAA==&#10;">
                    <v:fill on="f" focussize="0,0"/>
                    <v:stroke weight="2pt" color="#000000" joinstyle="round" startarrow="classic" endarrowwidth="narrow" endarrowlength="short"/>
                    <v:imagedata o:title=""/>
                    <o:lock v:ext="edit" aspectratio="f"/>
                  </v:line>
                  <v:line id="Line 162" o:spid="_x0000_s1026" o:spt="20" style="position:absolute;left:1440;top:2016;height:0;width:192;" filled="f" stroked="t" coordsize="21600,21600" o:gfxdata="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Kv/&#10;+sEAAADeAAAADwAAAAAAAAABACAAAAAiAAAAZHJzL2Rvd25yZXYueG1sUEsBAhQAFAAAAAgAh07i&#10;QDMvBZ47AAAAOQAAABAAAAAAAAAAAQAgAAAAEAEAAGRycy9zaGFwZXhtbC54bWxQSwUGAAAAAAYA&#10;BgBbAQAAugMAAAAA&#10;">
                    <v:fill on="f" focussize="0,0"/>
                    <v:stroke weight="2pt" color="#000000" joinstyle="round" startarrowwidth="narrow" startarrowlength="short" endarrowwidth="narrow" endarrowlength="short"/>
                    <v:imagedata o:title=""/>
                    <o:lock v:ext="edit" aspectratio="f"/>
                  </v:line>
                  <v:line id="Line 163" o:spid="_x0000_s1026" o:spt="20" style="position:absolute;left:1632;top:1776;flip:y;height:240;width:0;" filled="f" stroked="t" coordsize="21600,21600" o:gfxdata="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M0BlvQAA&#10;AN4AAAAPAAAAAAAAAAEAIAAAACIAAABkcnMvZG93bnJldi54bWxQSwECFAAUAAAACACHTuJAMy8F&#10;njsAAAA5AAAAEAAAAAAAAAABACAAAAAMAQAAZHJzL3NoYXBleG1sLnhtbFBLBQYAAAAABgAGAFsB&#10;AAC2AwAAAAA=&#10;">
                    <v:fill on="f" focussize="0,0"/>
                    <v:stroke weight="2pt" color="#000000" joinstyle="round" startarrowwidth="narrow" startarrowlength="short" endarrowwidth="narrow" endarrowlength="short"/>
                    <v:imagedata o:title=""/>
                    <o:lock v:ext="edit" aspectratio="f"/>
                  </v:line>
                </v:group>
                <v:group id="Group 164" o:spid="_x0000_s1026" o:spt="203" style="position:absolute;left:1169533;top:1496802;height:1057122;width:685577;" coordorigin="1248,2016" coordsize="672,768" o:gfxdata="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Hpun2/V&#10;AAAABQEAAA8AAAAAAAAAAQAgAAAAIgAAAGRycy9kb3ducmV2LnhtbFBLAQIUABQAAAAIAIdO4kC7&#10;P4zulQIAAMAIAAAOAAAAAAAAAAEAIAAAACQBAABkcnMvZTJvRG9jLnhtbFBLBQYAAAAABgAGAFkB&#10;AAArBgAAAAA=&#10;">
                  <o:lock v:ext="edit" aspectratio="f"/>
                  <v:line id="Line 165" o:spid="_x0000_s1026" o:spt="20" style="position:absolute;left:1728;top:2016;flip:x;height:0;width:192;" filled="f" stroked="t" coordsize="21600,21600" o:gfxdata="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Qz8evQAA&#10;AN4AAAAPAAAAAAAAAAEAIAAAACIAAABkcnMvZG93bnJldi54bWxQSwECFAAUAAAACACHTuJAMy8F&#10;njsAAAA5AAAAEAAAAAAAAAABACAAAAAMAQAAZHJzL3NoYXBleG1sLnhtbFBLBQYAAAAABgAGAFsB&#10;AAC2AwAAAAA=&#10;">
                    <v:fill on="f" focussize="0,0"/>
                    <v:stroke weight="2pt" color="#000000" joinstyle="round" startarrowwidth="narrow" startarrowlength="short" endarrowwidth="narrow" endarrowlength="short"/>
                    <v:imagedata o:title=""/>
                    <o:lock v:ext="edit" aspectratio="f"/>
                  </v:line>
                  <v:line id="Line 166" o:spid="_x0000_s1026" o:spt="20" style="position:absolute;left:1728;top:2016;height:768;width:0;" filled="f" stroked="t" coordsize="21600,21600" o:gfxdata="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IsWi/&#10;AAAA3gAAAA8AAAAAAAAAAQAgAAAAIgAAAGRycy9kb3ducmV2LnhtbFBLAQIUABQAAAAIAIdO4kAz&#10;LwWeOwAAADkAAAAQAAAAAAAAAAEAIAAAAA4BAABkcnMvc2hhcGV4bWwueG1sUEsFBgAAAAAGAAYA&#10;WwEAALgDAAAAAA==&#10;">
                    <v:fill on="f" focussize="0,0"/>
                    <v:stroke weight="2pt" color="#000000" joinstyle="round" startarrowwidth="narrow" startarrowlength="short" endarrowwidth="narrow" endarrowlength="short"/>
                    <v:imagedata o:title=""/>
                    <o:lock v:ext="edit" aspectratio="f"/>
                  </v:line>
                  <v:line id="Line 167" o:spid="_x0000_s1026" o:spt="20" style="position:absolute;left:1248;top:2784;height:0;width:480;" filled="f" stroked="t" coordsize="21600,21600" o:gfxdata="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YW8GvQAA&#10;AN4AAAAPAAAAAAAAAAEAIAAAACIAAABkcnMvZG93bnJldi54bWxQSwECFAAUAAAACACHTuJAMy8F&#10;njsAAAA5AAAAEAAAAAAAAAABACAAAAAMAQAAZHJzL3NoYXBleG1sLnhtbFBLBQYAAAAABgAGAFsB&#10;AAC2AwAAAAA=&#10;">
                    <v:fill on="f" focussize="0,0"/>
                    <v:stroke weight="2pt" color="#000000" joinstyle="round" startarrow="classic" endarrowwidth="narrow" endarrowlength="short"/>
                    <v:imagedata o:title=""/>
                    <o:lock v:ext="edit" aspectratio="f"/>
                  </v:line>
                </v:group>
                <v:line id="Line 168" o:spid="_x0000_s1026" o:spt="20" style="position:absolute;left:836817;top:2933385;flip:x;height:0;width:1198386;" filled="f" stroked="t" coordsize="21600,21600" o:gfxdata="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unWnqtQAAAAFAQAADwAAAAAA&#10;AAABACAAAAAiAAAAZHJzL2Rvd25yZXYueG1sUEsBAhQAFAAAAAgAh07iQFhgKxfeAQAAngMAAA4A&#10;AAAAAAAAAQAgAAAAIwEAAGRycy9lMm9Eb2MueG1sUEsFBgAAAAAGAAYAWQEAAHMFAAAAAA==&#10;">
                  <v:fill on="f" focussize="0,0"/>
                  <v:stroke weight="2pt" color="#000000" joinstyle="round" startarrowwidth="narrow" startarrowlength="short" endarrow="classic"/>
                  <v:imagedata o:title=""/>
                  <o:lock v:ext="edit" aspectratio="f"/>
                </v:line>
                <v:rect id="Rectangle 169" o:spid="_x0000_s1026" o:spt="1" style="position:absolute;left:1949735;top:2342790;height:785042;width:2205689;" fillcolor="#FFFF66" filled="t" stroked="f" coordsize="21600,21600" o:gfxdata="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yQaYGtQAAAAFAQAADwAAAAAAAAABACAAAAAiAAAAZHJzL2Rvd25yZXYueG1sUEsBAhQA&#10;FAAAAAgAh07iQDEa3txoAgAArQQAAA4AAAAAAAAAAQAgAAAAIwEAAGRycy9lMm9Eb2MueG1sUEsF&#10;BgAAAAAGAAYAWQEAAP0FAAAAAA==&#10;">
                  <v:fill on="t" focussize="0,0"/>
                  <v:stroke on="f"/>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000000"/>
                            <w:sz w:val="20"/>
                            <w:szCs w:val="28"/>
                            <w:lang w:val="en-GB"/>
                          </w:rPr>
                        </w:pPr>
                        <w:r>
                          <w:rPr>
                            <w:rFonts w:hint="eastAsia" w:ascii="Arial" w:hAnsi="Arial" w:cs="宋体"/>
                            <w:b/>
                            <w:bCs/>
                            <w:color w:val="000000"/>
                            <w:sz w:val="26"/>
                            <w:szCs w:val="36"/>
                            <w:lang w:val="zh-CN"/>
                          </w:rPr>
                          <w:t>历史</w:t>
                        </w:r>
                      </w:p>
                    </w:txbxContent>
                  </v:textbox>
                </v:rect>
                <v:shape id="AutoShape 170" o:spid="_x0000_s1026" o:spt="67" type="#_x0000_t67" style="position:absolute;left:2848371;top:1763078;height:576810;width:408416;v-text-anchor:middle;" fillcolor="#000000" filled="t" stroked="t" coordsize="21600,21600" o:gfxdata="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DOafTe1QAAAAUBAAAP&#10;AAAAAAAAAAEAIAAAACIAAABkcnMvZG93bnJldi54bWxQSwECFAAUAAAACACHTuJAeRchJo0CAABD&#10;BQAADgAAAAAAAAABACAAAAAkAQAAZHJzL2Uyb0RvYy54bWxQSwUGAAAAAAYABgBZAQAAIwYAAAAA&#10;" adj="12512,5400">
                  <v:fill on="t" focussize="0,0"/>
                  <v:stroke weight="1pt" color="#000000" miterlimit="8" joinstyle="miter"/>
                  <v:imagedata o:title=""/>
                  <o:lock v:ext="edit" aspectratio="f"/>
                  <v:shadow on="t" color="#000000" opacity="26214f" offset="2.12133858267717pt,2.12133858267717pt" origin="-32768f,-32768f" matrix="65536f,0f,0f,65536f"/>
                </v:shape>
                <v:rect id="Rectangle 171" o:spid="_x0000_s1026" o:spt="1" style="position:absolute;left:2544959;top:3647323;height:471604;width:1015850;" fillcolor="#FFFF66" filled="t" stroked="f" coordsize="21600,21600" o:gfxdata="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JBpga1AAAAAUBAAAPAAAAAAAAAAEAIAAAACIAAABkcnMvZG93bnJldi54bWxQSwECFAAU&#10;AAAACACHTuJAcfJWkmcCAACtBAAADgAAAAAAAAABACAAAAAjAQAAZHJzL2Uyb0RvYy54bWxQSwUG&#10;AAAAAAYABgBZAQAA/AUAAAAA&#10;">
                  <v:fill on="t" focussize="0,0"/>
                  <v:stroke on="f"/>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000000"/>
                            <w:sz w:val="20"/>
                            <w:szCs w:val="28"/>
                            <w:lang w:val="zh-CN"/>
                          </w:rPr>
                        </w:pPr>
                        <w:r>
                          <w:rPr>
                            <w:rFonts w:hint="eastAsia" w:ascii="Arial" w:hAnsi="Arial" w:cs="宋体"/>
                            <w:b/>
                            <w:bCs/>
                            <w:color w:val="000000"/>
                            <w:sz w:val="20"/>
                            <w:szCs w:val="28"/>
                            <w:lang w:val="zh-CN"/>
                          </w:rPr>
                          <w:t>持续</w:t>
                        </w:r>
                      </w:p>
                      <w:p>
                        <w:pPr>
                          <w:autoSpaceDE w:val="0"/>
                          <w:autoSpaceDN w:val="0"/>
                          <w:adjustRightInd w:val="0"/>
                          <w:jc w:val="center"/>
                          <w:rPr>
                            <w:rFonts w:ascii="Arial" w:hAnsi="Arial" w:cs="宋体"/>
                            <w:b/>
                            <w:bCs/>
                            <w:color w:val="000000"/>
                            <w:sz w:val="20"/>
                            <w:szCs w:val="28"/>
                            <w:lang w:val="zh-CN"/>
                          </w:rPr>
                        </w:pPr>
                        <w:r>
                          <w:rPr>
                            <w:rFonts w:hint="eastAsia" w:ascii="Arial" w:hAnsi="Arial" w:cs="宋体"/>
                            <w:b/>
                            <w:bCs/>
                            <w:color w:val="000000"/>
                            <w:sz w:val="20"/>
                            <w:szCs w:val="28"/>
                            <w:lang w:val="zh-CN"/>
                          </w:rPr>
                          <w:t>改善</w:t>
                        </w:r>
                      </w:p>
                    </w:txbxContent>
                  </v:textbox>
                </v:rect>
                <v:shape id="AutoShape 172" o:spid="_x0000_s1026" o:spt="67" type="#_x0000_t67" style="position:absolute;left:2848982;top:3199661;height:445486;width:409026;v-text-anchor:middle;" fillcolor="#000000" filled="t" stroked="t" coordsize="21600,21600" o:gfxdata="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c95+KtUAAAAFAQAADwAA&#10;AAAAAAABACAAAAAiAAAAZHJzL2Rvd25yZXYueG1sUEsBAhQAFAAAAAgAh07iQLDP6EOLAgAAQwUA&#10;AA4AAAAAAAAAAQAgAAAAJAEAAGRycy9lMm9Eb2MueG1sUEsFBgAAAAAGAAYAWQEAACEGAAAAAA==&#10;" adj="11683,5400">
                  <v:fill on="t" focussize="0,0"/>
                  <v:stroke weight="1pt" color="#000000" miterlimit="8" joinstyle="miter"/>
                  <v:imagedata o:title=""/>
                  <o:lock v:ext="edit" aspectratio="f"/>
                  <v:shadow on="t" color="#000000" opacity="26214f" offset="2.12133858267717pt,2.12133858267717pt" origin="-32768f,-32768f" matrix="65536f,0f,0f,65536f"/>
                </v:shape>
                <v:rect id="Rectangle 173" o:spid="_x0000_s1026" o:spt="1" style="position:absolute;left:2111403;top:2601700;height:441969;width:705723;" fillcolor="#FFFFFF" filled="t" stroked="t" coordsize="21600,21600" o:gfxdata="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C0upi0wAAAAUBAAAPAAAAAAAAAAEAIAAAACIAAABkcnMvZG93&#10;bnJldi54bWxQSwECFAAUAAAACACHTuJADQn/PXcCAAD2BAAADgAAAAAAAAABACAAAAAiAQAAZHJz&#10;L2Uyb0RvYy54bWxQSwUGAAAAAAYABgBZAQAACwYAAAAA&#10;">
                  <v:fill on="t" focussize="0,0"/>
                  <v:stroke weight="1pt" color="#000000" miterlimit="8" joinstyle="miter"/>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图形化</w:t>
                        </w:r>
                      </w:p>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的趋势分析</w:t>
                        </w:r>
                      </w:p>
                    </w:txbxContent>
                  </v:textbox>
                </v:rect>
                <v:rect id="Rectangle 174" o:spid="_x0000_s1026" o:spt="1" style="position:absolute;left:3258008;top:2611322;height:231449;width:699000;" fillcolor="#FFFFFF" filled="t" stroked="t" coordsize="21600,21600" o:gfxdata="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MLS6mLTAAAABQEAAA8AAAAAAAAAAQAgAAAAIgAAAGRycy9k&#10;b3ducmV2LnhtbFBLAQIUABQAAAAIAIdO4kBrLrpyeQIAAPYEAAAOAAAAAAAAAAEAIAAAACIBAABk&#10;cnMvZTJvRG9jLnhtbFBLBQYAAAAABgAGAFkBAAANBgAAAAA=&#10;">
                  <v:fill on="t" focussize="0,0"/>
                  <v:stroke weight="1pt" color="#000000" miterlimit="8" joinstyle="miter"/>
                  <v:imagedata o:title=""/>
                  <o:lock v:ext="edit" aspectratio="f"/>
                  <v:shadow on="t" color="#000000" opacity="26214f" offset="2.12133858267717pt,2.12133858267717pt" origin="-32768f,-32768f" matrix="65536f,0f,0f,65536f"/>
                  <v:textbox inset="5.29251968503937pt,52.9259842519685,5.29251968503937pt,52.9259842519685">
                    <w:txbxContent>
                      <w:p>
                        <w:pPr>
                          <w:autoSpaceDE w:val="0"/>
                          <w:autoSpaceDN w:val="0"/>
                          <w:adjustRightInd w:val="0"/>
                          <w:jc w:val="center"/>
                          <w:rPr>
                            <w:rFonts w:ascii="Arial" w:hAnsi="Arial" w:cs="宋体"/>
                            <w:b/>
                            <w:bCs/>
                            <w:color w:val="000000"/>
                            <w:sz w:val="18"/>
                            <w:szCs w:val="24"/>
                            <w:lang w:val="zh-CN"/>
                          </w:rPr>
                        </w:pPr>
                        <w:r>
                          <w:rPr>
                            <w:rFonts w:hint="eastAsia" w:ascii="Arial" w:hAnsi="Arial" w:cs="宋体"/>
                            <w:b/>
                            <w:bCs/>
                            <w:color w:val="000000"/>
                            <w:sz w:val="18"/>
                            <w:szCs w:val="24"/>
                            <w:lang w:val="zh-CN"/>
                          </w:rPr>
                          <w:t>检查记录</w:t>
                        </w:r>
                      </w:p>
                    </w:txbxContent>
                  </v:textbox>
                </v:rect>
                <w10:wrap type="none"/>
                <w10:anchorlock/>
              </v:group>
            </w:pict>
          </mc:Fallback>
        </mc:AlternateContent>
      </w:r>
    </w:p>
    <w:p>
      <w:pPr>
        <w:spacing w:line="360" w:lineRule="auto"/>
        <w:jc w:val="center"/>
        <w:rPr>
          <w:rFonts w:ascii="Arial" w:hAnsi="Arial" w:cs="Arial"/>
          <w:bCs/>
          <w:iCs/>
          <w:color w:val="000000"/>
          <w:sz w:val="18"/>
          <w:szCs w:val="18"/>
        </w:rPr>
      </w:pPr>
      <w:r>
        <w:rPr>
          <w:rFonts w:ascii="Arial" w:hAnsi="Arial" w:cs="Arial"/>
          <w:bCs/>
          <w:iCs/>
          <w:color w:val="000000"/>
          <w:sz w:val="18"/>
          <w:szCs w:val="18"/>
        </w:rPr>
        <w:t>点巡检路线功能</w:t>
      </w:r>
    </w:p>
    <w:p>
      <w:pPr>
        <w:spacing w:line="360" w:lineRule="auto"/>
        <w:jc w:val="center"/>
        <w:rPr>
          <w:rFonts w:ascii="Arial" w:hAnsi="Arial" w:cs="Arial"/>
          <w:bCs/>
          <w:i/>
          <w:color w:val="000000"/>
          <w:sz w:val="18"/>
          <w:szCs w:val="18"/>
        </w:rPr>
      </w:pPr>
    </w:p>
    <w:p>
      <w:pPr>
        <w:spacing w:line="360" w:lineRule="auto"/>
        <w:ind w:firstLine="420"/>
        <w:rPr>
          <w:rFonts w:ascii="Arial" w:hAnsi="Arial" w:cs="Arial"/>
          <w:b/>
          <w:sz w:val="24"/>
          <w:szCs w:val="24"/>
        </w:rPr>
      </w:pPr>
      <w:r>
        <w:rPr>
          <w:rFonts w:ascii="Arial" w:hAnsi="Arial" w:cs="Arial"/>
          <w:b/>
          <w:sz w:val="24"/>
          <w:szCs w:val="24"/>
        </w:rPr>
        <w:t>1)</w:t>
      </w:r>
      <w:r>
        <w:rPr>
          <w:rFonts w:ascii="Arial" w:hAnsi="Arial" w:cs="Arial"/>
          <w:b/>
          <w:sz w:val="24"/>
          <w:szCs w:val="24"/>
          <w:lang w:val="en-AU"/>
        </w:rPr>
        <w:t>.</w:t>
      </w:r>
      <w:r>
        <w:rPr>
          <w:rFonts w:hint="eastAsia" w:ascii="Arial" w:hAnsi="Arial" w:cs="Arial"/>
          <w:b/>
          <w:sz w:val="24"/>
          <w:szCs w:val="24"/>
        </w:rPr>
        <w:t xml:space="preserve"> </w:t>
      </w:r>
      <w:r>
        <w:rPr>
          <w:rFonts w:ascii="Arial" w:hAnsi="Arial" w:cs="Arial"/>
          <w:b/>
          <w:sz w:val="24"/>
          <w:szCs w:val="24"/>
        </w:rPr>
        <w:t>巡检路线工作流</w:t>
      </w:r>
    </w:p>
    <w:p>
      <w:pPr>
        <w:spacing w:line="360" w:lineRule="auto"/>
        <w:jc w:val="center"/>
        <w:rPr>
          <w:rFonts w:ascii="Arial" w:hAnsi="Arial" w:cs="Arial"/>
          <w:sz w:val="24"/>
          <w:szCs w:val="24"/>
        </w:rPr>
      </w:pPr>
      <w:r>
        <w:rPr>
          <w:rFonts w:ascii="Arial" w:hAnsi="Arial" w:cs="Arial"/>
          <w:sz w:val="24"/>
          <w:szCs w:val="24"/>
        </w:rPr>
        <w:drawing>
          <wp:inline distT="0" distB="0" distL="0" distR="0">
            <wp:extent cx="4962525" cy="3123565"/>
            <wp:effectExtent l="0" t="0" r="0" b="635"/>
            <wp:docPr id="18652" name="图片 18652" descr="C:\Users\Administrator\Desktop\QQ截图20121227153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 name="图片 18652" descr="C:\Users\Administrator\Desktop\QQ截图2012122715372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970384" cy="3128922"/>
                    </a:xfrm>
                    <a:prstGeom prst="rect">
                      <a:avLst/>
                    </a:prstGeom>
                    <a:noFill/>
                    <a:ln>
                      <a:noFill/>
                    </a:ln>
                  </pic:spPr>
                </pic:pic>
              </a:graphicData>
            </a:graphic>
          </wp:inline>
        </w:drawing>
      </w:r>
    </w:p>
    <w:p>
      <w:pPr>
        <w:spacing w:line="360" w:lineRule="auto"/>
        <w:jc w:val="center"/>
        <w:rPr>
          <w:rFonts w:ascii="Arial" w:hAnsi="Arial" w:cs="Arial"/>
          <w:bCs/>
          <w:iCs/>
          <w:color w:val="000000"/>
          <w:sz w:val="18"/>
          <w:szCs w:val="18"/>
        </w:rPr>
      </w:pPr>
      <w:r>
        <w:rPr>
          <w:rFonts w:ascii="Arial" w:hAnsi="Arial" w:cs="Arial"/>
          <w:bCs/>
          <w:iCs/>
          <w:color w:val="000000"/>
          <w:sz w:val="18"/>
          <w:szCs w:val="18"/>
        </w:rPr>
        <w:t>APIoT巡检工作流</w:t>
      </w:r>
    </w:p>
    <w:p>
      <w:pPr>
        <w:spacing w:line="360" w:lineRule="auto"/>
        <w:jc w:val="center"/>
        <w:rPr>
          <w:rFonts w:ascii="Arial" w:hAnsi="Arial" w:cs="Arial"/>
          <w:bCs/>
          <w:i/>
          <w:color w:val="000000"/>
          <w:sz w:val="18"/>
          <w:szCs w:val="18"/>
        </w:rPr>
      </w:pPr>
    </w:p>
    <w:p>
      <w:pPr>
        <w:spacing w:line="360" w:lineRule="auto"/>
        <w:jc w:val="center"/>
        <w:rPr>
          <w:rFonts w:ascii="Arial" w:hAnsi="Arial" w:cs="Arial"/>
          <w:bCs/>
          <w:i/>
          <w:color w:val="000000"/>
          <w:sz w:val="18"/>
          <w:szCs w:val="18"/>
        </w:rPr>
      </w:pPr>
      <w:r>
        <w:rPr>
          <w:rFonts w:ascii="Arial" w:hAnsi="Arial" w:cs="Arial"/>
          <w:bCs/>
          <w:i/>
          <w:color w:val="000000"/>
          <w:sz w:val="18"/>
          <w:szCs w:val="18"/>
        </w:rPr>
        <w:drawing>
          <wp:inline distT="0" distB="0" distL="0" distR="0">
            <wp:extent cx="5321300" cy="33147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21300" cy="3314700"/>
                    </a:xfrm>
                    <a:prstGeom prst="rect">
                      <a:avLst/>
                    </a:prstGeom>
                    <a:noFill/>
                    <a:ln>
                      <a:noFill/>
                    </a:ln>
                  </pic:spPr>
                </pic:pic>
              </a:graphicData>
            </a:graphic>
          </wp:inline>
        </w:drawing>
      </w:r>
    </w:p>
    <w:p>
      <w:pPr>
        <w:spacing w:line="360" w:lineRule="auto"/>
        <w:jc w:val="center"/>
        <w:rPr>
          <w:rFonts w:ascii="Arial" w:hAnsi="Arial" w:cs="Arial"/>
          <w:bCs/>
          <w:i/>
          <w:color w:val="000000"/>
          <w:sz w:val="18"/>
          <w:szCs w:val="18"/>
        </w:rPr>
      </w:pPr>
      <w:r>
        <w:rPr>
          <w:rFonts w:ascii="Arial" w:hAnsi="Arial" w:cs="Arial"/>
          <w:bCs/>
          <w:i/>
          <w:color w:val="000000"/>
          <w:sz w:val="18"/>
          <w:szCs w:val="18"/>
        </w:rPr>
        <w:t>APIoT客户点巡检工作流</w:t>
      </w:r>
      <w:r>
        <w:rPr>
          <w:rFonts w:hint="eastAsia" w:ascii="Arial" w:hAnsi="Arial" w:cs="Arial"/>
          <w:bCs/>
          <w:i/>
          <w:color w:val="000000"/>
          <w:sz w:val="18"/>
          <w:szCs w:val="18"/>
        </w:rPr>
        <w:t>（示例）</w:t>
      </w:r>
    </w:p>
    <w:p>
      <w:pPr>
        <w:spacing w:line="360" w:lineRule="auto"/>
        <w:rPr>
          <w:rFonts w:ascii="Arial" w:hAnsi="Arial" w:cs="Arial"/>
          <w:bCs/>
          <w:i/>
          <w:color w:val="000000"/>
          <w:sz w:val="18"/>
          <w:szCs w:val="18"/>
        </w:rPr>
      </w:pPr>
    </w:p>
    <w:p>
      <w:pPr>
        <w:spacing w:line="360" w:lineRule="auto"/>
        <w:ind w:firstLine="420"/>
        <w:rPr>
          <w:rFonts w:ascii="Arial" w:hAnsi="Arial" w:cs="Arial"/>
          <w:b/>
          <w:sz w:val="24"/>
          <w:szCs w:val="24"/>
        </w:rPr>
      </w:pPr>
      <w:r>
        <w:rPr>
          <w:rFonts w:ascii="Arial" w:hAnsi="Arial" w:cs="Arial"/>
          <w:b/>
          <w:sz w:val="24"/>
          <w:szCs w:val="24"/>
        </w:rPr>
        <w:t>2)</w:t>
      </w:r>
      <w:r>
        <w:rPr>
          <w:rFonts w:ascii="Arial" w:hAnsi="Arial" w:cs="Arial"/>
          <w:b/>
          <w:sz w:val="24"/>
          <w:szCs w:val="24"/>
          <w:lang w:val="en-AU"/>
        </w:rPr>
        <w:t xml:space="preserve">. </w:t>
      </w:r>
      <w:r>
        <w:rPr>
          <w:rFonts w:hint="eastAsia" w:ascii="Arial" w:hAnsi="Arial" w:cs="Arial"/>
          <w:b/>
          <w:sz w:val="24"/>
          <w:szCs w:val="24"/>
        </w:rPr>
        <w:t xml:space="preserve"> </w:t>
      </w:r>
      <w:r>
        <w:rPr>
          <w:rFonts w:ascii="Arial" w:hAnsi="Arial" w:cs="Arial"/>
          <w:b/>
          <w:sz w:val="24"/>
          <w:szCs w:val="24"/>
        </w:rPr>
        <w:t>巡检资源管理器</w:t>
      </w:r>
    </w:p>
    <w:p>
      <w:pPr>
        <w:spacing w:line="360" w:lineRule="auto"/>
        <w:jc w:val="center"/>
        <w:rPr>
          <w:rFonts w:ascii="Arial" w:hAnsi="Arial" w:cs="Arial"/>
          <w:sz w:val="24"/>
          <w:szCs w:val="24"/>
        </w:rPr>
      </w:pPr>
      <w:r>
        <w:drawing>
          <wp:inline distT="0" distB="0" distL="0" distR="0">
            <wp:extent cx="5278120" cy="2235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7"/>
                    <a:stretch>
                      <a:fillRect/>
                    </a:stretch>
                  </pic:blipFill>
                  <pic:spPr>
                    <a:xfrm>
                      <a:off x="0" y="0"/>
                      <a:ext cx="5278120" cy="2235200"/>
                    </a:xfrm>
                    <a:prstGeom prst="rect">
                      <a:avLst/>
                    </a:prstGeom>
                  </pic:spPr>
                </pic:pic>
              </a:graphicData>
            </a:graphic>
          </wp:inline>
        </w:drawing>
      </w:r>
    </w:p>
    <w:p>
      <w:pPr>
        <w:spacing w:line="360" w:lineRule="auto"/>
        <w:jc w:val="center"/>
        <w:rPr>
          <w:rFonts w:ascii="Arial" w:hAnsi="Arial" w:cs="Arial"/>
          <w:bCs/>
          <w:iCs/>
          <w:color w:val="000000"/>
          <w:sz w:val="18"/>
          <w:szCs w:val="18"/>
        </w:rPr>
      </w:pPr>
      <w:r>
        <w:rPr>
          <w:rFonts w:ascii="Arial" w:hAnsi="Arial" w:cs="Arial"/>
          <w:bCs/>
          <w:iCs/>
          <w:color w:val="000000"/>
          <w:sz w:val="18"/>
          <w:szCs w:val="18"/>
        </w:rPr>
        <w:t>APIoT巡检资源管理器</w:t>
      </w:r>
    </w:p>
    <w:p>
      <w:pPr>
        <w:spacing w:line="360" w:lineRule="auto"/>
        <w:rPr>
          <w:rFonts w:ascii="Arial" w:hAnsi="Arial" w:cs="Arial"/>
          <w:bCs/>
          <w:i/>
          <w:color w:val="000000"/>
          <w:sz w:val="18"/>
          <w:szCs w:val="18"/>
        </w:rPr>
      </w:pPr>
    </w:p>
    <w:p>
      <w:pPr>
        <w:spacing w:line="360" w:lineRule="auto"/>
        <w:ind w:firstLine="420"/>
        <w:rPr>
          <w:rFonts w:ascii="Arial" w:hAnsi="Arial" w:cs="Arial"/>
          <w:b/>
          <w:sz w:val="24"/>
          <w:szCs w:val="24"/>
        </w:rPr>
      </w:pPr>
      <w:r>
        <w:rPr>
          <w:rFonts w:ascii="Arial" w:hAnsi="Arial" w:cs="Arial"/>
          <w:b/>
          <w:sz w:val="24"/>
          <w:szCs w:val="24"/>
        </w:rPr>
        <w:t>3)</w:t>
      </w:r>
      <w:r>
        <w:rPr>
          <w:rFonts w:ascii="Arial" w:hAnsi="Arial" w:cs="Arial"/>
          <w:b/>
          <w:sz w:val="24"/>
          <w:szCs w:val="24"/>
          <w:lang w:val="en-AU"/>
        </w:rPr>
        <w:t xml:space="preserve">. </w:t>
      </w:r>
      <w:r>
        <w:rPr>
          <w:rFonts w:hint="eastAsia" w:ascii="Arial" w:hAnsi="Arial" w:cs="Arial"/>
          <w:b/>
          <w:sz w:val="24"/>
          <w:szCs w:val="24"/>
        </w:rPr>
        <w:t xml:space="preserve"> </w:t>
      </w:r>
      <w:r>
        <w:rPr>
          <w:rFonts w:ascii="Arial" w:hAnsi="Arial" w:cs="Arial"/>
          <w:b/>
          <w:sz w:val="24"/>
          <w:szCs w:val="24"/>
        </w:rPr>
        <w:t>巡检</w:t>
      </w:r>
      <w:r>
        <w:rPr>
          <w:rFonts w:hint="eastAsia" w:ascii="Arial" w:hAnsi="Arial" w:cs="Arial"/>
          <w:b/>
          <w:sz w:val="24"/>
          <w:szCs w:val="24"/>
        </w:rPr>
        <w:t>润滑工作汇总</w:t>
      </w:r>
    </w:p>
    <w:p>
      <w:pPr>
        <w:spacing w:line="360" w:lineRule="auto"/>
        <w:ind w:firstLine="420"/>
        <w:rPr>
          <w:rFonts w:hint="eastAsia" w:ascii="Arial" w:hAnsi="Arial" w:cs="Arial"/>
          <w:b/>
          <w:sz w:val="24"/>
          <w:szCs w:val="24"/>
        </w:rPr>
      </w:pPr>
    </w:p>
    <w:p>
      <w:pPr>
        <w:spacing w:line="360" w:lineRule="auto"/>
        <w:jc w:val="center"/>
        <w:rPr>
          <w:rFonts w:ascii="Arial" w:hAnsi="Arial" w:cs="Arial"/>
          <w:sz w:val="24"/>
          <w:szCs w:val="24"/>
        </w:rPr>
      </w:pPr>
      <w:r>
        <w:rPr>
          <w:rFonts w:ascii="Arial" w:hAnsi="Arial" w:cs="Arial"/>
          <w:sz w:val="24"/>
          <w:szCs w:val="24"/>
        </w:rPr>
        <w:drawing>
          <wp:inline distT="0" distB="0" distL="0" distR="0">
            <wp:extent cx="6038850" cy="320992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58">
                      <a:extLst>
                        <a:ext uri="{28A0092B-C50C-407E-A947-70E740481C1C}">
                          <a14:useLocalDpi xmlns:a14="http://schemas.microsoft.com/office/drawing/2010/main" val="0"/>
                        </a:ext>
                      </a:extLst>
                    </a:blip>
                    <a:srcRect l="783"/>
                    <a:stretch>
                      <a:fillRect/>
                    </a:stretch>
                  </pic:blipFill>
                  <pic:spPr>
                    <a:xfrm>
                      <a:off x="0" y="0"/>
                      <a:ext cx="6038850" cy="3209925"/>
                    </a:xfrm>
                    <a:prstGeom prst="rect">
                      <a:avLst/>
                    </a:prstGeom>
                    <a:noFill/>
                    <a:ln>
                      <a:noFill/>
                    </a:ln>
                  </pic:spPr>
                </pic:pic>
              </a:graphicData>
            </a:graphic>
          </wp:inline>
        </w:drawing>
      </w:r>
    </w:p>
    <w:p>
      <w:pPr>
        <w:spacing w:line="360" w:lineRule="auto"/>
        <w:jc w:val="center"/>
        <w:rPr>
          <w:rFonts w:ascii="Arial" w:hAnsi="Arial" w:cs="Arial"/>
          <w:sz w:val="24"/>
          <w:szCs w:val="24"/>
        </w:rPr>
      </w:pPr>
    </w:p>
    <w:p>
      <w:pPr>
        <w:spacing w:line="360" w:lineRule="auto"/>
        <w:jc w:val="center"/>
        <w:rPr>
          <w:rFonts w:ascii="Arial" w:hAnsi="Arial" w:cs="Arial"/>
          <w:sz w:val="24"/>
          <w:szCs w:val="24"/>
        </w:rPr>
      </w:pPr>
    </w:p>
    <w:p>
      <w:pPr>
        <w:spacing w:line="360" w:lineRule="auto"/>
        <w:ind w:firstLine="420"/>
        <w:rPr>
          <w:rFonts w:ascii="Arial" w:hAnsi="Arial" w:cs="Arial"/>
          <w:b/>
          <w:sz w:val="24"/>
          <w:szCs w:val="24"/>
        </w:rPr>
      </w:pPr>
      <w:r>
        <w:rPr>
          <w:rFonts w:ascii="Arial" w:hAnsi="Arial" w:cs="Arial"/>
          <w:b/>
          <w:sz w:val="24"/>
          <w:szCs w:val="24"/>
        </w:rPr>
        <w:t>4)</w:t>
      </w:r>
      <w:r>
        <w:rPr>
          <w:rFonts w:ascii="Arial" w:hAnsi="Arial" w:cs="Arial"/>
          <w:b/>
          <w:sz w:val="24"/>
          <w:szCs w:val="24"/>
          <w:lang w:val="en-AU"/>
        </w:rPr>
        <w:t xml:space="preserve">. </w:t>
      </w:r>
      <w:r>
        <w:rPr>
          <w:rFonts w:hint="eastAsia" w:ascii="Arial" w:hAnsi="Arial" w:cs="Arial"/>
          <w:b/>
          <w:sz w:val="24"/>
          <w:szCs w:val="24"/>
        </w:rPr>
        <w:t xml:space="preserve"> </w:t>
      </w:r>
      <w:r>
        <w:rPr>
          <w:rFonts w:ascii="Arial" w:hAnsi="Arial" w:cs="Arial"/>
          <w:b/>
          <w:sz w:val="24"/>
          <w:szCs w:val="24"/>
        </w:rPr>
        <w:t>点检润滑标准示例</w:t>
      </w:r>
    </w:p>
    <w:p>
      <w:pPr>
        <w:spacing w:line="360" w:lineRule="auto"/>
        <w:jc w:val="center"/>
        <w:rPr>
          <w:rFonts w:ascii="Arial" w:hAnsi="Arial" w:cs="Arial"/>
          <w:sz w:val="24"/>
          <w:szCs w:val="24"/>
        </w:rPr>
      </w:pPr>
      <w:r>
        <w:rPr>
          <w:rFonts w:ascii="Arial" w:hAnsi="Arial" w:cs="Arial"/>
          <w:sz w:val="24"/>
          <w:szCs w:val="24"/>
        </w:rPr>
        <w:drawing>
          <wp:inline distT="0" distB="0" distL="0" distR="0">
            <wp:extent cx="5464810" cy="374015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461745" cy="3738338"/>
                    </a:xfrm>
                    <a:prstGeom prst="rect">
                      <a:avLst/>
                    </a:prstGeom>
                    <a:noFill/>
                    <a:ln>
                      <a:noFill/>
                    </a:ln>
                  </pic:spPr>
                </pic:pic>
              </a:graphicData>
            </a:graphic>
          </wp:inline>
        </w:drawing>
      </w:r>
    </w:p>
    <w:p>
      <w:pPr>
        <w:spacing w:line="360" w:lineRule="auto"/>
        <w:jc w:val="center"/>
        <w:rPr>
          <w:rFonts w:ascii="Arial" w:hAnsi="Arial" w:cs="Arial"/>
          <w:sz w:val="24"/>
          <w:szCs w:val="24"/>
        </w:rPr>
      </w:pPr>
    </w:p>
    <w:p>
      <w:pPr>
        <w:spacing w:line="360" w:lineRule="auto"/>
        <w:jc w:val="center"/>
        <w:rPr>
          <w:rFonts w:ascii="Arial" w:hAnsi="Arial" w:cs="Arial"/>
          <w:sz w:val="24"/>
          <w:szCs w:val="24"/>
        </w:rPr>
      </w:pPr>
    </w:p>
    <w:p>
      <w:pPr>
        <w:spacing w:line="360" w:lineRule="auto"/>
        <w:jc w:val="left"/>
        <w:rPr>
          <w:rFonts w:ascii="Arial" w:hAnsi="Arial" w:cs="Arial"/>
          <w:sz w:val="24"/>
          <w:szCs w:val="24"/>
        </w:rPr>
      </w:pPr>
    </w:p>
    <w:p>
      <w:pPr>
        <w:spacing w:line="360" w:lineRule="auto"/>
        <w:ind w:firstLine="420"/>
        <w:rPr>
          <w:rFonts w:ascii="Arial" w:hAnsi="Arial" w:cs="Arial"/>
          <w:b/>
          <w:sz w:val="24"/>
          <w:szCs w:val="24"/>
        </w:rPr>
      </w:pPr>
      <w:r>
        <w:rPr>
          <w:rFonts w:ascii="Arial" w:hAnsi="Arial" w:cs="Arial"/>
          <w:b/>
          <w:sz w:val="24"/>
          <w:szCs w:val="24"/>
        </w:rPr>
        <w:t>5)</w:t>
      </w:r>
      <w:r>
        <w:rPr>
          <w:rFonts w:ascii="Arial" w:hAnsi="Arial" w:cs="Arial"/>
          <w:b/>
          <w:sz w:val="24"/>
          <w:szCs w:val="24"/>
          <w:lang w:val="en-AU"/>
        </w:rPr>
        <w:t xml:space="preserve">. </w:t>
      </w:r>
      <w:r>
        <w:rPr>
          <w:rFonts w:hint="eastAsia" w:ascii="Arial" w:hAnsi="Arial" w:cs="Arial"/>
          <w:b/>
          <w:sz w:val="24"/>
          <w:szCs w:val="24"/>
        </w:rPr>
        <w:t xml:space="preserve"> </w:t>
      </w:r>
      <w:r>
        <w:rPr>
          <w:rFonts w:ascii="Arial" w:hAnsi="Arial" w:cs="Arial"/>
          <w:b/>
          <w:sz w:val="24"/>
          <w:szCs w:val="24"/>
        </w:rPr>
        <w:t>巡检报警</w:t>
      </w:r>
    </w:p>
    <w:p>
      <w:pPr>
        <w:spacing w:line="360" w:lineRule="auto"/>
        <w:ind w:firstLine="420"/>
        <w:rPr>
          <w:rFonts w:ascii="Arial" w:hAnsi="Arial" w:cs="Arial"/>
          <w:b/>
          <w:sz w:val="24"/>
          <w:szCs w:val="24"/>
        </w:rPr>
      </w:pPr>
      <w:r>
        <w:rPr>
          <w:rFonts w:ascii="Arial" w:hAnsi="Arial" w:cs="Arial"/>
          <w:bCs/>
          <w:color w:val="000000"/>
          <w:sz w:val="24"/>
          <w:szCs w:val="24"/>
        </w:rPr>
        <w:t>APIoT系统</w:t>
      </w:r>
      <w:r>
        <w:rPr>
          <w:rFonts w:hint="eastAsia" w:ascii="Arial" w:hAnsi="Arial" w:cs="Arial"/>
          <w:bCs/>
          <w:color w:val="000000"/>
          <w:sz w:val="24"/>
          <w:szCs w:val="24"/>
        </w:rPr>
        <w:t>通过看板、邮件方式，对于设备的特定状态以及设备工单进行提醒。</w:t>
      </w:r>
    </w:p>
    <w:p>
      <w:pPr>
        <w:spacing w:line="360" w:lineRule="auto"/>
        <w:jc w:val="center"/>
        <w:rPr>
          <w:rFonts w:ascii="Arial" w:hAnsi="Arial" w:cs="Arial"/>
        </w:rPr>
      </w:pPr>
    </w:p>
    <w:p>
      <w:pPr>
        <w:spacing w:line="360" w:lineRule="auto"/>
        <w:jc w:val="center"/>
        <w:rPr>
          <w:rFonts w:ascii="Arial" w:hAnsi="Arial" w:cs="Arial"/>
        </w:rPr>
      </w:pPr>
      <w:r>
        <w:drawing>
          <wp:inline distT="0" distB="0" distL="0" distR="0">
            <wp:extent cx="5486400" cy="3238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0"/>
                    <a:stretch>
                      <a:fillRect/>
                    </a:stretch>
                  </pic:blipFill>
                  <pic:spPr>
                    <a:xfrm>
                      <a:off x="0" y="0"/>
                      <a:ext cx="5486400" cy="3238500"/>
                    </a:xfrm>
                    <a:prstGeom prst="rect">
                      <a:avLst/>
                    </a:prstGeom>
                  </pic:spPr>
                </pic:pic>
              </a:graphicData>
            </a:graphic>
          </wp:inline>
        </w:drawing>
      </w:r>
    </w:p>
    <w:p>
      <w:pPr>
        <w:spacing w:after="312" w:afterLines="100" w:line="360" w:lineRule="auto"/>
        <w:ind w:left="141" w:leftChars="67" w:firstLine="257"/>
        <w:rPr>
          <w:rFonts w:ascii="Arial" w:hAnsi="Arial" w:cs="Arial"/>
          <w:b/>
          <w:sz w:val="32"/>
          <w:szCs w:val="32"/>
        </w:rPr>
      </w:pPr>
    </w:p>
    <w:p>
      <w:pPr>
        <w:pStyle w:val="3"/>
        <w:spacing w:before="0" w:line="415" w:lineRule="auto"/>
        <w:ind w:left="398" w:hanging="398" w:hangingChars="132"/>
        <w:rPr>
          <w:rFonts w:ascii="Arial" w:hAnsi="Arial" w:cs="Arial" w:eastAsiaTheme="minorEastAsia"/>
          <w:i/>
          <w:sz w:val="30"/>
          <w:szCs w:val="30"/>
        </w:rPr>
      </w:pPr>
      <w:bookmarkStart w:id="67" w:name="_Toc32375"/>
      <w:bookmarkStart w:id="68" w:name="_Toc528659815"/>
      <w:bookmarkStart w:id="69" w:name="_Toc338434841"/>
      <w:bookmarkStart w:id="70" w:name="_Toc536270564"/>
      <w:bookmarkStart w:id="71" w:name="_Toc338927377"/>
      <w:r>
        <w:rPr>
          <w:rFonts w:ascii="Arial" w:hAnsi="Arial" w:cs="Arial" w:eastAsiaTheme="minorEastAsia"/>
          <w:iCs/>
          <w:sz w:val="30"/>
          <w:szCs w:val="30"/>
        </w:rPr>
        <w:t>4.5</w:t>
      </w:r>
      <w:r>
        <w:rPr>
          <w:rFonts w:hint="eastAsia" w:ascii="Arial" w:hAnsi="Arial" w:cs="Arial" w:eastAsiaTheme="minorEastAsia"/>
          <w:iCs/>
          <w:sz w:val="30"/>
          <w:szCs w:val="30"/>
        </w:rPr>
        <w:t xml:space="preserve"> </w:t>
      </w:r>
      <w:r>
        <w:rPr>
          <w:rFonts w:ascii="Arial" w:hAnsi="Arial" w:cs="Arial" w:eastAsiaTheme="minorEastAsia"/>
          <w:iCs/>
          <w:sz w:val="30"/>
          <w:szCs w:val="30"/>
        </w:rPr>
        <w:t>备件</w:t>
      </w:r>
      <w:r>
        <w:rPr>
          <w:rFonts w:hint="eastAsia" w:ascii="Arial" w:hAnsi="Arial" w:cs="Arial" w:eastAsiaTheme="minorEastAsia"/>
          <w:iCs/>
          <w:sz w:val="30"/>
          <w:szCs w:val="30"/>
        </w:rPr>
        <w:t>、机物料</w:t>
      </w:r>
      <w:r>
        <w:rPr>
          <w:rFonts w:ascii="Arial" w:hAnsi="Arial" w:cs="Arial" w:eastAsiaTheme="minorEastAsia"/>
          <w:iCs/>
          <w:sz w:val="30"/>
          <w:szCs w:val="30"/>
        </w:rPr>
        <w:t>管理</w:t>
      </w:r>
      <w:bookmarkEnd w:id="67"/>
      <w:bookmarkEnd w:id="68"/>
      <w:bookmarkEnd w:id="69"/>
      <w:bookmarkEnd w:id="70"/>
      <w:bookmarkEnd w:id="71"/>
    </w:p>
    <w:p>
      <w:pPr>
        <w:pStyle w:val="4"/>
        <w:rPr>
          <w:rFonts w:ascii="Arial" w:hAnsi="Arial" w:cs="Arial"/>
          <w:sz w:val="28"/>
          <w:szCs w:val="28"/>
        </w:rPr>
      </w:pPr>
      <w:bookmarkStart w:id="72" w:name="_Toc260999975"/>
      <w:bookmarkStart w:id="73" w:name="_Toc338927378"/>
      <w:bookmarkStart w:id="74" w:name="_Toc27212"/>
      <w:bookmarkStart w:id="75" w:name="_Toc528659816"/>
      <w:bookmarkStart w:id="76" w:name="_Toc338434842"/>
      <w:r>
        <w:rPr>
          <w:rFonts w:ascii="Arial" w:hAnsi="Arial" w:cs="Arial"/>
          <w:sz w:val="28"/>
          <w:szCs w:val="28"/>
        </w:rPr>
        <w:t xml:space="preserve">4.5.1 </w:t>
      </w:r>
      <w:bookmarkEnd w:id="72"/>
      <w:r>
        <w:rPr>
          <w:rFonts w:ascii="Arial" w:hAnsi="Arial" w:cs="Arial"/>
          <w:sz w:val="28"/>
          <w:szCs w:val="28"/>
        </w:rPr>
        <w:t>主要管理内容</w:t>
      </w:r>
      <w:bookmarkEnd w:id="73"/>
      <w:bookmarkEnd w:id="74"/>
      <w:bookmarkEnd w:id="75"/>
      <w:bookmarkEnd w:id="76"/>
    </w:p>
    <w:p>
      <w:pPr>
        <w:spacing w:line="360" w:lineRule="auto"/>
        <w:ind w:left="708" w:leftChars="337"/>
        <w:rPr>
          <w:rFonts w:ascii="Arial" w:hAnsi="Arial" w:cs="Arial"/>
          <w:b/>
          <w:sz w:val="24"/>
          <w:szCs w:val="24"/>
        </w:rPr>
      </w:pPr>
      <w:r>
        <w:rPr>
          <w:rFonts w:ascii="Arial" w:hAnsi="Arial" w:cs="Arial"/>
          <w:b/>
          <w:sz w:val="24"/>
          <w:szCs w:val="24"/>
        </w:rPr>
        <w:t>4.5.1.1备件发放</w:t>
      </w:r>
    </w:p>
    <w:p>
      <w:pPr>
        <w:spacing w:line="360" w:lineRule="auto"/>
        <w:ind w:left="708" w:leftChars="337"/>
        <w:rPr>
          <w:rFonts w:ascii="Arial" w:hAnsi="Arial" w:cs="Arial"/>
          <w:b/>
          <w:sz w:val="24"/>
          <w:szCs w:val="24"/>
        </w:rPr>
      </w:pPr>
      <w:r>
        <w:rPr>
          <w:rFonts w:ascii="Arial" w:hAnsi="Arial" w:cs="Arial"/>
          <w:b/>
          <w:sz w:val="24"/>
          <w:szCs w:val="24"/>
        </w:rPr>
        <w:t>4.5.1.2备件安全库存管理</w:t>
      </w:r>
    </w:p>
    <w:p>
      <w:pPr>
        <w:spacing w:line="360" w:lineRule="auto"/>
        <w:ind w:left="708" w:leftChars="337"/>
        <w:rPr>
          <w:rFonts w:ascii="Arial" w:hAnsi="Arial" w:cs="Arial"/>
          <w:b/>
          <w:sz w:val="24"/>
          <w:szCs w:val="24"/>
        </w:rPr>
      </w:pPr>
      <w:r>
        <w:rPr>
          <w:rFonts w:ascii="Arial" w:hAnsi="Arial" w:cs="Arial"/>
          <w:b/>
          <w:sz w:val="24"/>
          <w:szCs w:val="24"/>
        </w:rPr>
        <w:t>4.5.1.3备件盘点流程</w:t>
      </w:r>
    </w:p>
    <w:p>
      <w:pPr>
        <w:spacing w:line="360" w:lineRule="auto"/>
        <w:ind w:left="708" w:leftChars="337"/>
        <w:rPr>
          <w:rFonts w:ascii="Arial" w:hAnsi="Arial" w:cs="Arial"/>
          <w:b/>
          <w:sz w:val="24"/>
          <w:szCs w:val="24"/>
        </w:rPr>
      </w:pPr>
      <w:r>
        <w:rPr>
          <w:rFonts w:ascii="Arial" w:hAnsi="Arial" w:cs="Arial"/>
          <w:b/>
          <w:sz w:val="24"/>
          <w:szCs w:val="24"/>
        </w:rPr>
        <w:t>4.5.1.4备件报废流程</w:t>
      </w:r>
    </w:p>
    <w:p>
      <w:pPr>
        <w:spacing w:line="360" w:lineRule="auto"/>
        <w:ind w:left="708" w:leftChars="337"/>
        <w:rPr>
          <w:rFonts w:ascii="Arial" w:hAnsi="Arial" w:cs="Arial"/>
          <w:b/>
          <w:sz w:val="24"/>
          <w:szCs w:val="24"/>
        </w:rPr>
      </w:pPr>
      <w:r>
        <w:rPr>
          <w:rFonts w:ascii="Arial" w:hAnsi="Arial" w:cs="Arial"/>
          <w:b/>
          <w:sz w:val="24"/>
          <w:szCs w:val="24"/>
        </w:rPr>
        <w:t>4.5.1.5备件退库流程</w:t>
      </w:r>
    </w:p>
    <w:p>
      <w:pPr>
        <w:spacing w:line="360" w:lineRule="auto"/>
        <w:ind w:left="708" w:leftChars="337"/>
        <w:rPr>
          <w:rFonts w:ascii="Arial" w:hAnsi="Arial" w:cs="Arial"/>
          <w:b/>
          <w:sz w:val="24"/>
          <w:szCs w:val="24"/>
        </w:rPr>
      </w:pPr>
      <w:r>
        <w:rPr>
          <w:rFonts w:ascii="Arial" w:hAnsi="Arial" w:cs="Arial"/>
          <w:b/>
          <w:sz w:val="24"/>
          <w:szCs w:val="24"/>
        </w:rPr>
        <w:t>4.5.1.</w:t>
      </w:r>
      <w:r>
        <w:rPr>
          <w:rFonts w:hint="eastAsia" w:ascii="Arial" w:hAnsi="Arial" w:cs="Arial"/>
          <w:b/>
          <w:sz w:val="24"/>
          <w:szCs w:val="24"/>
        </w:rPr>
        <w:t>6 机物料管理</w:t>
      </w:r>
    </w:p>
    <w:p>
      <w:pPr>
        <w:spacing w:line="360" w:lineRule="auto"/>
        <w:ind w:left="708" w:leftChars="337"/>
        <w:rPr>
          <w:rFonts w:ascii="Arial" w:hAnsi="Arial" w:cs="Arial"/>
          <w:b/>
          <w:sz w:val="24"/>
          <w:szCs w:val="24"/>
        </w:rPr>
      </w:pPr>
      <w:r>
        <w:rPr>
          <w:rFonts w:ascii="Arial" w:hAnsi="Arial" w:cs="Arial"/>
          <w:b/>
          <w:sz w:val="24"/>
          <w:szCs w:val="24"/>
        </w:rPr>
        <w:t>4.5.1.</w:t>
      </w:r>
      <w:r>
        <w:rPr>
          <w:rFonts w:hint="eastAsia" w:ascii="Arial" w:hAnsi="Arial" w:cs="Arial"/>
          <w:b/>
          <w:sz w:val="24"/>
          <w:szCs w:val="24"/>
        </w:rPr>
        <w:t>7</w:t>
      </w:r>
      <w:r>
        <w:rPr>
          <w:rFonts w:ascii="Arial" w:hAnsi="Arial" w:cs="Arial"/>
          <w:b/>
          <w:sz w:val="24"/>
          <w:szCs w:val="24"/>
        </w:rPr>
        <w:t>工具管理</w:t>
      </w:r>
    </w:p>
    <w:p>
      <w:pPr>
        <w:pStyle w:val="5"/>
        <w:rPr>
          <w:rFonts w:ascii="Arial" w:hAnsi="Arial" w:cs="Arial" w:eastAsiaTheme="minorEastAsia"/>
          <w:sz w:val="24"/>
          <w:szCs w:val="24"/>
        </w:rPr>
      </w:pPr>
      <w:r>
        <w:rPr>
          <w:rFonts w:ascii="Arial" w:hAnsi="Arial" w:cs="Arial" w:eastAsiaTheme="minorEastAsia"/>
          <w:sz w:val="24"/>
          <w:szCs w:val="24"/>
        </w:rPr>
        <w:t>4.5.1.1备件发放</w:t>
      </w:r>
    </w:p>
    <w:p>
      <w:pPr>
        <w:spacing w:line="360" w:lineRule="auto"/>
        <w:ind w:left="616" w:leftChars="64" w:hanging="482" w:hangingChars="200"/>
        <w:rPr>
          <w:rFonts w:ascii="Arial" w:hAnsi="Arial" w:cs="Arial"/>
          <w:b/>
          <w:bCs/>
          <w:sz w:val="24"/>
          <w:szCs w:val="24"/>
        </w:rPr>
      </w:pPr>
      <w:r>
        <w:rPr>
          <w:rFonts w:ascii="Arial" w:hAnsi="Arial" w:cs="Arial"/>
          <w:b/>
          <w:bCs/>
          <w:sz w:val="24"/>
          <w:szCs w:val="24"/>
        </w:rPr>
        <w:t>1)</w:t>
      </w:r>
      <w:r>
        <w:rPr>
          <w:rFonts w:ascii="Arial" w:hAnsi="Arial" w:cs="Arial"/>
          <w:b/>
          <w:bCs/>
          <w:sz w:val="24"/>
          <w:szCs w:val="24"/>
        </w:rPr>
        <w:tab/>
      </w:r>
      <w:r>
        <w:rPr>
          <w:rFonts w:ascii="Arial" w:hAnsi="Arial" w:cs="Arial"/>
          <w:b/>
          <w:bCs/>
          <w:sz w:val="24"/>
          <w:szCs w:val="24"/>
        </w:rPr>
        <w:t>备件的查询</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备件名称：根据备件的名称进行查询库存</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备件型号：根据备件的型号进行查询库存</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备件品牌：根据备件的品牌进行查询库存</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备件图片：根据备件库存备件图片进行查询</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备件图纸：根据备件的加工图号进行查询库存</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工单号码：根据工单要求备件库位进行查询库存信息</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备件库位：根据已知库位信息进行查询库存</w:t>
      </w:r>
    </w:p>
    <w:p>
      <w:pPr>
        <w:tabs>
          <w:tab w:val="left" w:pos="709"/>
        </w:tabs>
        <w:spacing w:line="360" w:lineRule="auto"/>
        <w:ind w:left="616" w:leftChars="64" w:hanging="482" w:hangingChars="200"/>
        <w:rPr>
          <w:rFonts w:ascii="Arial" w:hAnsi="Arial" w:cs="Arial"/>
          <w:sz w:val="24"/>
          <w:szCs w:val="24"/>
        </w:rPr>
      </w:pPr>
      <w:r>
        <w:rPr>
          <w:rFonts w:ascii="Arial" w:hAnsi="Arial" w:cs="Arial"/>
          <w:b/>
          <w:bCs/>
          <w:sz w:val="24"/>
          <w:szCs w:val="24"/>
        </w:rPr>
        <w:t>2)</w:t>
      </w:r>
      <w:r>
        <w:rPr>
          <w:rFonts w:ascii="Arial" w:hAnsi="Arial" w:cs="Arial"/>
          <w:sz w:val="24"/>
          <w:szCs w:val="24"/>
        </w:rPr>
        <w:tab/>
      </w:r>
      <w:r>
        <w:rPr>
          <w:rFonts w:ascii="Arial" w:hAnsi="Arial" w:cs="Arial"/>
          <w:b/>
          <w:bCs/>
          <w:sz w:val="24"/>
          <w:szCs w:val="24"/>
        </w:rPr>
        <w:t>备件的领用</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备件型号：领用备件的型号</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备件名称确认：领用备件的名称</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备件位置：领用备件的库位</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备件数量：领用备件的数量</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备件归属工单：领用备件的归属工单</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备件使用成本中心：领用备件的归结成本中心</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备件领用人确认：备件领用人</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备件发放人确认：备件领用发放人</w:t>
      </w:r>
    </w:p>
    <w:p>
      <w:pPr>
        <w:widowControl/>
        <w:numPr>
          <w:ilvl w:val="1"/>
          <w:numId w:val="25"/>
        </w:numPr>
        <w:tabs>
          <w:tab w:val="left" w:pos="851"/>
          <w:tab w:val="clear" w:pos="1560"/>
        </w:tabs>
        <w:spacing w:line="360" w:lineRule="auto"/>
        <w:ind w:left="850" w:hanging="425"/>
        <w:rPr>
          <w:rFonts w:ascii="Arial" w:hAnsi="Arial" w:cs="Arial"/>
          <w:szCs w:val="21"/>
        </w:rPr>
      </w:pPr>
      <w:r>
        <w:rPr>
          <w:rFonts w:hint="eastAsia" w:ascii="Arial" w:hAnsi="Arial" w:cs="Arial"/>
          <w:szCs w:val="21"/>
        </w:rPr>
        <w:t>支持通过扫码等方式进行无人值守领用</w:t>
      </w:r>
    </w:p>
    <w:p>
      <w:pPr>
        <w:pStyle w:val="5"/>
        <w:spacing w:after="0" w:line="377" w:lineRule="auto"/>
        <w:rPr>
          <w:rFonts w:ascii="Arial" w:hAnsi="Arial" w:cs="Arial" w:eastAsiaTheme="minorEastAsia"/>
          <w:sz w:val="24"/>
          <w:szCs w:val="24"/>
        </w:rPr>
      </w:pPr>
      <w:r>
        <w:rPr>
          <w:rFonts w:ascii="Arial" w:hAnsi="Arial" w:cs="Arial" w:eastAsiaTheme="minorEastAsia"/>
          <w:sz w:val="24"/>
          <w:szCs w:val="24"/>
        </w:rPr>
        <w:t>4.5.1.2安全库存管理</w:t>
      </w:r>
    </w:p>
    <w:p>
      <w:pPr>
        <w:widowControl/>
        <w:numPr>
          <w:ilvl w:val="0"/>
          <w:numId w:val="26"/>
        </w:numPr>
        <w:spacing w:line="360" w:lineRule="auto"/>
        <w:rPr>
          <w:rFonts w:ascii="Arial" w:hAnsi="Arial" w:cs="Arial"/>
          <w:b/>
          <w:bCs/>
          <w:sz w:val="24"/>
          <w:szCs w:val="24"/>
        </w:rPr>
      </w:pPr>
      <w:r>
        <w:rPr>
          <w:rFonts w:ascii="Arial" w:hAnsi="Arial" w:cs="Arial"/>
          <w:b/>
          <w:bCs/>
          <w:sz w:val="24"/>
          <w:szCs w:val="24"/>
        </w:rPr>
        <w:t>安全库存建立</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备件号的建立：控制备件的备件编号</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备件基础信息的确认：控制备件的相关信息</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备件安全库存的设定：控制备件的安全库存的填写</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备件使用设备：控制备件所使用的机台</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备件品牌：控制备件的品牌要求</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备件库位：控制备件的库存位置</w:t>
      </w:r>
    </w:p>
    <w:p>
      <w:pPr>
        <w:widowControl/>
        <w:numPr>
          <w:ilvl w:val="0"/>
          <w:numId w:val="26"/>
        </w:numPr>
        <w:spacing w:line="360" w:lineRule="auto"/>
        <w:rPr>
          <w:rFonts w:ascii="Arial" w:hAnsi="Arial" w:cs="Arial"/>
          <w:b/>
          <w:bCs/>
          <w:sz w:val="24"/>
          <w:szCs w:val="24"/>
        </w:rPr>
      </w:pPr>
      <w:r>
        <w:rPr>
          <w:rFonts w:ascii="Arial" w:hAnsi="Arial" w:cs="Arial"/>
          <w:b/>
          <w:bCs/>
          <w:sz w:val="24"/>
          <w:szCs w:val="24"/>
        </w:rPr>
        <w:t>安全库存管理</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备件安全库存的优化：由数据以及系统的支持逐步改善适合公司放置的安全库存量</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备件供货周期的统计：统计备件的安全供货时间</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备件使用情况的汇总：统计备件的使用情况，分析设备故障点</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备件品牌型号的替代：备件的不同品牌的替代使用，减少设备的停机时间</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备件库存量的提醒：备件安全库存量的提醒以及采购，保证库存保证设备正常运行</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备件库存金额的趋势：统计库存金额的发展趋势，分析设备的使用情况</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备件的计划性采购：有战略性质的将备件有计划的进行采购，从而优化库存周转率</w:t>
      </w:r>
    </w:p>
    <w:p>
      <w:pPr>
        <w:widowControl/>
        <w:numPr>
          <w:ilvl w:val="0"/>
          <w:numId w:val="26"/>
        </w:numPr>
        <w:spacing w:line="360" w:lineRule="auto"/>
        <w:rPr>
          <w:rFonts w:ascii="Arial" w:hAnsi="Arial" w:cs="Arial"/>
          <w:b/>
          <w:bCs/>
          <w:sz w:val="24"/>
          <w:szCs w:val="24"/>
        </w:rPr>
      </w:pPr>
      <w:r>
        <w:rPr>
          <w:rFonts w:ascii="Arial" w:hAnsi="Arial" w:cs="Arial"/>
          <w:b/>
          <w:bCs/>
          <w:sz w:val="24"/>
          <w:szCs w:val="24"/>
        </w:rPr>
        <w:t>安全库存量回顾</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备件号：带有设备树信息的备件代号</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备件名称：备件的自身名称</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备件型号：备件的型号或图号等技术信息</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备件规格：备件的技术参数或技术信息</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备件单价：备件每批次不同的采购单价</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备件消耗量：备件在一定时间内的不同消耗量</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备件库存数量：备件现有的库存数量</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备件品牌：备件的品牌</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备件供货周期：备件在采购订单下达到入库的时间均值</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备件供应商信息：备件每批次供应商的信息</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备件安全库存历史：备件每次修改数量的历史记录</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备件设备使用数量：备件在所有设备上使用的实际数量</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备件安全库存量推荐：系统推荐的备件安全库存数量</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备件安全库存量确认：备件安全库存数量修改完毕后的确认</w:t>
      </w:r>
    </w:p>
    <w:p>
      <w:pPr>
        <w:pStyle w:val="5"/>
        <w:spacing w:after="0" w:line="377" w:lineRule="auto"/>
        <w:rPr>
          <w:rFonts w:ascii="Arial" w:hAnsi="Arial" w:cs="Arial" w:eastAsiaTheme="minorEastAsia"/>
          <w:sz w:val="24"/>
          <w:szCs w:val="24"/>
        </w:rPr>
      </w:pPr>
      <w:r>
        <w:rPr>
          <w:rFonts w:ascii="Arial" w:hAnsi="Arial" w:cs="Arial" w:eastAsiaTheme="minorEastAsia"/>
          <w:sz w:val="24"/>
          <w:szCs w:val="24"/>
        </w:rPr>
        <w:t>4.5.1.3备件盘点流程</w:t>
      </w:r>
    </w:p>
    <w:p>
      <w:pPr>
        <w:widowControl/>
        <w:numPr>
          <w:ilvl w:val="0"/>
          <w:numId w:val="27"/>
        </w:numPr>
        <w:spacing w:line="360" w:lineRule="auto"/>
        <w:rPr>
          <w:rFonts w:ascii="Arial" w:hAnsi="Arial" w:cs="Arial"/>
          <w:b/>
          <w:bCs/>
          <w:sz w:val="24"/>
          <w:szCs w:val="24"/>
        </w:rPr>
      </w:pPr>
      <w:r>
        <w:rPr>
          <w:rFonts w:ascii="Arial" w:hAnsi="Arial" w:cs="Arial"/>
          <w:b/>
          <w:bCs/>
          <w:sz w:val="24"/>
          <w:szCs w:val="24"/>
        </w:rPr>
        <w:t>库存盘点信息, 盘点备件时所需统计信息</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备件名称</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备件型号</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备件库存数量</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备件品牌</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备件最后一次领用时间</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备件实际库存情况</w:t>
      </w:r>
    </w:p>
    <w:p>
      <w:pPr>
        <w:widowControl/>
        <w:numPr>
          <w:ilvl w:val="0"/>
          <w:numId w:val="27"/>
        </w:numPr>
        <w:spacing w:line="360" w:lineRule="auto"/>
        <w:rPr>
          <w:rFonts w:ascii="Arial" w:hAnsi="Arial" w:cs="Arial"/>
          <w:b/>
          <w:bCs/>
          <w:sz w:val="24"/>
          <w:szCs w:val="24"/>
        </w:rPr>
      </w:pPr>
      <w:r>
        <w:rPr>
          <w:rFonts w:ascii="Arial" w:hAnsi="Arial" w:cs="Arial"/>
          <w:b/>
          <w:bCs/>
          <w:sz w:val="24"/>
          <w:szCs w:val="24"/>
        </w:rPr>
        <w:t>库存盘点和数据录入</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 xml:space="preserve">备件库存数量：盘点确认备件的实际库存数量 </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备件型号：盘点确认备件的实际库存型号</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备件品牌：盘点确认备件的实际库存品牌</w:t>
      </w:r>
    </w:p>
    <w:p>
      <w:pPr>
        <w:widowControl/>
        <w:numPr>
          <w:ilvl w:val="0"/>
          <w:numId w:val="27"/>
        </w:numPr>
        <w:spacing w:line="360" w:lineRule="auto"/>
        <w:rPr>
          <w:rFonts w:ascii="Arial" w:hAnsi="Arial" w:cs="Arial"/>
          <w:b/>
          <w:bCs/>
          <w:sz w:val="24"/>
          <w:szCs w:val="24"/>
        </w:rPr>
      </w:pPr>
      <w:r>
        <w:rPr>
          <w:rFonts w:ascii="Arial" w:hAnsi="Arial" w:cs="Arial"/>
          <w:b/>
          <w:bCs/>
          <w:sz w:val="24"/>
          <w:szCs w:val="24"/>
        </w:rPr>
        <w:t>盘点报告</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出错备件清单</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出错备件数量汇总</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出错备件金额汇总</w:t>
      </w:r>
    </w:p>
    <w:p>
      <w:pPr>
        <w:widowControl/>
        <w:numPr>
          <w:ilvl w:val="1"/>
          <w:numId w:val="25"/>
        </w:numPr>
        <w:tabs>
          <w:tab w:val="left" w:pos="851"/>
          <w:tab w:val="clear" w:pos="1560"/>
        </w:tabs>
        <w:spacing w:line="360" w:lineRule="auto"/>
        <w:ind w:left="850" w:hanging="425"/>
        <w:rPr>
          <w:rFonts w:ascii="Arial" w:hAnsi="Arial" w:cs="Arial"/>
          <w:szCs w:val="21"/>
        </w:rPr>
      </w:pPr>
      <w:r>
        <w:rPr>
          <w:rFonts w:ascii="Arial" w:hAnsi="Arial" w:cs="Arial"/>
          <w:szCs w:val="21"/>
        </w:rPr>
        <w:t>动态盘点：以上的均为固定式盘点，在日常工作中要求有动态盘点</w:t>
      </w:r>
    </w:p>
    <w:p>
      <w:pPr>
        <w:widowControl/>
        <w:numPr>
          <w:ilvl w:val="2"/>
          <w:numId w:val="28"/>
        </w:numPr>
        <w:tabs>
          <w:tab w:val="left" w:pos="840"/>
        </w:tabs>
        <w:spacing w:line="360" w:lineRule="auto"/>
        <w:rPr>
          <w:rFonts w:ascii="Arial" w:hAnsi="Arial" w:cs="Arial"/>
          <w:b/>
          <w:sz w:val="24"/>
          <w:szCs w:val="24"/>
        </w:rPr>
      </w:pPr>
      <w:r>
        <w:rPr>
          <w:rFonts w:ascii="Arial" w:hAnsi="Arial" w:cs="Arial"/>
          <w:b/>
          <w:sz w:val="24"/>
          <w:szCs w:val="24"/>
        </w:rPr>
        <w:t xml:space="preserve">入库动态盘点 </w:t>
      </w:r>
    </w:p>
    <w:p>
      <w:pPr>
        <w:widowControl/>
        <w:numPr>
          <w:ilvl w:val="1"/>
          <w:numId w:val="29"/>
        </w:numPr>
        <w:tabs>
          <w:tab w:val="left" w:pos="1260"/>
          <w:tab w:val="clear" w:pos="840"/>
        </w:tabs>
        <w:spacing w:line="360" w:lineRule="auto"/>
        <w:ind w:left="1276"/>
        <w:rPr>
          <w:rFonts w:ascii="Arial" w:hAnsi="Arial" w:cs="Arial"/>
          <w:szCs w:val="21"/>
        </w:rPr>
      </w:pPr>
      <w:r>
        <w:rPr>
          <w:rFonts w:ascii="Arial" w:hAnsi="Arial" w:cs="Arial"/>
          <w:szCs w:val="21"/>
        </w:rPr>
        <w:t>每日入库备件名称</w:t>
      </w:r>
    </w:p>
    <w:p>
      <w:pPr>
        <w:widowControl/>
        <w:numPr>
          <w:ilvl w:val="1"/>
          <w:numId w:val="29"/>
        </w:numPr>
        <w:tabs>
          <w:tab w:val="left" w:pos="1260"/>
          <w:tab w:val="clear" w:pos="840"/>
        </w:tabs>
        <w:spacing w:line="360" w:lineRule="auto"/>
        <w:ind w:left="1276"/>
        <w:rPr>
          <w:rFonts w:ascii="Arial" w:hAnsi="Arial" w:cs="Arial"/>
          <w:szCs w:val="21"/>
        </w:rPr>
      </w:pPr>
      <w:r>
        <w:rPr>
          <w:rFonts w:ascii="Arial" w:hAnsi="Arial" w:cs="Arial"/>
          <w:szCs w:val="21"/>
        </w:rPr>
        <w:t>每日入库备件型号</w:t>
      </w:r>
    </w:p>
    <w:p>
      <w:pPr>
        <w:widowControl/>
        <w:numPr>
          <w:ilvl w:val="1"/>
          <w:numId w:val="29"/>
        </w:numPr>
        <w:tabs>
          <w:tab w:val="left" w:pos="1260"/>
          <w:tab w:val="clear" w:pos="840"/>
        </w:tabs>
        <w:spacing w:line="360" w:lineRule="auto"/>
        <w:ind w:left="1276"/>
        <w:rPr>
          <w:rFonts w:ascii="Arial" w:hAnsi="Arial" w:cs="Arial"/>
          <w:szCs w:val="21"/>
        </w:rPr>
      </w:pPr>
      <w:r>
        <w:rPr>
          <w:rFonts w:ascii="Arial" w:hAnsi="Arial" w:cs="Arial"/>
          <w:szCs w:val="21"/>
        </w:rPr>
        <w:t>每日入库备件数量</w:t>
      </w:r>
    </w:p>
    <w:p>
      <w:pPr>
        <w:widowControl/>
        <w:numPr>
          <w:ilvl w:val="1"/>
          <w:numId w:val="29"/>
        </w:numPr>
        <w:tabs>
          <w:tab w:val="left" w:pos="1260"/>
          <w:tab w:val="clear" w:pos="840"/>
        </w:tabs>
        <w:spacing w:line="360" w:lineRule="auto"/>
        <w:ind w:left="1276"/>
        <w:rPr>
          <w:rFonts w:ascii="Arial" w:hAnsi="Arial" w:cs="Arial"/>
          <w:szCs w:val="21"/>
        </w:rPr>
      </w:pPr>
      <w:r>
        <w:rPr>
          <w:rFonts w:ascii="Arial" w:hAnsi="Arial" w:cs="Arial"/>
          <w:szCs w:val="21"/>
        </w:rPr>
        <w:t>每日入库备件品牌</w:t>
      </w:r>
    </w:p>
    <w:p>
      <w:pPr>
        <w:widowControl/>
        <w:numPr>
          <w:ilvl w:val="1"/>
          <w:numId w:val="29"/>
        </w:numPr>
        <w:tabs>
          <w:tab w:val="left" w:pos="1260"/>
          <w:tab w:val="clear" w:pos="840"/>
        </w:tabs>
        <w:spacing w:line="360" w:lineRule="auto"/>
        <w:ind w:left="1276"/>
        <w:rPr>
          <w:rFonts w:ascii="Arial" w:hAnsi="Arial" w:cs="Arial"/>
          <w:szCs w:val="21"/>
        </w:rPr>
      </w:pPr>
      <w:r>
        <w:rPr>
          <w:rFonts w:ascii="Arial" w:hAnsi="Arial" w:cs="Arial"/>
          <w:szCs w:val="21"/>
        </w:rPr>
        <w:t>每日入库备件数量盈亏</w:t>
      </w:r>
    </w:p>
    <w:p>
      <w:pPr>
        <w:widowControl/>
        <w:numPr>
          <w:ilvl w:val="1"/>
          <w:numId w:val="29"/>
        </w:numPr>
        <w:tabs>
          <w:tab w:val="left" w:pos="1260"/>
          <w:tab w:val="clear" w:pos="840"/>
        </w:tabs>
        <w:spacing w:line="360" w:lineRule="auto"/>
        <w:ind w:left="1276"/>
        <w:rPr>
          <w:rFonts w:ascii="Arial" w:hAnsi="Arial" w:cs="Arial"/>
          <w:szCs w:val="21"/>
        </w:rPr>
      </w:pPr>
      <w:r>
        <w:rPr>
          <w:rFonts w:ascii="Arial" w:hAnsi="Arial" w:cs="Arial"/>
          <w:szCs w:val="21"/>
        </w:rPr>
        <w:t>每日入库备件金额盈亏</w:t>
      </w:r>
    </w:p>
    <w:p>
      <w:pPr>
        <w:widowControl/>
        <w:numPr>
          <w:ilvl w:val="1"/>
          <w:numId w:val="29"/>
        </w:numPr>
        <w:tabs>
          <w:tab w:val="left" w:pos="1260"/>
          <w:tab w:val="clear" w:pos="840"/>
        </w:tabs>
        <w:spacing w:line="360" w:lineRule="auto"/>
        <w:ind w:left="1276"/>
        <w:rPr>
          <w:rFonts w:ascii="Arial" w:hAnsi="Arial" w:cs="Arial"/>
          <w:szCs w:val="21"/>
        </w:rPr>
      </w:pPr>
      <w:r>
        <w:rPr>
          <w:rFonts w:ascii="Arial" w:hAnsi="Arial" w:cs="Arial"/>
          <w:szCs w:val="21"/>
        </w:rPr>
        <w:t>动态入库盘点报告</w:t>
      </w:r>
    </w:p>
    <w:p>
      <w:pPr>
        <w:widowControl/>
        <w:numPr>
          <w:ilvl w:val="2"/>
          <w:numId w:val="28"/>
        </w:numPr>
        <w:tabs>
          <w:tab w:val="left" w:pos="840"/>
        </w:tabs>
        <w:spacing w:line="360" w:lineRule="auto"/>
        <w:rPr>
          <w:rFonts w:ascii="Arial" w:hAnsi="Arial" w:cs="Arial"/>
          <w:b/>
          <w:sz w:val="24"/>
          <w:szCs w:val="24"/>
        </w:rPr>
      </w:pPr>
      <w:r>
        <w:rPr>
          <w:rFonts w:ascii="Arial" w:hAnsi="Arial" w:cs="Arial"/>
          <w:b/>
          <w:sz w:val="24"/>
          <w:szCs w:val="24"/>
        </w:rPr>
        <w:t>出库动态盘点</w:t>
      </w:r>
    </w:p>
    <w:p>
      <w:pPr>
        <w:widowControl/>
        <w:numPr>
          <w:ilvl w:val="0"/>
          <w:numId w:val="30"/>
        </w:numPr>
        <w:tabs>
          <w:tab w:val="left" w:pos="1276"/>
          <w:tab w:val="clear" w:pos="840"/>
        </w:tabs>
        <w:spacing w:line="360" w:lineRule="auto"/>
        <w:ind w:left="1276"/>
        <w:rPr>
          <w:rFonts w:ascii="Arial" w:hAnsi="Arial" w:cs="Arial"/>
          <w:szCs w:val="21"/>
        </w:rPr>
      </w:pPr>
      <w:r>
        <w:rPr>
          <w:rFonts w:ascii="Arial" w:hAnsi="Arial" w:cs="Arial"/>
          <w:szCs w:val="21"/>
        </w:rPr>
        <w:t>每日出库备件名称</w:t>
      </w:r>
    </w:p>
    <w:p>
      <w:pPr>
        <w:widowControl/>
        <w:numPr>
          <w:ilvl w:val="0"/>
          <w:numId w:val="30"/>
        </w:numPr>
        <w:tabs>
          <w:tab w:val="left" w:pos="1276"/>
          <w:tab w:val="clear" w:pos="840"/>
        </w:tabs>
        <w:spacing w:line="360" w:lineRule="auto"/>
        <w:ind w:left="1276"/>
        <w:rPr>
          <w:rFonts w:ascii="Arial" w:hAnsi="Arial" w:cs="Arial"/>
          <w:szCs w:val="21"/>
        </w:rPr>
      </w:pPr>
      <w:r>
        <w:rPr>
          <w:rFonts w:ascii="Arial" w:hAnsi="Arial" w:cs="Arial"/>
          <w:szCs w:val="21"/>
        </w:rPr>
        <w:t>每日出库备件型号</w:t>
      </w:r>
    </w:p>
    <w:p>
      <w:pPr>
        <w:widowControl/>
        <w:numPr>
          <w:ilvl w:val="0"/>
          <w:numId w:val="30"/>
        </w:numPr>
        <w:tabs>
          <w:tab w:val="left" w:pos="1276"/>
          <w:tab w:val="clear" w:pos="840"/>
        </w:tabs>
        <w:spacing w:line="360" w:lineRule="auto"/>
        <w:ind w:left="1276"/>
        <w:rPr>
          <w:rFonts w:ascii="Arial" w:hAnsi="Arial" w:cs="Arial"/>
          <w:szCs w:val="21"/>
        </w:rPr>
      </w:pPr>
      <w:r>
        <w:rPr>
          <w:rFonts w:ascii="Arial" w:hAnsi="Arial" w:cs="Arial"/>
          <w:szCs w:val="21"/>
        </w:rPr>
        <w:t>每日出库备件数量</w:t>
      </w:r>
    </w:p>
    <w:p>
      <w:pPr>
        <w:widowControl/>
        <w:numPr>
          <w:ilvl w:val="0"/>
          <w:numId w:val="30"/>
        </w:numPr>
        <w:tabs>
          <w:tab w:val="left" w:pos="1276"/>
          <w:tab w:val="clear" w:pos="840"/>
        </w:tabs>
        <w:spacing w:line="360" w:lineRule="auto"/>
        <w:ind w:left="1276"/>
        <w:rPr>
          <w:rFonts w:ascii="Arial" w:hAnsi="Arial" w:cs="Arial"/>
          <w:szCs w:val="21"/>
        </w:rPr>
      </w:pPr>
      <w:r>
        <w:rPr>
          <w:rFonts w:ascii="Arial" w:hAnsi="Arial" w:cs="Arial"/>
          <w:szCs w:val="21"/>
        </w:rPr>
        <w:t>每日出库备件品牌</w:t>
      </w:r>
    </w:p>
    <w:p>
      <w:pPr>
        <w:widowControl/>
        <w:numPr>
          <w:ilvl w:val="0"/>
          <w:numId w:val="30"/>
        </w:numPr>
        <w:tabs>
          <w:tab w:val="left" w:pos="1276"/>
          <w:tab w:val="clear" w:pos="840"/>
        </w:tabs>
        <w:spacing w:line="360" w:lineRule="auto"/>
        <w:ind w:left="1276"/>
        <w:rPr>
          <w:rFonts w:ascii="Arial" w:hAnsi="Arial" w:cs="Arial"/>
          <w:szCs w:val="21"/>
        </w:rPr>
      </w:pPr>
      <w:r>
        <w:rPr>
          <w:rFonts w:ascii="Arial" w:hAnsi="Arial" w:cs="Arial"/>
          <w:szCs w:val="21"/>
        </w:rPr>
        <w:t>每日出库备件数量盈亏</w:t>
      </w:r>
    </w:p>
    <w:p>
      <w:pPr>
        <w:widowControl/>
        <w:numPr>
          <w:ilvl w:val="0"/>
          <w:numId w:val="30"/>
        </w:numPr>
        <w:tabs>
          <w:tab w:val="left" w:pos="1276"/>
          <w:tab w:val="clear" w:pos="840"/>
        </w:tabs>
        <w:spacing w:line="360" w:lineRule="auto"/>
        <w:ind w:left="1276"/>
        <w:rPr>
          <w:rFonts w:ascii="Arial" w:hAnsi="Arial" w:cs="Arial"/>
          <w:szCs w:val="21"/>
        </w:rPr>
      </w:pPr>
      <w:r>
        <w:rPr>
          <w:rFonts w:ascii="Arial" w:hAnsi="Arial" w:cs="Arial"/>
          <w:szCs w:val="21"/>
        </w:rPr>
        <w:t>每日出库备件金额盈亏</w:t>
      </w:r>
    </w:p>
    <w:p>
      <w:pPr>
        <w:widowControl/>
        <w:numPr>
          <w:ilvl w:val="0"/>
          <w:numId w:val="30"/>
        </w:numPr>
        <w:tabs>
          <w:tab w:val="left" w:pos="1276"/>
          <w:tab w:val="clear" w:pos="840"/>
        </w:tabs>
        <w:spacing w:line="360" w:lineRule="auto"/>
        <w:ind w:left="1276"/>
        <w:rPr>
          <w:rFonts w:ascii="Arial" w:hAnsi="Arial" w:cs="Arial"/>
          <w:szCs w:val="21"/>
        </w:rPr>
      </w:pPr>
      <w:r>
        <w:rPr>
          <w:rFonts w:ascii="Arial" w:hAnsi="Arial" w:cs="Arial"/>
          <w:szCs w:val="21"/>
        </w:rPr>
        <w:t>动态出库盘点报告</w:t>
      </w:r>
    </w:p>
    <w:p>
      <w:pPr>
        <w:pStyle w:val="5"/>
        <w:spacing w:before="0" w:after="0" w:line="377" w:lineRule="auto"/>
        <w:rPr>
          <w:rFonts w:ascii="Arial" w:hAnsi="Arial" w:cs="Arial" w:eastAsiaTheme="minorEastAsia"/>
          <w:sz w:val="24"/>
          <w:szCs w:val="24"/>
        </w:rPr>
      </w:pPr>
      <w:r>
        <w:rPr>
          <w:rFonts w:ascii="Arial" w:hAnsi="Arial" w:cs="Arial" w:eastAsiaTheme="minorEastAsia"/>
          <w:sz w:val="24"/>
          <w:szCs w:val="24"/>
        </w:rPr>
        <w:t>4.5.1.4库存报废流程</w:t>
      </w:r>
    </w:p>
    <w:p>
      <w:pPr>
        <w:widowControl/>
        <w:numPr>
          <w:ilvl w:val="0"/>
          <w:numId w:val="31"/>
        </w:numPr>
        <w:spacing w:line="360" w:lineRule="auto"/>
        <w:rPr>
          <w:rFonts w:ascii="Arial" w:hAnsi="Arial" w:cs="Arial"/>
          <w:b/>
          <w:bCs/>
          <w:sz w:val="24"/>
          <w:szCs w:val="24"/>
        </w:rPr>
      </w:pPr>
      <w:r>
        <w:rPr>
          <w:rFonts w:ascii="Arial" w:hAnsi="Arial" w:cs="Arial"/>
          <w:b/>
          <w:bCs/>
          <w:sz w:val="24"/>
          <w:szCs w:val="24"/>
        </w:rPr>
        <w:t xml:space="preserve">报废管理                                                                                                                       </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备件名称</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备件型号</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备件数量</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备件单价</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备件总金额</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备件品牌</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备件使用机台</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备件入库时间</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备件使用情况</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报废理由</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备件设备责任人确认</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部门经理确认</w:t>
      </w:r>
    </w:p>
    <w:p>
      <w:pPr>
        <w:widowControl/>
        <w:numPr>
          <w:ilvl w:val="0"/>
          <w:numId w:val="31"/>
        </w:numPr>
        <w:spacing w:line="360" w:lineRule="auto"/>
        <w:rPr>
          <w:rFonts w:ascii="Arial" w:hAnsi="Arial" w:cs="Arial"/>
          <w:b/>
          <w:bCs/>
          <w:sz w:val="24"/>
          <w:szCs w:val="24"/>
        </w:rPr>
      </w:pPr>
      <w:r>
        <w:rPr>
          <w:rFonts w:ascii="Arial" w:hAnsi="Arial" w:cs="Arial"/>
          <w:b/>
          <w:bCs/>
          <w:sz w:val="24"/>
          <w:szCs w:val="24"/>
        </w:rPr>
        <w:t>报废报表</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备件名称</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备件型号</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备件数量</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备件单价</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备件总金额</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备件品牌</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备件使用机台</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备件入库时间</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备件使用情况</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报废理由</w:t>
      </w:r>
    </w:p>
    <w:p>
      <w:pPr>
        <w:pStyle w:val="5"/>
        <w:spacing w:before="0" w:after="0" w:line="377" w:lineRule="auto"/>
        <w:rPr>
          <w:rFonts w:ascii="Arial" w:hAnsi="Arial" w:cs="Arial" w:eastAsiaTheme="minorEastAsia"/>
          <w:sz w:val="24"/>
          <w:szCs w:val="24"/>
        </w:rPr>
      </w:pPr>
      <w:r>
        <w:rPr>
          <w:rFonts w:ascii="Arial" w:hAnsi="Arial" w:cs="Arial" w:eastAsiaTheme="minorEastAsia"/>
          <w:sz w:val="24"/>
          <w:szCs w:val="24"/>
        </w:rPr>
        <w:t>4.5.1.5备件退库流程</w:t>
      </w:r>
    </w:p>
    <w:p>
      <w:pPr>
        <w:widowControl/>
        <w:numPr>
          <w:ilvl w:val="0"/>
          <w:numId w:val="33"/>
        </w:numPr>
        <w:spacing w:line="360" w:lineRule="auto"/>
        <w:rPr>
          <w:rFonts w:ascii="Arial" w:hAnsi="Arial" w:cs="Arial"/>
          <w:b/>
          <w:bCs/>
          <w:sz w:val="24"/>
          <w:szCs w:val="24"/>
        </w:rPr>
      </w:pPr>
      <w:r>
        <w:rPr>
          <w:rFonts w:ascii="Arial" w:hAnsi="Arial" w:cs="Arial"/>
          <w:b/>
          <w:bCs/>
          <w:sz w:val="24"/>
          <w:szCs w:val="24"/>
        </w:rPr>
        <w:t>备件的查询：退库备件的信息查询</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备件名称：退库备件的名称</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备件型号：退库备件的型号</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工作单号：退库备件的工作单号</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备件领用时间：退库备件的领用时间</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备件库位：退库备件的放置库位号</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备件领用人：退库备件的领用时的领用人</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 xml:space="preserve">备件发放人：退库备件领用时的发放人 </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备件成本归结：退库备件领用时的成本归结地</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备件订单号：退库备件的订单号</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备件请购单号：退库备件的请购单号</w:t>
      </w:r>
    </w:p>
    <w:p>
      <w:pPr>
        <w:widowControl/>
        <w:numPr>
          <w:ilvl w:val="0"/>
          <w:numId w:val="33"/>
        </w:numPr>
        <w:spacing w:line="360" w:lineRule="auto"/>
        <w:rPr>
          <w:rFonts w:ascii="Arial" w:hAnsi="Arial" w:cs="Arial"/>
          <w:b/>
          <w:bCs/>
          <w:sz w:val="24"/>
          <w:szCs w:val="24"/>
        </w:rPr>
      </w:pPr>
      <w:r>
        <w:rPr>
          <w:rFonts w:ascii="Arial" w:hAnsi="Arial" w:cs="Arial"/>
          <w:b/>
          <w:bCs/>
          <w:sz w:val="24"/>
          <w:szCs w:val="24"/>
        </w:rPr>
        <w:t>备件的退库：备件退库数据录入</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备件名称：退库备件的名称录入</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备件型号：退库备件的实际型号录入</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备件库位：退库备件的库位确认并录入</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备件退库时间：退库备件的实际时间录入</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备件的成本中心：退库备件领用时的成本中心录入</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备件退库数量：退库备件的实际退库数量录入</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备件退库原因：退库备件的实际退库原因录入</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备件退库确认：退库备件的品质确认录入</w:t>
      </w:r>
    </w:p>
    <w:p>
      <w:pPr>
        <w:widowControl/>
        <w:numPr>
          <w:ilvl w:val="2"/>
          <w:numId w:val="32"/>
        </w:numPr>
        <w:tabs>
          <w:tab w:val="clear" w:pos="1260"/>
        </w:tabs>
        <w:spacing w:line="360" w:lineRule="auto"/>
        <w:ind w:left="851"/>
        <w:rPr>
          <w:rFonts w:ascii="Arial" w:hAnsi="Arial" w:cs="Arial"/>
          <w:szCs w:val="21"/>
        </w:rPr>
      </w:pPr>
      <w:r>
        <w:rPr>
          <w:rFonts w:ascii="Arial" w:hAnsi="Arial" w:cs="Arial"/>
          <w:szCs w:val="21"/>
        </w:rPr>
        <w:t>备件退库接收人：退库备件的实际接收人录入</w:t>
      </w:r>
    </w:p>
    <w:p>
      <w:pPr>
        <w:widowControl/>
        <w:numPr>
          <w:ilvl w:val="1"/>
          <w:numId w:val="34"/>
        </w:numPr>
        <w:tabs>
          <w:tab w:val="clear" w:pos="1260"/>
        </w:tabs>
        <w:spacing w:line="360" w:lineRule="auto"/>
        <w:ind w:left="851" w:hanging="425"/>
        <w:rPr>
          <w:rFonts w:ascii="Arial" w:hAnsi="Arial" w:cs="Arial"/>
          <w:szCs w:val="21"/>
        </w:rPr>
      </w:pPr>
      <w:r>
        <w:rPr>
          <w:rFonts w:ascii="Arial" w:hAnsi="Arial" w:cs="Arial"/>
          <w:szCs w:val="21"/>
        </w:rPr>
        <w:t>备件的退库金额均以出库金额再次入库。</w:t>
      </w:r>
    </w:p>
    <w:p>
      <w:pPr>
        <w:widowControl/>
        <w:numPr>
          <w:ilvl w:val="1"/>
          <w:numId w:val="34"/>
        </w:numPr>
        <w:tabs>
          <w:tab w:val="clear" w:pos="1260"/>
        </w:tabs>
        <w:spacing w:line="360" w:lineRule="auto"/>
        <w:ind w:left="851" w:hanging="425"/>
        <w:rPr>
          <w:rFonts w:ascii="Arial" w:hAnsi="Arial" w:cs="Arial"/>
          <w:szCs w:val="21"/>
        </w:rPr>
      </w:pPr>
      <w:r>
        <w:rPr>
          <w:rFonts w:ascii="Arial" w:hAnsi="Arial" w:cs="Arial"/>
          <w:szCs w:val="21"/>
        </w:rPr>
        <w:t>备件的库存信息将按照最后一批备件入库时间计算。</w:t>
      </w:r>
    </w:p>
    <w:p>
      <w:pPr>
        <w:pStyle w:val="5"/>
        <w:spacing w:before="0" w:after="0" w:line="377" w:lineRule="auto"/>
        <w:rPr>
          <w:rFonts w:ascii="Arial" w:hAnsi="Arial" w:cs="Arial" w:eastAsiaTheme="minorEastAsia"/>
          <w:sz w:val="24"/>
          <w:szCs w:val="24"/>
        </w:rPr>
      </w:pPr>
      <w:r>
        <w:rPr>
          <w:rFonts w:ascii="Arial" w:hAnsi="Arial" w:cs="Arial" w:eastAsiaTheme="minorEastAsia"/>
          <w:sz w:val="24"/>
          <w:szCs w:val="24"/>
        </w:rPr>
        <w:t>4.5.1.6</w:t>
      </w:r>
      <w:r>
        <w:rPr>
          <w:rFonts w:hint="eastAsia" w:ascii="Arial" w:hAnsi="Arial" w:cs="Arial" w:eastAsiaTheme="minorEastAsia"/>
          <w:sz w:val="24"/>
          <w:szCs w:val="24"/>
        </w:rPr>
        <w:t>机物料</w:t>
      </w:r>
      <w:r>
        <w:rPr>
          <w:rFonts w:ascii="Arial" w:hAnsi="Arial" w:cs="Arial" w:eastAsiaTheme="minorEastAsia"/>
          <w:sz w:val="24"/>
          <w:szCs w:val="24"/>
        </w:rPr>
        <w:t>管理</w:t>
      </w:r>
    </w:p>
    <w:p>
      <w:pPr>
        <w:widowControl/>
        <w:numPr>
          <w:ilvl w:val="0"/>
          <w:numId w:val="35"/>
        </w:numPr>
        <w:spacing w:line="360" w:lineRule="auto"/>
        <w:ind w:firstLine="6"/>
        <w:rPr>
          <w:rFonts w:ascii="Arial" w:hAnsi="Arial" w:cs="Arial"/>
          <w:szCs w:val="21"/>
        </w:rPr>
      </w:pPr>
      <w:r>
        <w:rPr>
          <w:rFonts w:hint="eastAsia" w:ascii="Arial" w:hAnsi="Arial" w:cs="Arial"/>
          <w:szCs w:val="21"/>
        </w:rPr>
        <w:t>机物料</w:t>
      </w:r>
      <w:r>
        <w:rPr>
          <w:rFonts w:ascii="Arial" w:hAnsi="Arial" w:cs="Arial"/>
          <w:szCs w:val="21"/>
        </w:rPr>
        <w:t>名称：领用</w:t>
      </w:r>
      <w:r>
        <w:rPr>
          <w:rFonts w:hint="eastAsia" w:ascii="Arial" w:hAnsi="Arial" w:cs="Arial"/>
          <w:szCs w:val="21"/>
        </w:rPr>
        <w:t>机物料</w:t>
      </w:r>
      <w:r>
        <w:rPr>
          <w:rFonts w:ascii="Arial" w:hAnsi="Arial" w:cs="Arial"/>
          <w:szCs w:val="21"/>
        </w:rPr>
        <w:t>的名称</w:t>
      </w:r>
    </w:p>
    <w:p>
      <w:pPr>
        <w:widowControl/>
        <w:numPr>
          <w:ilvl w:val="0"/>
          <w:numId w:val="35"/>
        </w:numPr>
        <w:spacing w:line="360" w:lineRule="auto"/>
        <w:ind w:firstLine="6"/>
        <w:rPr>
          <w:rFonts w:ascii="Arial" w:hAnsi="Arial" w:cs="Arial"/>
          <w:szCs w:val="21"/>
        </w:rPr>
      </w:pPr>
      <w:r>
        <w:rPr>
          <w:rFonts w:hint="eastAsia" w:ascii="Arial" w:hAnsi="Arial" w:cs="Arial"/>
          <w:szCs w:val="21"/>
        </w:rPr>
        <w:t>机物料</w:t>
      </w:r>
      <w:r>
        <w:rPr>
          <w:rFonts w:ascii="Arial" w:hAnsi="Arial" w:cs="Arial"/>
          <w:szCs w:val="21"/>
        </w:rPr>
        <w:t>型号：领用</w:t>
      </w:r>
      <w:r>
        <w:rPr>
          <w:rFonts w:hint="eastAsia" w:ascii="Arial" w:hAnsi="Arial" w:cs="Arial"/>
          <w:szCs w:val="21"/>
        </w:rPr>
        <w:t>机物料</w:t>
      </w:r>
      <w:r>
        <w:rPr>
          <w:rFonts w:ascii="Arial" w:hAnsi="Arial" w:cs="Arial"/>
          <w:szCs w:val="21"/>
        </w:rPr>
        <w:t>的型号</w:t>
      </w:r>
    </w:p>
    <w:p>
      <w:pPr>
        <w:widowControl/>
        <w:numPr>
          <w:ilvl w:val="0"/>
          <w:numId w:val="35"/>
        </w:numPr>
        <w:spacing w:line="360" w:lineRule="auto"/>
        <w:ind w:firstLine="6"/>
        <w:rPr>
          <w:rFonts w:ascii="Arial" w:hAnsi="Arial" w:cs="Arial"/>
          <w:szCs w:val="21"/>
        </w:rPr>
      </w:pPr>
      <w:r>
        <w:rPr>
          <w:rFonts w:hint="eastAsia" w:ascii="Arial" w:hAnsi="Arial" w:cs="Arial"/>
          <w:szCs w:val="21"/>
        </w:rPr>
        <w:t>机物料类别</w:t>
      </w:r>
      <w:r>
        <w:rPr>
          <w:rFonts w:ascii="Arial" w:hAnsi="Arial" w:cs="Arial"/>
          <w:szCs w:val="21"/>
        </w:rPr>
        <w:t>：领用</w:t>
      </w:r>
      <w:r>
        <w:rPr>
          <w:rFonts w:hint="eastAsia" w:ascii="Arial" w:hAnsi="Arial" w:cs="Arial"/>
          <w:szCs w:val="21"/>
        </w:rPr>
        <w:t>机物料</w:t>
      </w:r>
      <w:r>
        <w:rPr>
          <w:rFonts w:ascii="Arial" w:hAnsi="Arial" w:cs="Arial"/>
          <w:szCs w:val="21"/>
        </w:rPr>
        <w:t>的</w:t>
      </w:r>
      <w:r>
        <w:rPr>
          <w:rFonts w:hint="eastAsia" w:ascii="Arial" w:hAnsi="Arial" w:cs="Arial"/>
          <w:szCs w:val="21"/>
        </w:rPr>
        <w:t>类别</w:t>
      </w:r>
    </w:p>
    <w:p>
      <w:pPr>
        <w:widowControl/>
        <w:numPr>
          <w:ilvl w:val="0"/>
          <w:numId w:val="35"/>
        </w:numPr>
        <w:spacing w:line="360" w:lineRule="auto"/>
        <w:ind w:firstLine="6"/>
        <w:rPr>
          <w:rFonts w:ascii="Arial" w:hAnsi="Arial" w:cs="Arial"/>
          <w:szCs w:val="21"/>
        </w:rPr>
      </w:pPr>
      <w:r>
        <w:rPr>
          <w:rFonts w:hint="eastAsia" w:ascii="Arial" w:hAnsi="Arial" w:cs="Arial"/>
          <w:szCs w:val="21"/>
        </w:rPr>
        <w:t>机物料适用范围</w:t>
      </w:r>
      <w:r>
        <w:rPr>
          <w:rFonts w:ascii="Arial" w:hAnsi="Arial" w:cs="Arial"/>
          <w:szCs w:val="21"/>
        </w:rPr>
        <w:t>：领用</w:t>
      </w:r>
      <w:r>
        <w:rPr>
          <w:rFonts w:hint="eastAsia" w:ascii="Arial" w:hAnsi="Arial" w:cs="Arial"/>
          <w:szCs w:val="21"/>
        </w:rPr>
        <w:t>机物料</w:t>
      </w:r>
      <w:r>
        <w:rPr>
          <w:rFonts w:ascii="Arial" w:hAnsi="Arial" w:cs="Arial"/>
          <w:szCs w:val="21"/>
        </w:rPr>
        <w:t>的</w:t>
      </w:r>
      <w:r>
        <w:rPr>
          <w:rFonts w:hint="eastAsia" w:ascii="Arial" w:hAnsi="Arial" w:cs="Arial"/>
          <w:szCs w:val="21"/>
        </w:rPr>
        <w:t>适用范围</w:t>
      </w:r>
    </w:p>
    <w:p>
      <w:pPr>
        <w:widowControl/>
        <w:numPr>
          <w:ilvl w:val="0"/>
          <w:numId w:val="35"/>
        </w:numPr>
        <w:spacing w:line="360" w:lineRule="auto"/>
        <w:ind w:firstLine="6"/>
        <w:rPr>
          <w:rFonts w:ascii="Arial" w:hAnsi="Arial" w:cs="Arial"/>
          <w:szCs w:val="21"/>
        </w:rPr>
      </w:pPr>
      <w:r>
        <w:rPr>
          <w:rFonts w:hint="eastAsia" w:ascii="Arial" w:hAnsi="Arial" w:cs="Arial"/>
          <w:szCs w:val="21"/>
        </w:rPr>
        <w:t>机物料</w:t>
      </w:r>
      <w:r>
        <w:rPr>
          <w:rFonts w:ascii="Arial" w:hAnsi="Arial" w:cs="Arial"/>
          <w:szCs w:val="21"/>
        </w:rPr>
        <w:t>数量：领用</w:t>
      </w:r>
      <w:r>
        <w:rPr>
          <w:rFonts w:hint="eastAsia" w:ascii="Arial" w:hAnsi="Arial" w:cs="Arial"/>
          <w:szCs w:val="21"/>
        </w:rPr>
        <w:t>机物料</w:t>
      </w:r>
      <w:r>
        <w:rPr>
          <w:rFonts w:ascii="Arial" w:hAnsi="Arial" w:cs="Arial"/>
          <w:szCs w:val="21"/>
        </w:rPr>
        <w:t>的实际数量</w:t>
      </w:r>
    </w:p>
    <w:p>
      <w:pPr>
        <w:widowControl/>
        <w:numPr>
          <w:ilvl w:val="0"/>
          <w:numId w:val="35"/>
        </w:numPr>
        <w:spacing w:line="360" w:lineRule="auto"/>
        <w:ind w:firstLine="6"/>
        <w:rPr>
          <w:rFonts w:ascii="Arial" w:hAnsi="Arial" w:cs="Arial"/>
          <w:szCs w:val="21"/>
        </w:rPr>
      </w:pPr>
      <w:r>
        <w:rPr>
          <w:rFonts w:hint="eastAsia" w:ascii="Arial" w:hAnsi="Arial" w:cs="Arial"/>
          <w:szCs w:val="21"/>
        </w:rPr>
        <w:t>机物料</w:t>
      </w:r>
      <w:r>
        <w:rPr>
          <w:rFonts w:ascii="Arial" w:hAnsi="Arial" w:cs="Arial"/>
          <w:szCs w:val="21"/>
        </w:rPr>
        <w:t>品牌：</w:t>
      </w:r>
      <w:r>
        <w:rPr>
          <w:rFonts w:hint="eastAsia" w:ascii="Arial" w:hAnsi="Arial" w:cs="Arial"/>
          <w:szCs w:val="21"/>
        </w:rPr>
        <w:t>机物料</w:t>
      </w:r>
      <w:r>
        <w:rPr>
          <w:rFonts w:ascii="Arial" w:hAnsi="Arial" w:cs="Arial"/>
          <w:szCs w:val="21"/>
        </w:rPr>
        <w:t>的品牌</w:t>
      </w:r>
      <w:r>
        <w:rPr>
          <w:rFonts w:hint="eastAsia" w:ascii="Arial" w:hAnsi="Arial" w:cs="Arial"/>
          <w:szCs w:val="21"/>
        </w:rPr>
        <w:t>（主选、次选、参考期）</w:t>
      </w:r>
    </w:p>
    <w:p>
      <w:pPr>
        <w:widowControl/>
        <w:numPr>
          <w:ilvl w:val="0"/>
          <w:numId w:val="35"/>
        </w:numPr>
        <w:spacing w:line="360" w:lineRule="auto"/>
        <w:ind w:firstLine="6"/>
        <w:rPr>
          <w:rFonts w:ascii="Arial" w:hAnsi="Arial" w:cs="Arial"/>
          <w:szCs w:val="21"/>
        </w:rPr>
      </w:pPr>
      <w:r>
        <w:rPr>
          <w:rFonts w:hint="eastAsia" w:ascii="Arial" w:hAnsi="Arial" w:cs="Arial"/>
          <w:szCs w:val="21"/>
        </w:rPr>
        <w:t>机物料系列</w:t>
      </w:r>
      <w:r>
        <w:rPr>
          <w:rFonts w:ascii="Arial" w:hAnsi="Arial" w:cs="Arial"/>
          <w:szCs w:val="21"/>
        </w:rPr>
        <w:t>：</w:t>
      </w:r>
      <w:r>
        <w:rPr>
          <w:rFonts w:hint="eastAsia" w:ascii="Arial" w:hAnsi="Arial" w:cs="Arial"/>
          <w:szCs w:val="21"/>
        </w:rPr>
        <w:t>机物料</w:t>
      </w:r>
      <w:r>
        <w:rPr>
          <w:rFonts w:ascii="Arial" w:hAnsi="Arial" w:cs="Arial"/>
          <w:szCs w:val="21"/>
        </w:rPr>
        <w:t>的</w:t>
      </w:r>
      <w:r>
        <w:rPr>
          <w:rFonts w:hint="eastAsia" w:ascii="Arial" w:hAnsi="Arial" w:cs="Arial"/>
          <w:szCs w:val="21"/>
        </w:rPr>
        <w:t>系列（主选、次选、参考期）</w:t>
      </w:r>
    </w:p>
    <w:p>
      <w:pPr>
        <w:widowControl/>
        <w:numPr>
          <w:ilvl w:val="0"/>
          <w:numId w:val="35"/>
        </w:numPr>
        <w:spacing w:line="360" w:lineRule="auto"/>
        <w:ind w:firstLine="6"/>
        <w:rPr>
          <w:rFonts w:ascii="Arial" w:hAnsi="Arial" w:cs="Arial"/>
          <w:szCs w:val="21"/>
        </w:rPr>
      </w:pPr>
      <w:r>
        <w:rPr>
          <w:rFonts w:ascii="Arial" w:hAnsi="Arial" w:cs="Arial"/>
          <w:szCs w:val="21"/>
        </w:rPr>
        <w:t>领用时间：领用</w:t>
      </w:r>
      <w:r>
        <w:rPr>
          <w:rFonts w:hint="eastAsia" w:ascii="Arial" w:hAnsi="Arial" w:cs="Arial"/>
          <w:szCs w:val="21"/>
        </w:rPr>
        <w:t>机物料</w:t>
      </w:r>
      <w:r>
        <w:rPr>
          <w:rFonts w:ascii="Arial" w:hAnsi="Arial" w:cs="Arial"/>
          <w:szCs w:val="21"/>
        </w:rPr>
        <w:t>的年、月、日</w:t>
      </w:r>
    </w:p>
    <w:p>
      <w:pPr>
        <w:widowControl/>
        <w:numPr>
          <w:ilvl w:val="0"/>
          <w:numId w:val="35"/>
        </w:numPr>
        <w:spacing w:line="360" w:lineRule="auto"/>
        <w:ind w:firstLine="6"/>
        <w:rPr>
          <w:rFonts w:ascii="Arial" w:hAnsi="Arial" w:cs="Arial"/>
          <w:szCs w:val="21"/>
        </w:rPr>
      </w:pPr>
      <w:r>
        <w:rPr>
          <w:rFonts w:ascii="Arial" w:hAnsi="Arial" w:cs="Arial"/>
          <w:szCs w:val="21"/>
        </w:rPr>
        <w:t>领用金额：领用</w:t>
      </w:r>
      <w:r>
        <w:rPr>
          <w:rFonts w:hint="eastAsia" w:ascii="Arial" w:hAnsi="Arial" w:cs="Arial"/>
          <w:szCs w:val="21"/>
        </w:rPr>
        <w:t>机物料</w:t>
      </w:r>
      <w:r>
        <w:rPr>
          <w:rFonts w:ascii="Arial" w:hAnsi="Arial" w:cs="Arial"/>
          <w:szCs w:val="21"/>
        </w:rPr>
        <w:t>的总金额</w:t>
      </w:r>
    </w:p>
    <w:p>
      <w:pPr>
        <w:widowControl/>
        <w:numPr>
          <w:ilvl w:val="0"/>
          <w:numId w:val="35"/>
        </w:numPr>
        <w:spacing w:line="360" w:lineRule="auto"/>
        <w:ind w:firstLine="6"/>
        <w:rPr>
          <w:rFonts w:ascii="Arial" w:hAnsi="Arial" w:cs="Arial"/>
          <w:szCs w:val="21"/>
        </w:rPr>
      </w:pPr>
      <w:r>
        <w:rPr>
          <w:rFonts w:hint="eastAsia" w:ascii="Arial" w:hAnsi="Arial" w:cs="Arial"/>
          <w:szCs w:val="21"/>
        </w:rPr>
        <w:t>库存清单：机物料的库存清单</w:t>
      </w:r>
    </w:p>
    <w:p>
      <w:pPr>
        <w:widowControl/>
        <w:spacing w:line="360" w:lineRule="auto"/>
        <w:ind w:left="426"/>
        <w:rPr>
          <w:rFonts w:ascii="Arial" w:hAnsi="Arial" w:cs="Arial"/>
          <w:szCs w:val="21"/>
        </w:rPr>
      </w:pPr>
    </w:p>
    <w:p>
      <w:pPr>
        <w:pStyle w:val="5"/>
        <w:spacing w:before="0" w:after="0" w:line="377" w:lineRule="auto"/>
        <w:rPr>
          <w:rFonts w:ascii="Arial" w:hAnsi="Arial" w:cs="Arial" w:eastAsiaTheme="minorEastAsia"/>
          <w:sz w:val="24"/>
          <w:szCs w:val="24"/>
        </w:rPr>
      </w:pPr>
      <w:r>
        <w:rPr>
          <w:rFonts w:ascii="Arial" w:hAnsi="Arial" w:cs="Arial" w:eastAsiaTheme="minorEastAsia"/>
          <w:sz w:val="24"/>
          <w:szCs w:val="24"/>
        </w:rPr>
        <w:t>4.5.1.6工具管理</w:t>
      </w:r>
    </w:p>
    <w:p>
      <w:pPr>
        <w:widowControl/>
        <w:numPr>
          <w:ilvl w:val="0"/>
          <w:numId w:val="35"/>
        </w:numPr>
        <w:spacing w:line="360" w:lineRule="auto"/>
        <w:ind w:firstLine="6"/>
        <w:rPr>
          <w:rFonts w:ascii="Arial" w:hAnsi="Arial" w:cs="Arial"/>
          <w:szCs w:val="21"/>
        </w:rPr>
      </w:pPr>
      <w:r>
        <w:rPr>
          <w:rFonts w:ascii="Arial" w:hAnsi="Arial" w:cs="Arial"/>
          <w:szCs w:val="21"/>
        </w:rPr>
        <w:t>工具名称：领用工具的名称</w:t>
      </w:r>
    </w:p>
    <w:p>
      <w:pPr>
        <w:widowControl/>
        <w:numPr>
          <w:ilvl w:val="0"/>
          <w:numId w:val="35"/>
        </w:numPr>
        <w:spacing w:line="360" w:lineRule="auto"/>
        <w:ind w:firstLine="6"/>
        <w:rPr>
          <w:rFonts w:ascii="Arial" w:hAnsi="Arial" w:cs="Arial"/>
          <w:szCs w:val="21"/>
        </w:rPr>
      </w:pPr>
      <w:r>
        <w:rPr>
          <w:rFonts w:ascii="Arial" w:hAnsi="Arial" w:cs="Arial"/>
          <w:szCs w:val="21"/>
        </w:rPr>
        <w:t>工具型号：领用工具的型号</w:t>
      </w:r>
    </w:p>
    <w:p>
      <w:pPr>
        <w:widowControl/>
        <w:numPr>
          <w:ilvl w:val="0"/>
          <w:numId w:val="35"/>
        </w:numPr>
        <w:spacing w:line="360" w:lineRule="auto"/>
        <w:ind w:firstLine="6"/>
        <w:rPr>
          <w:rFonts w:ascii="Arial" w:hAnsi="Arial" w:cs="Arial"/>
          <w:szCs w:val="21"/>
        </w:rPr>
      </w:pPr>
      <w:r>
        <w:rPr>
          <w:rFonts w:ascii="Arial" w:hAnsi="Arial" w:cs="Arial"/>
          <w:szCs w:val="21"/>
        </w:rPr>
        <w:t>工具数量：领用工具的实际数量</w:t>
      </w:r>
    </w:p>
    <w:p>
      <w:pPr>
        <w:widowControl/>
        <w:numPr>
          <w:ilvl w:val="0"/>
          <w:numId w:val="35"/>
        </w:numPr>
        <w:spacing w:line="360" w:lineRule="auto"/>
        <w:ind w:firstLine="6"/>
        <w:rPr>
          <w:rFonts w:ascii="Arial" w:hAnsi="Arial" w:cs="Arial"/>
          <w:szCs w:val="21"/>
        </w:rPr>
      </w:pPr>
      <w:r>
        <w:rPr>
          <w:rFonts w:ascii="Arial" w:hAnsi="Arial" w:cs="Arial"/>
          <w:szCs w:val="21"/>
        </w:rPr>
        <w:t>工具品牌：领用工具的品牌</w:t>
      </w:r>
    </w:p>
    <w:p>
      <w:pPr>
        <w:widowControl/>
        <w:numPr>
          <w:ilvl w:val="0"/>
          <w:numId w:val="35"/>
        </w:numPr>
        <w:spacing w:line="360" w:lineRule="auto"/>
        <w:ind w:firstLine="6"/>
        <w:rPr>
          <w:rFonts w:ascii="Arial" w:hAnsi="Arial" w:cs="Arial"/>
          <w:szCs w:val="21"/>
        </w:rPr>
      </w:pPr>
      <w:r>
        <w:rPr>
          <w:rFonts w:ascii="Arial" w:hAnsi="Arial" w:cs="Arial"/>
          <w:szCs w:val="21"/>
        </w:rPr>
        <w:t>领用时间：领用工具的年、月、日</w:t>
      </w:r>
    </w:p>
    <w:p>
      <w:pPr>
        <w:widowControl/>
        <w:numPr>
          <w:ilvl w:val="0"/>
          <w:numId w:val="35"/>
        </w:numPr>
        <w:spacing w:line="360" w:lineRule="auto"/>
        <w:ind w:firstLine="6"/>
        <w:rPr>
          <w:rFonts w:ascii="Arial" w:hAnsi="Arial" w:cs="Arial"/>
          <w:szCs w:val="21"/>
        </w:rPr>
      </w:pPr>
      <w:r>
        <w:rPr>
          <w:rFonts w:ascii="Arial" w:hAnsi="Arial" w:cs="Arial"/>
          <w:szCs w:val="21"/>
        </w:rPr>
        <w:t>领用金额：领用工具的总金额</w:t>
      </w:r>
    </w:p>
    <w:p>
      <w:pPr>
        <w:rPr>
          <w:rFonts w:ascii="Arial" w:hAnsi="Arial" w:cs="Arial"/>
          <w:sz w:val="20"/>
          <w:szCs w:val="20"/>
        </w:rPr>
      </w:pPr>
    </w:p>
    <w:p>
      <w:pPr>
        <w:spacing w:after="100" w:line="360" w:lineRule="auto"/>
        <w:ind w:left="142"/>
        <w:rPr>
          <w:rFonts w:ascii="Arial" w:hAnsi="Arial" w:cs="Arial"/>
        </w:rPr>
      </w:pPr>
      <w:r>
        <w:rPr>
          <w:rFonts w:ascii="Arial" w:hAnsi="Arial" w:cs="Arial"/>
          <w:b/>
          <w:sz w:val="24"/>
          <w:szCs w:val="24"/>
        </w:rPr>
        <w:t>注：</w:t>
      </w:r>
      <w:r>
        <w:rPr>
          <w:rFonts w:ascii="Arial" w:hAnsi="Arial" w:cs="Arial"/>
          <w:szCs w:val="21"/>
        </w:rPr>
        <w:t>以上数据均以历史记录形式出现，以人员为查询点确认</w:t>
      </w:r>
      <w:r>
        <w:rPr>
          <w:rFonts w:hint="eastAsia" w:ascii="Arial" w:hAnsi="Arial" w:cs="Arial"/>
          <w:szCs w:val="21"/>
        </w:rPr>
        <w:t>机物料、</w:t>
      </w:r>
      <w:r>
        <w:rPr>
          <w:rFonts w:ascii="Arial" w:hAnsi="Arial" w:cs="Arial"/>
          <w:szCs w:val="21"/>
        </w:rPr>
        <w:t>工具领用使用情况。实际费用将在备件领用时核算到相关成本中心。</w:t>
      </w:r>
    </w:p>
    <w:p>
      <w:pPr>
        <w:spacing w:line="0" w:lineRule="atLeast"/>
        <w:rPr>
          <w:rFonts w:ascii="Arial" w:hAnsi="Arial" w:cs="Arial"/>
          <w:sz w:val="10"/>
          <w:szCs w:val="10"/>
        </w:rPr>
      </w:pPr>
    </w:p>
    <w:p>
      <w:pPr>
        <w:pStyle w:val="4"/>
        <w:spacing w:before="0" w:line="415" w:lineRule="auto"/>
        <w:rPr>
          <w:rFonts w:ascii="Arial" w:hAnsi="Arial" w:cs="Arial"/>
          <w:sz w:val="28"/>
          <w:szCs w:val="28"/>
        </w:rPr>
      </w:pPr>
      <w:bookmarkStart w:id="77" w:name="_Toc25009"/>
      <w:bookmarkStart w:id="78" w:name="_Toc338434843"/>
      <w:bookmarkStart w:id="79" w:name="_Toc528659817"/>
      <w:bookmarkStart w:id="80" w:name="_Toc338927379"/>
      <w:r>
        <w:rPr>
          <w:rFonts w:ascii="Arial" w:hAnsi="Arial" w:cs="Arial"/>
          <w:sz w:val="28"/>
          <w:szCs w:val="28"/>
        </w:rPr>
        <w:t>4.5.2 APIoT管理实现过程及方式方法</w:t>
      </w:r>
      <w:bookmarkEnd w:id="77"/>
      <w:bookmarkEnd w:id="78"/>
      <w:bookmarkEnd w:id="79"/>
      <w:bookmarkEnd w:id="80"/>
    </w:p>
    <w:p>
      <w:pPr>
        <w:pStyle w:val="5"/>
        <w:rPr>
          <w:rFonts w:ascii="Arial" w:hAnsi="Arial" w:cs="Arial" w:eastAsiaTheme="minorEastAsia"/>
          <w:sz w:val="24"/>
          <w:szCs w:val="24"/>
        </w:rPr>
      </w:pPr>
      <w:r>
        <w:rPr>
          <w:rFonts w:ascii="Arial" w:hAnsi="Arial" w:cs="Arial" w:eastAsiaTheme="minorEastAsia"/>
          <w:sz w:val="24"/>
          <w:szCs w:val="24"/>
        </w:rPr>
        <w:t>4.5.2.1</w:t>
      </w:r>
      <w:r>
        <w:rPr>
          <w:rFonts w:hint="eastAsia" w:ascii="Arial" w:hAnsi="Arial" w:cs="Arial" w:eastAsiaTheme="minorEastAsia"/>
          <w:sz w:val="24"/>
          <w:szCs w:val="24"/>
        </w:rPr>
        <w:t xml:space="preserve"> </w:t>
      </w:r>
      <w:r>
        <w:rPr>
          <w:rFonts w:ascii="Arial" w:hAnsi="Arial" w:cs="Arial" w:eastAsiaTheme="minorEastAsia"/>
          <w:sz w:val="24"/>
          <w:szCs w:val="24"/>
        </w:rPr>
        <w:t>备件基础数据管理</w:t>
      </w:r>
    </w:p>
    <w:p>
      <w:pPr>
        <w:widowControl/>
        <w:spacing w:line="480" w:lineRule="exact"/>
        <w:ind w:left="420" w:right="-52" w:firstLine="420"/>
        <w:jc w:val="left"/>
        <w:rPr>
          <w:rFonts w:ascii="宋体" w:hAnsi="宋体" w:cs="宋体"/>
          <w:color w:val="000000"/>
          <w:kern w:val="0"/>
          <w:szCs w:val="21"/>
          <w:lang w:bidi="th-TH"/>
        </w:rPr>
      </w:pPr>
      <w:r>
        <w:rPr>
          <w:rFonts w:ascii="Arial" w:hAnsi="Arial" w:cs="Arial"/>
          <w:szCs w:val="21"/>
        </w:rPr>
        <w:t>备件管理是设备管理的重要组成部分，良好的备件管理是一流的设备管理的的必要条件。而备件的基础信息数据管理又是备件管理的基础。APIoT系统除了可以实现对备件基础信息数据诸如备件名称，型号，供应商，库存基础数据，采购等相关信息进行集中管理之外，任何这些备件相关的信息数据都会和相关设备以及相关维护工作进行紧密的高度管理：比如查看设备时可以看到设备的相关备件详细信息数据，查看备件时同样可以查看此备件还用在哪些其它设备上；还比如每一个备件在APIoT系统中都可以设置安全库存量，低于最低库存时，系统会自动报警提示相关人员采购，并且在APIoT系统中，维护人员甚至可以直接在维护工作中提前预留占用相关备件。</w:t>
      </w:r>
    </w:p>
    <w:p>
      <w:pPr>
        <w:spacing w:line="360" w:lineRule="auto"/>
        <w:ind w:firstLine="420"/>
        <w:rPr>
          <w:rFonts w:ascii="Arial" w:hAnsi="Arial" w:cs="Arial"/>
          <w:b/>
          <w:sz w:val="24"/>
          <w:szCs w:val="24"/>
        </w:rPr>
      </w:pPr>
      <w:r>
        <w:rPr>
          <w:rFonts w:hint="eastAsia" w:ascii="Arial" w:hAnsi="Arial" w:cs="Arial"/>
          <w:b/>
          <w:sz w:val="24"/>
          <w:szCs w:val="24"/>
        </w:rPr>
        <w:t>1.</w:t>
      </w:r>
      <w:r>
        <w:rPr>
          <w:rFonts w:ascii="Arial" w:hAnsi="Arial" w:cs="Arial"/>
          <w:b/>
          <w:sz w:val="24"/>
          <w:szCs w:val="24"/>
        </w:rPr>
        <w:t>APIoT备件界面与呈现方式：</w:t>
      </w:r>
    </w:p>
    <w:p>
      <w:pPr>
        <w:jc w:val="center"/>
        <w:rPr>
          <w:rFonts w:ascii="Arial" w:hAnsi="Arial" w:cs="Arial"/>
        </w:rPr>
      </w:pPr>
      <w:r>
        <w:drawing>
          <wp:inline distT="0" distB="0" distL="0" distR="0">
            <wp:extent cx="5287645" cy="3625850"/>
            <wp:effectExtent l="0" t="0" r="635" b="1270"/>
            <wp:docPr id="230"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87645" cy="3625850"/>
                    </a:xfrm>
                    <a:prstGeom prst="rect">
                      <a:avLst/>
                    </a:prstGeom>
                    <a:noFill/>
                    <a:ln>
                      <a:noFill/>
                    </a:ln>
                    <a:effectLst/>
                  </pic:spPr>
                </pic:pic>
              </a:graphicData>
            </a:graphic>
          </wp:inline>
        </w:drawing>
      </w:r>
    </w:p>
    <w:p>
      <w:pPr>
        <w:jc w:val="center"/>
        <w:rPr>
          <w:rFonts w:ascii="Arial" w:hAnsi="Arial" w:cs="Arial"/>
        </w:rPr>
      </w:pPr>
    </w:p>
    <w:p>
      <w:pPr>
        <w:jc w:val="center"/>
        <w:rPr>
          <w:rFonts w:ascii="Arial" w:hAnsi="Arial" w:cs="Arial"/>
        </w:rPr>
      </w:pPr>
    </w:p>
    <w:p>
      <w:pPr>
        <w:jc w:val="center"/>
        <w:rPr>
          <w:rFonts w:ascii="Arial" w:hAnsi="Arial" w:cs="Arial"/>
        </w:rPr>
      </w:pPr>
      <w:r>
        <w:drawing>
          <wp:inline distT="0" distB="0" distL="114300" distR="114300">
            <wp:extent cx="6180455" cy="3583305"/>
            <wp:effectExtent l="0" t="0" r="6985" b="13335"/>
            <wp:docPr id="2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1"/>
                    <pic:cNvPicPr>
                      <a:picLocks noChangeAspect="1"/>
                    </pic:cNvPicPr>
                  </pic:nvPicPr>
                  <pic:blipFill>
                    <a:blip r:embed="rId62"/>
                    <a:stretch>
                      <a:fillRect/>
                    </a:stretch>
                  </pic:blipFill>
                  <pic:spPr>
                    <a:xfrm>
                      <a:off x="0" y="0"/>
                      <a:ext cx="6180455" cy="3583305"/>
                    </a:xfrm>
                    <a:prstGeom prst="rect">
                      <a:avLst/>
                    </a:prstGeom>
                    <a:noFill/>
                    <a:ln w="9525">
                      <a:noFill/>
                    </a:ln>
                  </pic:spPr>
                </pic:pic>
              </a:graphicData>
            </a:graphic>
          </wp:inline>
        </w:drawing>
      </w:r>
    </w:p>
    <w:p>
      <w:pPr>
        <w:widowControl/>
        <w:jc w:val="left"/>
        <w:rPr>
          <w:rFonts w:ascii="Arial" w:hAnsi="Arial" w:cs="Arial"/>
          <w:b/>
          <w:sz w:val="24"/>
          <w:szCs w:val="24"/>
        </w:rPr>
      </w:pPr>
      <w:r>
        <w:rPr>
          <w:rFonts w:ascii="Arial" w:hAnsi="Arial" w:cs="Arial"/>
          <w:b/>
          <w:sz w:val="24"/>
          <w:szCs w:val="24"/>
        </w:rPr>
        <w:t xml:space="preserve">2 </w:t>
      </w:r>
      <w:r>
        <w:rPr>
          <w:rFonts w:hint="eastAsia" w:ascii="Arial" w:hAnsi="Arial" w:cs="Arial"/>
          <w:b/>
          <w:sz w:val="24"/>
          <w:szCs w:val="24"/>
        </w:rPr>
        <w:t>备件支持按照不同条件过滤</w:t>
      </w:r>
    </w:p>
    <w:p>
      <w:pPr>
        <w:widowControl/>
        <w:jc w:val="center"/>
        <w:rPr>
          <w:rFonts w:ascii="Arial" w:hAnsi="Arial" w:cs="Arial"/>
          <w:b/>
          <w:sz w:val="24"/>
          <w:szCs w:val="24"/>
        </w:rPr>
      </w:pPr>
      <w:r>
        <w:drawing>
          <wp:inline distT="0" distB="0" distL="0" distR="0">
            <wp:extent cx="5274310" cy="3999230"/>
            <wp:effectExtent l="0" t="0" r="2540" b="1270"/>
            <wp:docPr id="29" name="图片 29"/>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63"/>
                    <a:srcRect/>
                    <a:stretch>
                      <a:fillRect/>
                    </a:stretch>
                  </pic:blipFill>
                  <pic:spPr>
                    <a:xfrm>
                      <a:off x="0" y="0"/>
                      <a:ext cx="5274310" cy="3999230"/>
                    </a:xfrm>
                    <a:prstGeom prst="rect">
                      <a:avLst/>
                    </a:prstGeom>
                    <a:noFill/>
                    <a:ln w="9525">
                      <a:noFill/>
                      <a:miter lim="800000"/>
                      <a:headEnd/>
                      <a:tailEnd/>
                    </a:ln>
                  </pic:spPr>
                </pic:pic>
              </a:graphicData>
            </a:graphic>
          </wp:inline>
        </w:drawing>
      </w:r>
    </w:p>
    <w:p>
      <w:pPr>
        <w:jc w:val="center"/>
        <w:rPr>
          <w:rFonts w:ascii="Arial" w:hAnsi="Arial" w:cs="Arial"/>
        </w:rPr>
      </w:pPr>
    </w:p>
    <w:p>
      <w:pPr>
        <w:pStyle w:val="5"/>
        <w:rPr>
          <w:rFonts w:ascii="Arial" w:hAnsi="Arial" w:cs="Arial" w:eastAsiaTheme="minorEastAsia"/>
          <w:sz w:val="24"/>
          <w:szCs w:val="24"/>
        </w:rPr>
      </w:pPr>
      <w:r>
        <w:rPr>
          <w:rFonts w:ascii="Arial" w:hAnsi="Arial" w:cs="Arial" w:eastAsiaTheme="minorEastAsia"/>
          <w:sz w:val="24"/>
          <w:szCs w:val="24"/>
        </w:rPr>
        <w:t>4.5.2.2</w:t>
      </w:r>
      <w:r>
        <w:rPr>
          <w:rFonts w:hint="eastAsia" w:ascii="Arial" w:hAnsi="Arial" w:cs="Arial" w:eastAsiaTheme="minorEastAsia"/>
          <w:sz w:val="24"/>
          <w:szCs w:val="24"/>
        </w:rPr>
        <w:t xml:space="preserve"> </w:t>
      </w:r>
      <w:r>
        <w:rPr>
          <w:rFonts w:ascii="Arial" w:hAnsi="Arial" w:cs="Arial" w:eastAsiaTheme="minorEastAsia"/>
          <w:sz w:val="24"/>
          <w:szCs w:val="24"/>
        </w:rPr>
        <w:t>备件流程事物管理</w:t>
      </w:r>
    </w:p>
    <w:p>
      <w:pPr>
        <w:jc w:val="center"/>
        <w:rPr>
          <w:rFonts w:ascii="Arial" w:hAnsi="Arial" w:cs="Arial"/>
        </w:rPr>
      </w:pPr>
      <w:r>
        <w:rPr>
          <w:rFonts w:ascii="Arial" w:hAnsi="Arial" w:cs="Arial"/>
        </w:rPr>
        <w:drawing>
          <wp:inline distT="0" distB="0" distL="0" distR="0">
            <wp:extent cx="5467350" cy="3924300"/>
            <wp:effectExtent l="0" t="0" r="0" b="0"/>
            <wp:docPr id="18654" name="图片 18654" descr="C:\Users\Administrator\Desktop\QQ截图20121227153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 name="图片 18654" descr="C:\Users\Administrator\Desktop\QQ截图2012122715391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467350" cy="3924300"/>
                    </a:xfrm>
                    <a:prstGeom prst="rect">
                      <a:avLst/>
                    </a:prstGeom>
                    <a:noFill/>
                    <a:ln>
                      <a:noFill/>
                    </a:ln>
                  </pic:spPr>
                </pic:pic>
              </a:graphicData>
            </a:graphic>
          </wp:inline>
        </w:drawing>
      </w:r>
    </w:p>
    <w:p>
      <w:pPr>
        <w:spacing w:after="100" w:line="360" w:lineRule="auto"/>
        <w:ind w:left="142" w:firstLine="278"/>
        <w:rPr>
          <w:rFonts w:ascii="Arial" w:hAnsi="Arial" w:cs="Arial"/>
          <w:szCs w:val="21"/>
        </w:rPr>
      </w:pPr>
      <w:r>
        <w:rPr>
          <w:rFonts w:ascii="Arial" w:hAnsi="Arial" w:cs="Arial"/>
          <w:bCs/>
          <w:color w:val="000000"/>
          <w:szCs w:val="21"/>
        </w:rPr>
        <w:t>库存控制模块提供备品备件的库存管理，包括处理仓库的日常事务处理，备件预留管理，库存盘点管理，库存事务报告，库存价值等信息统计等。具体还包括库存发放和退料，领料单管理以及条码分配。</w:t>
      </w:r>
    </w:p>
    <w:p>
      <w:pPr>
        <w:spacing w:line="360" w:lineRule="auto"/>
        <w:jc w:val="center"/>
        <w:rPr>
          <w:rFonts w:ascii="Arial" w:hAnsi="Arial" w:cs="Arial"/>
          <w:bCs/>
          <w:color w:val="000000"/>
        </w:rPr>
      </w:pPr>
      <w:r>
        <w:drawing>
          <wp:inline distT="0" distB="0" distL="114300" distR="114300">
            <wp:extent cx="6187440" cy="2642235"/>
            <wp:effectExtent l="0" t="0" r="0" b="9525"/>
            <wp:docPr id="2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3"/>
                    <pic:cNvPicPr>
                      <a:picLocks noChangeAspect="1"/>
                    </pic:cNvPicPr>
                  </pic:nvPicPr>
                  <pic:blipFill>
                    <a:blip r:embed="rId65"/>
                    <a:stretch>
                      <a:fillRect/>
                    </a:stretch>
                  </pic:blipFill>
                  <pic:spPr>
                    <a:xfrm>
                      <a:off x="0" y="0"/>
                      <a:ext cx="6187440" cy="2642235"/>
                    </a:xfrm>
                    <a:prstGeom prst="rect">
                      <a:avLst/>
                    </a:prstGeom>
                    <a:noFill/>
                    <a:ln w="9525">
                      <a:noFill/>
                    </a:ln>
                  </pic:spPr>
                </pic:pic>
              </a:graphicData>
            </a:graphic>
          </wp:inline>
        </w:drawing>
      </w:r>
      <w:r>
        <w:rPr>
          <w:rFonts w:ascii="Arial" w:hAnsi="Arial" w:cs="Arial"/>
          <w:bCs/>
          <w:i/>
          <w:color w:val="000000"/>
          <w:sz w:val="18"/>
          <w:szCs w:val="18"/>
        </w:rPr>
        <w:t>库存控制</w:t>
      </w:r>
    </w:p>
    <w:p>
      <w:pPr>
        <w:spacing w:after="312" w:afterLines="100" w:line="360" w:lineRule="auto"/>
        <w:ind w:left="142" w:firstLine="278"/>
        <w:rPr>
          <w:rFonts w:ascii="Arial" w:hAnsi="Arial" w:cs="Arial"/>
          <w:szCs w:val="21"/>
        </w:rPr>
      </w:pPr>
      <w:r>
        <w:rPr>
          <w:rFonts w:ascii="Arial" w:hAnsi="Arial" w:cs="Arial"/>
          <w:szCs w:val="21"/>
        </w:rPr>
        <w:t>为了工厂维护工作的顺利进行，APIoT系统的备件管理模块支持备件、替换件和破损件的管理。管理重点为进行库存优化，快速的获得符合技术要求的备件。</w:t>
      </w:r>
    </w:p>
    <w:p>
      <w:pPr>
        <w:spacing w:line="360" w:lineRule="auto"/>
        <w:rPr>
          <w:rFonts w:ascii="Arial" w:hAnsi="Arial" w:cs="Arial"/>
          <w:b/>
          <w:sz w:val="24"/>
          <w:szCs w:val="24"/>
        </w:rPr>
      </w:pPr>
      <w:r>
        <w:rPr>
          <w:rFonts w:ascii="Arial" w:hAnsi="Arial" w:cs="Arial"/>
          <w:b/>
          <w:sz w:val="24"/>
          <w:szCs w:val="24"/>
        </w:rPr>
        <w:t>1</w:t>
      </w:r>
      <w:r>
        <w:rPr>
          <w:rFonts w:ascii="Arial" w:hAnsi="Arial" w:cs="Arial"/>
          <w:b/>
          <w:sz w:val="24"/>
          <w:szCs w:val="24"/>
          <w:lang w:val="en-AU"/>
        </w:rPr>
        <w:t>.</w:t>
      </w:r>
      <w:r>
        <w:rPr>
          <w:rFonts w:hint="eastAsia" w:ascii="Arial" w:hAnsi="Arial" w:cs="Arial"/>
          <w:b/>
          <w:sz w:val="24"/>
          <w:szCs w:val="24"/>
          <w:lang w:val="en-AU"/>
        </w:rPr>
        <w:t xml:space="preserve"> </w:t>
      </w:r>
      <w:r>
        <w:rPr>
          <w:rFonts w:ascii="Arial" w:hAnsi="Arial" w:cs="Arial"/>
          <w:b/>
          <w:sz w:val="24"/>
          <w:szCs w:val="24"/>
        </w:rPr>
        <w:t>通过工单进行库存操作</w:t>
      </w:r>
    </w:p>
    <w:p>
      <w:pPr>
        <w:spacing w:after="312" w:afterLines="100" w:line="360" w:lineRule="auto"/>
        <w:ind w:left="141" w:leftChars="67" w:firstLine="279"/>
        <w:rPr>
          <w:rFonts w:ascii="Arial" w:hAnsi="Arial" w:cs="Arial"/>
          <w:szCs w:val="21"/>
        </w:rPr>
      </w:pPr>
      <w:r>
        <w:rPr>
          <w:rFonts w:ascii="Arial" w:hAnsi="Arial" w:cs="Arial"/>
          <w:szCs w:val="21"/>
        </w:rPr>
        <w:t>维护部门可以访问库存模块直接进行(基于他们维护计划)备件和物料预留。同时，如果仓库没有记录备件物料领用情况，在工单登记时也可以直接记录备件消耗。正是通过这样的方式，APIoT完全支持“开放式仓库”管理。</w:t>
      </w:r>
    </w:p>
    <w:p>
      <w:pPr>
        <w:spacing w:line="360" w:lineRule="auto"/>
        <w:rPr>
          <w:rFonts w:ascii="Arial" w:hAnsi="Arial" w:cs="Arial"/>
          <w:b/>
          <w:sz w:val="24"/>
          <w:szCs w:val="24"/>
        </w:rPr>
      </w:pPr>
      <w:r>
        <w:rPr>
          <w:rFonts w:ascii="Arial" w:hAnsi="Arial" w:cs="Arial"/>
          <w:b/>
          <w:sz w:val="24"/>
          <w:szCs w:val="24"/>
        </w:rPr>
        <w:t>2</w:t>
      </w:r>
      <w:r>
        <w:rPr>
          <w:rFonts w:ascii="Arial" w:hAnsi="Arial" w:cs="Arial"/>
          <w:b/>
          <w:sz w:val="24"/>
          <w:szCs w:val="24"/>
          <w:lang w:val="en-AU"/>
        </w:rPr>
        <w:t>.</w:t>
      </w:r>
      <w:r>
        <w:rPr>
          <w:rFonts w:hint="eastAsia" w:ascii="Arial" w:hAnsi="Arial" w:cs="Arial"/>
          <w:b/>
          <w:sz w:val="24"/>
          <w:szCs w:val="24"/>
          <w:lang w:val="en-AU"/>
        </w:rPr>
        <w:t xml:space="preserve"> </w:t>
      </w:r>
      <w:r>
        <w:rPr>
          <w:rFonts w:ascii="Arial" w:hAnsi="Arial" w:cs="Arial"/>
          <w:b/>
          <w:sz w:val="24"/>
          <w:szCs w:val="24"/>
        </w:rPr>
        <w:t>灵活的库存预留</w:t>
      </w:r>
    </w:p>
    <w:p>
      <w:pPr>
        <w:spacing w:after="312" w:afterLines="100" w:line="360" w:lineRule="auto"/>
        <w:ind w:left="141" w:leftChars="67" w:firstLine="279"/>
        <w:rPr>
          <w:rFonts w:ascii="Arial" w:hAnsi="Arial" w:cs="Arial"/>
          <w:szCs w:val="21"/>
        </w:rPr>
      </w:pPr>
      <w:r>
        <w:rPr>
          <w:rFonts w:ascii="Arial" w:hAnsi="Arial" w:cs="Arial"/>
          <w:szCs w:val="21"/>
        </w:rPr>
        <w:t>系统的预留管理是将仓库内备品备件和物料作为将来使用被预留，避免了他人领用您已预留的重要零件的问题。用户可以直接通过屏幕上的预留汇总功能来追溯预留，查询每个所在的具体库位。预防性维修工单产生下一次执行计划时，预防性维护工单的计划备件也将自动被预留。“预留激活日期”能用来确保昂贵备件的适时采购。</w:t>
      </w:r>
    </w:p>
    <w:p>
      <w:pPr>
        <w:spacing w:line="360" w:lineRule="auto"/>
        <w:jc w:val="center"/>
        <w:rPr>
          <w:rFonts w:ascii="Arial" w:hAnsi="Arial" w:cs="Arial"/>
          <w:bCs/>
          <w:i/>
          <w:color w:val="000000"/>
          <w:sz w:val="18"/>
          <w:szCs w:val="18"/>
        </w:rPr>
      </w:pPr>
      <w:r>
        <w:drawing>
          <wp:inline distT="0" distB="0" distL="114300" distR="114300">
            <wp:extent cx="6184900" cy="2425700"/>
            <wp:effectExtent l="0" t="0" r="2540" b="12700"/>
            <wp:docPr id="2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2"/>
                    <pic:cNvPicPr>
                      <a:picLocks noChangeAspect="1"/>
                    </pic:cNvPicPr>
                  </pic:nvPicPr>
                  <pic:blipFill>
                    <a:blip r:embed="rId66"/>
                    <a:stretch>
                      <a:fillRect/>
                    </a:stretch>
                  </pic:blipFill>
                  <pic:spPr>
                    <a:xfrm>
                      <a:off x="0" y="0"/>
                      <a:ext cx="6184900" cy="2425700"/>
                    </a:xfrm>
                    <a:prstGeom prst="rect">
                      <a:avLst/>
                    </a:prstGeom>
                    <a:noFill/>
                    <a:ln w="9525">
                      <a:noFill/>
                    </a:ln>
                  </pic:spPr>
                </pic:pic>
              </a:graphicData>
            </a:graphic>
          </wp:inline>
        </w:drawing>
      </w:r>
    </w:p>
    <w:p>
      <w:pPr>
        <w:spacing w:line="360" w:lineRule="auto"/>
        <w:jc w:val="center"/>
        <w:rPr>
          <w:rFonts w:ascii="Arial" w:hAnsi="Arial" w:cs="Arial"/>
          <w:bCs/>
          <w:i/>
          <w:color w:val="000000"/>
          <w:sz w:val="18"/>
          <w:szCs w:val="18"/>
        </w:rPr>
      </w:pPr>
      <w:r>
        <w:rPr>
          <w:rFonts w:ascii="Arial" w:hAnsi="Arial" w:cs="Arial"/>
          <w:bCs/>
          <w:i/>
          <w:color w:val="000000"/>
          <w:sz w:val="18"/>
          <w:szCs w:val="18"/>
        </w:rPr>
        <w:t>库存预留查询</w:t>
      </w:r>
      <w:bookmarkStart w:id="81" w:name="_Toc290577176"/>
    </w:p>
    <w:p>
      <w:pPr>
        <w:spacing w:line="360" w:lineRule="auto"/>
        <w:jc w:val="center"/>
        <w:rPr>
          <w:rFonts w:ascii="Arial" w:hAnsi="Arial" w:cs="Arial"/>
          <w:b/>
          <w:bCs/>
          <w:sz w:val="24"/>
          <w:szCs w:val="24"/>
        </w:rPr>
      </w:pPr>
    </w:p>
    <w:p>
      <w:pPr>
        <w:spacing w:line="360" w:lineRule="auto"/>
        <w:jc w:val="center"/>
        <w:rPr>
          <w:rFonts w:ascii="Arial" w:hAnsi="Arial" w:cs="Arial"/>
          <w:b/>
          <w:bCs/>
          <w:sz w:val="24"/>
          <w:szCs w:val="24"/>
        </w:rPr>
      </w:pPr>
    </w:p>
    <w:p>
      <w:pPr>
        <w:spacing w:line="360" w:lineRule="auto"/>
        <w:jc w:val="center"/>
        <w:rPr>
          <w:rFonts w:ascii="Arial" w:hAnsi="Arial" w:cs="Arial"/>
          <w:b/>
          <w:bCs/>
          <w:sz w:val="24"/>
          <w:szCs w:val="24"/>
        </w:rPr>
      </w:pPr>
    </w:p>
    <w:p>
      <w:pPr>
        <w:spacing w:line="360" w:lineRule="auto"/>
        <w:jc w:val="center"/>
        <w:rPr>
          <w:rFonts w:ascii="Arial" w:hAnsi="Arial" w:cs="Arial"/>
          <w:b/>
          <w:bCs/>
          <w:sz w:val="24"/>
          <w:szCs w:val="24"/>
        </w:rPr>
      </w:pPr>
    </w:p>
    <w:p>
      <w:pPr>
        <w:spacing w:line="360" w:lineRule="auto"/>
        <w:jc w:val="center"/>
        <w:rPr>
          <w:rFonts w:ascii="Arial" w:hAnsi="Arial" w:cs="Arial"/>
          <w:b/>
          <w:bCs/>
          <w:sz w:val="24"/>
          <w:szCs w:val="24"/>
        </w:rPr>
      </w:pPr>
    </w:p>
    <w:p>
      <w:pPr>
        <w:spacing w:line="360" w:lineRule="auto"/>
        <w:jc w:val="center"/>
        <w:rPr>
          <w:rFonts w:ascii="Arial" w:hAnsi="Arial" w:cs="Arial"/>
          <w:bCs/>
          <w:i/>
          <w:color w:val="000000"/>
          <w:sz w:val="18"/>
          <w:szCs w:val="18"/>
        </w:rPr>
      </w:pPr>
      <w:r>
        <w:rPr>
          <w:rFonts w:ascii="Arial" w:hAnsi="Arial" w:cs="Arial"/>
          <w:b/>
          <w:bCs/>
          <w:sz w:val="24"/>
          <w:szCs w:val="24"/>
        </w:rPr>
        <w:fldChar w:fldCharType="begin"/>
      </w:r>
      <w:r>
        <w:rPr>
          <w:rFonts w:ascii="Arial" w:hAnsi="Arial" w:cs="Arial"/>
          <w:b/>
          <w:bCs/>
          <w:sz w:val="24"/>
          <w:szCs w:val="24"/>
        </w:rPr>
        <w:instrText xml:space="preserve"> XE "Purchase agreement module" </w:instrText>
      </w:r>
      <w:r>
        <w:rPr>
          <w:rFonts w:ascii="Arial" w:hAnsi="Arial" w:cs="Arial"/>
          <w:b/>
          <w:bCs/>
          <w:sz w:val="24"/>
          <w:szCs w:val="24"/>
        </w:rPr>
        <w:fldChar w:fldCharType="end"/>
      </w:r>
      <w:bookmarkEnd w:id="81"/>
    </w:p>
    <w:p>
      <w:pPr>
        <w:widowControl/>
        <w:numPr>
          <w:ilvl w:val="0"/>
          <w:numId w:val="36"/>
        </w:numPr>
        <w:spacing w:line="360" w:lineRule="auto"/>
        <w:ind w:left="4" w:leftChars="2"/>
        <w:rPr>
          <w:rFonts w:ascii="Arial" w:hAnsi="Arial" w:cs="Arial"/>
          <w:b/>
          <w:bCs/>
          <w:sz w:val="24"/>
          <w:szCs w:val="24"/>
        </w:rPr>
      </w:pPr>
      <w:bookmarkStart w:id="82" w:name="_Toc290577175"/>
      <w:r>
        <w:rPr>
          <w:rFonts w:ascii="Arial" w:hAnsi="Arial" w:cs="Arial"/>
          <w:b/>
          <w:bCs/>
          <w:sz w:val="24"/>
          <w:szCs w:val="24"/>
        </w:rPr>
        <w:t>安全库存流程</w:t>
      </w:r>
      <w:bookmarkEnd w:id="82"/>
      <w:r>
        <w:rPr>
          <w:rFonts w:ascii="Arial" w:hAnsi="Arial" w:cs="Arial"/>
          <w:b/>
          <w:bCs/>
          <w:sz w:val="24"/>
          <w:szCs w:val="24"/>
        </w:rPr>
        <w:t>举例：</w:t>
      </w:r>
    </w:p>
    <w:p>
      <w:pPr>
        <w:spacing w:line="360" w:lineRule="auto"/>
        <w:jc w:val="center"/>
        <w:rPr>
          <w:rFonts w:ascii="Arial" w:hAnsi="Arial" w:cs="Arial"/>
          <w:b/>
          <w:bCs/>
          <w:sz w:val="24"/>
          <w:szCs w:val="24"/>
          <w:u w:val="single"/>
        </w:rPr>
      </w:pPr>
    </w:p>
    <w:p>
      <w:pPr>
        <w:spacing w:line="360" w:lineRule="auto"/>
        <w:jc w:val="center"/>
        <w:rPr>
          <w:rFonts w:ascii="Arial" w:hAnsi="Arial" w:cs="Arial"/>
          <w:sz w:val="24"/>
          <w:szCs w:val="24"/>
        </w:rPr>
      </w:pPr>
      <w:r>
        <w:drawing>
          <wp:inline distT="0" distB="0" distL="114300" distR="114300">
            <wp:extent cx="6186805" cy="3679825"/>
            <wp:effectExtent l="63500" t="63500" r="74295" b="66675"/>
            <wp:docPr id="2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4"/>
                    <pic:cNvPicPr>
                      <a:picLocks noChangeAspect="1"/>
                    </pic:cNvPicPr>
                  </pic:nvPicPr>
                  <pic:blipFill>
                    <a:blip r:embed="rId67"/>
                    <a:stretch>
                      <a:fillRect/>
                    </a:stretch>
                  </pic:blipFill>
                  <pic:spPr>
                    <a:xfrm>
                      <a:off x="0" y="0"/>
                      <a:ext cx="6186805" cy="3679825"/>
                    </a:xfrm>
                    <a:prstGeom prst="rect">
                      <a:avLst/>
                    </a:prstGeom>
                    <a:noFill/>
                    <a:ln w="9525">
                      <a:noFill/>
                    </a:ln>
                    <a:effectLst>
                      <a:glow rad="63500">
                        <a:schemeClr val="accent5">
                          <a:satMod val="175000"/>
                          <a:alpha val="40000"/>
                        </a:schemeClr>
                      </a:glow>
                    </a:effectLst>
                  </pic:spPr>
                </pic:pic>
              </a:graphicData>
            </a:graphic>
          </wp:inline>
        </w:drawing>
      </w:r>
    </w:p>
    <w:p>
      <w:pPr>
        <w:spacing w:line="360" w:lineRule="auto"/>
        <w:jc w:val="center"/>
        <w:rPr>
          <w:rFonts w:ascii="Arial" w:hAnsi="Arial" w:cs="Arial"/>
          <w:sz w:val="24"/>
          <w:szCs w:val="24"/>
        </w:rPr>
      </w:pPr>
    </w:p>
    <w:p>
      <w:pPr>
        <w:spacing w:line="360" w:lineRule="auto"/>
        <w:jc w:val="center"/>
        <w:rPr>
          <w:rFonts w:ascii="Arial" w:hAnsi="Arial" w:cs="Arial"/>
          <w:sz w:val="24"/>
          <w:szCs w:val="24"/>
        </w:rPr>
      </w:pPr>
    </w:p>
    <w:p>
      <w:pPr>
        <w:spacing w:after="312" w:afterLines="100" w:line="360" w:lineRule="auto"/>
        <w:ind w:left="142" w:firstLine="278"/>
        <w:rPr>
          <w:rFonts w:ascii="Arial" w:hAnsi="Arial" w:cs="Arial"/>
          <w:szCs w:val="21"/>
        </w:rPr>
      </w:pPr>
      <w:r>
        <w:rPr>
          <w:rFonts w:ascii="Arial" w:hAnsi="Arial" w:cs="Arial"/>
          <w:b/>
          <w:sz w:val="24"/>
          <w:szCs w:val="24"/>
        </w:rPr>
        <w:t>说明：</w:t>
      </w:r>
      <w:r>
        <w:rPr>
          <w:rFonts w:ascii="Arial" w:hAnsi="Arial" w:cs="Arial"/>
          <w:szCs w:val="21"/>
        </w:rPr>
        <w:t>以上流程只是APIoT库存控制标准流程举例，实际相应工作流程将结合企业实际管理要求在项目实施过程中进行讨论并明确。</w:t>
      </w:r>
    </w:p>
    <w:p>
      <w:pPr>
        <w:pStyle w:val="5"/>
        <w:rPr>
          <w:rFonts w:ascii="Arial" w:hAnsi="Arial" w:cs="Arial" w:eastAsiaTheme="minorEastAsia"/>
          <w:sz w:val="24"/>
          <w:szCs w:val="24"/>
        </w:rPr>
      </w:pPr>
      <w:r>
        <w:rPr>
          <w:rFonts w:ascii="Arial" w:hAnsi="Arial" w:cs="Arial" w:eastAsiaTheme="minorEastAsia"/>
          <w:sz w:val="24"/>
          <w:szCs w:val="24"/>
        </w:rPr>
        <w:t>4.5.2.3备件成本及相关报表</w:t>
      </w:r>
    </w:p>
    <w:p>
      <w:pPr>
        <w:spacing w:after="312" w:afterLines="100" w:line="360" w:lineRule="auto"/>
        <w:ind w:left="142" w:firstLine="278"/>
        <w:rPr>
          <w:rFonts w:ascii="Arial" w:hAnsi="Arial" w:cs="Arial"/>
          <w:szCs w:val="21"/>
        </w:rPr>
      </w:pPr>
      <w:r>
        <w:rPr>
          <w:rFonts w:ascii="Arial" w:hAnsi="Arial" w:cs="Arial"/>
          <w:szCs w:val="21"/>
        </w:rPr>
        <w:t>APIoT可对备件各种相关成本进行精细特色化统计分析，比如备件库存总金额，备件库存周转率，车间备件消耗数量及金额，基于工种的备件消耗数量及金额，备件消耗频率前十名，备件消耗数量前十名，备件消耗金额前十名等。同时，以上所有相关报表都可以按照各种过滤条件进行搜索，包括按照不同事物日期范围，按照不同工厂范围，按照不同工作种类等。</w:t>
      </w:r>
    </w:p>
    <w:p>
      <w:pPr>
        <w:jc w:val="center"/>
        <w:rPr>
          <w:rFonts w:ascii="Arial" w:hAnsi="Arial" w:cs="Arial"/>
        </w:rPr>
      </w:pPr>
      <w:r>
        <w:rPr>
          <w:rFonts w:ascii="Arial" w:hAnsi="Arial" w:cs="Arial"/>
          <w:bCs/>
          <w:color w:val="000000"/>
        </w:rPr>
        <w:drawing>
          <wp:inline distT="0" distB="0" distL="0" distR="0">
            <wp:extent cx="4438650" cy="3429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438650" cy="3429000"/>
                    </a:xfrm>
                    <a:prstGeom prst="rect">
                      <a:avLst/>
                    </a:prstGeom>
                    <a:noFill/>
                    <a:ln>
                      <a:noFill/>
                    </a:ln>
                  </pic:spPr>
                </pic:pic>
              </a:graphicData>
            </a:graphic>
          </wp:inline>
        </w:drawing>
      </w:r>
    </w:p>
    <w:p>
      <w:pPr>
        <w:spacing w:line="360" w:lineRule="auto"/>
        <w:ind w:left="142"/>
        <w:rPr>
          <w:rFonts w:ascii="Arial" w:hAnsi="Arial" w:cs="Arial"/>
          <w:b/>
          <w:sz w:val="20"/>
          <w:szCs w:val="20"/>
        </w:rPr>
      </w:pPr>
    </w:p>
    <w:p>
      <w:pPr>
        <w:spacing w:line="360" w:lineRule="auto"/>
        <w:ind w:left="142" w:firstLine="256"/>
        <w:rPr>
          <w:rFonts w:ascii="Arial" w:hAnsi="Arial" w:cs="Arial"/>
          <w:szCs w:val="21"/>
        </w:rPr>
      </w:pPr>
      <w:r>
        <w:rPr>
          <w:rFonts w:ascii="Arial" w:hAnsi="Arial" w:cs="Arial"/>
          <w:b/>
          <w:sz w:val="24"/>
          <w:szCs w:val="24"/>
        </w:rPr>
        <w:t>注：</w:t>
      </w:r>
      <w:r>
        <w:rPr>
          <w:rFonts w:ascii="Arial" w:hAnsi="Arial" w:cs="Arial"/>
          <w:szCs w:val="21"/>
        </w:rPr>
        <w:t>详细内容请见以下分析绩效管理备件部分</w:t>
      </w:r>
    </w:p>
    <w:p>
      <w:pPr>
        <w:spacing w:after="312" w:afterLines="100" w:line="360" w:lineRule="auto"/>
        <w:ind w:left="141" w:leftChars="67" w:firstLine="257"/>
        <w:rPr>
          <w:rFonts w:ascii="Arial" w:hAnsi="Arial" w:cs="Arial"/>
          <w:b/>
          <w:sz w:val="32"/>
          <w:szCs w:val="32"/>
        </w:rPr>
      </w:pPr>
    </w:p>
    <w:p>
      <w:pPr>
        <w:pStyle w:val="3"/>
        <w:spacing w:line="415" w:lineRule="auto"/>
        <w:ind w:left="398" w:hanging="398" w:hangingChars="132"/>
        <w:rPr>
          <w:rFonts w:cs="Arial" w:eastAsiaTheme="minorEastAsia"/>
          <w:iCs/>
          <w:sz w:val="30"/>
          <w:szCs w:val="30"/>
        </w:rPr>
      </w:pPr>
      <w:bookmarkStart w:id="83" w:name="_Toc27270"/>
      <w:bookmarkStart w:id="84" w:name="_Toc528659818"/>
      <w:bookmarkStart w:id="85" w:name="_Toc536270565"/>
      <w:bookmarkStart w:id="86" w:name="_Hlk521662323"/>
      <w:r>
        <w:rPr>
          <w:rFonts w:ascii="Arial" w:hAnsi="Arial" w:cs="Arial" w:eastAsiaTheme="minorEastAsia"/>
          <w:iCs/>
          <w:sz w:val="30"/>
          <w:szCs w:val="30"/>
        </w:rPr>
        <w:t>4.6</w:t>
      </w:r>
      <w:r>
        <w:rPr>
          <w:rFonts w:hint="eastAsia" w:ascii="Arial" w:hAnsi="Arial" w:cs="Arial" w:eastAsiaTheme="minorEastAsia"/>
          <w:iCs/>
          <w:sz w:val="30"/>
          <w:szCs w:val="30"/>
        </w:rPr>
        <w:t xml:space="preserve"> </w:t>
      </w:r>
      <w:bookmarkStart w:id="87" w:name="_Toc481533434"/>
      <w:r>
        <w:rPr>
          <w:rFonts w:cs="Arial" w:eastAsiaTheme="minorEastAsia"/>
          <w:iCs/>
          <w:sz w:val="30"/>
          <w:szCs w:val="30"/>
        </w:rPr>
        <w:t>采购管理</w:t>
      </w:r>
      <w:bookmarkEnd w:id="83"/>
      <w:bookmarkEnd w:id="84"/>
      <w:bookmarkEnd w:id="85"/>
      <w:bookmarkEnd w:id="87"/>
    </w:p>
    <w:bookmarkEnd w:id="86"/>
    <w:p>
      <w:pPr>
        <w:spacing w:after="312" w:afterLines="100" w:line="360" w:lineRule="auto"/>
        <w:ind w:left="141" w:leftChars="67" w:firstLine="279"/>
        <w:rPr>
          <w:rFonts w:ascii="Arial" w:hAnsi="Arial" w:cs="Arial"/>
          <w:szCs w:val="21"/>
        </w:rPr>
      </w:pPr>
      <w:r>
        <w:rPr>
          <w:rFonts w:ascii="Arial" w:hAnsi="Arial" w:cs="Arial"/>
          <w:szCs w:val="21"/>
        </w:rPr>
        <w:t>APIoT的采购管理模块支持完整的采购管理过程，从采购申请创建、询价、根据采购升级和库存水平创建采购订单，到货接收和发票匹配。该交互的订单系统可以实时地监视备件所对应的需求情况、订单打印、到货登记、发票登记和历史报告等。</w:t>
      </w:r>
    </w:p>
    <w:p>
      <w:pPr>
        <w:spacing w:after="312" w:afterLines="100" w:line="360" w:lineRule="auto"/>
        <w:ind w:left="141" w:leftChars="67" w:firstLine="279"/>
        <w:rPr>
          <w:rFonts w:ascii="Arial" w:hAnsi="Arial" w:cs="Arial"/>
          <w:szCs w:val="21"/>
          <w:u w:val="none" w:color="auto"/>
        </w:rPr>
      </w:pPr>
      <w:r>
        <w:rPr>
          <w:rFonts w:ascii="Arial" w:hAnsi="Arial" w:cs="Arial"/>
          <w:szCs w:val="21"/>
        </w:rPr>
        <w:t>采购管理包括一个完整业务流的订单系统：自动采购单号分配，定义联系人、地址信息、 交付和发票、出货、交付和付款条件等，可以自动进行货币汇率转换的外币采购，以及根据供应商的语言打印采购单。可选供应商信息包括采购统计、供应商绩效、协议条款，以及供应商的备件名称和描述。此外采购单打印输出也能以电子邮件，传真或XML格式发送。</w:t>
      </w:r>
    </w:p>
    <w:p>
      <w:pPr>
        <w:pStyle w:val="4"/>
        <w:rPr>
          <w:rFonts w:ascii="Arial" w:hAnsi="Arial" w:cs="Arial"/>
          <w:b w:val="0"/>
          <w:sz w:val="28"/>
          <w:szCs w:val="28"/>
        </w:rPr>
      </w:pPr>
      <w:r>
        <w:rPr>
          <w:rFonts w:ascii="Arial" w:hAnsi="Arial" w:cs="Arial"/>
          <w:bCs/>
          <w:sz w:val="28"/>
          <w:szCs w:val="28"/>
        </w:rPr>
        <w:t>4.6.1</w:t>
      </w:r>
      <w:r>
        <w:rPr>
          <w:rFonts w:hint="eastAsia" w:ascii="Arial" w:hAnsi="Arial" w:cs="Arial"/>
          <w:bCs/>
          <w:sz w:val="28"/>
          <w:szCs w:val="28"/>
        </w:rPr>
        <w:t>内部采购申请</w:t>
      </w:r>
    </w:p>
    <w:p>
      <w:pPr>
        <w:spacing w:after="312" w:afterLines="100" w:line="360" w:lineRule="auto"/>
        <w:ind w:left="141" w:leftChars="67" w:firstLine="279"/>
        <w:rPr>
          <w:rFonts w:ascii="Arial" w:hAnsi="Arial" w:cs="Arial"/>
          <w:szCs w:val="21"/>
        </w:rPr>
      </w:pPr>
      <w:r>
        <w:rPr>
          <w:rFonts w:ascii="Arial" w:hAnsi="Arial" w:cs="Arial"/>
          <w:szCs w:val="21"/>
        </w:rPr>
        <w:t>内部采购申请模块减少了跨部门的沟通和纸张传递。不进行对外采购的用户可以通过系统进行内部的备件或物料采购申请，并跟踪备件从申请、订单创建、确认、到货接收以及到货日期更改等状态信息。</w:t>
      </w:r>
    </w:p>
    <w:p>
      <w:pPr>
        <w:ind w:left="420" w:leftChars="200"/>
      </w:pPr>
      <w:r>
        <w:t xml:space="preserve">1) </w:t>
      </w:r>
      <w:r>
        <w:rPr>
          <w:rFonts w:hint="eastAsia"/>
        </w:rPr>
        <w:t>采购申请</w:t>
      </w:r>
    </w:p>
    <w:p>
      <w:pPr>
        <w:ind w:left="420" w:leftChars="200"/>
      </w:pPr>
      <w:r>
        <w:drawing>
          <wp:inline distT="0" distB="0" distL="0" distR="0">
            <wp:extent cx="5283200" cy="23304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83200" cy="2330450"/>
                    </a:xfrm>
                    <a:prstGeom prst="rect">
                      <a:avLst/>
                    </a:prstGeom>
                    <a:noFill/>
                    <a:ln>
                      <a:noFill/>
                    </a:ln>
                  </pic:spPr>
                </pic:pic>
              </a:graphicData>
            </a:graphic>
          </wp:inline>
        </w:drawing>
      </w:r>
    </w:p>
    <w:p>
      <w:pPr>
        <w:ind w:left="420" w:leftChars="200"/>
      </w:pPr>
    </w:p>
    <w:p>
      <w:pPr>
        <w:ind w:left="420" w:leftChars="200"/>
      </w:pPr>
      <w:r>
        <w:t xml:space="preserve">2) </w:t>
      </w:r>
      <w:r>
        <w:rPr>
          <w:rFonts w:hint="eastAsia"/>
        </w:rPr>
        <w:t>采购单审核入库</w:t>
      </w:r>
    </w:p>
    <w:p>
      <w:pPr>
        <w:ind w:left="420" w:leftChars="200"/>
      </w:pPr>
      <w:r>
        <w:drawing>
          <wp:inline distT="0" distB="0" distL="0" distR="0">
            <wp:extent cx="5283200" cy="23939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83200" cy="2393950"/>
                    </a:xfrm>
                    <a:prstGeom prst="rect">
                      <a:avLst/>
                    </a:prstGeom>
                    <a:noFill/>
                    <a:ln>
                      <a:noFill/>
                    </a:ln>
                  </pic:spPr>
                </pic:pic>
              </a:graphicData>
            </a:graphic>
          </wp:inline>
        </w:drawing>
      </w:r>
    </w:p>
    <w:p>
      <w:pPr>
        <w:spacing w:after="312" w:afterLines="100"/>
        <w:ind w:left="141" w:leftChars="67" w:firstLine="279"/>
        <w:rPr>
          <w:rFonts w:ascii="Arial" w:hAnsi="Arial" w:cs="Arial"/>
          <w:szCs w:val="21"/>
        </w:rPr>
      </w:pPr>
    </w:p>
    <w:p>
      <w:pPr>
        <w:spacing w:line="415" w:lineRule="auto"/>
        <w:ind w:left="396" w:hanging="396" w:hangingChars="132"/>
        <w:rPr>
          <w:rFonts w:ascii="Arial" w:hAnsi="Arial" w:cs="Arial"/>
          <w:iCs/>
          <w:sz w:val="30"/>
          <w:szCs w:val="30"/>
        </w:rPr>
      </w:pPr>
    </w:p>
    <w:p>
      <w:pPr>
        <w:pStyle w:val="3"/>
        <w:spacing w:before="0" w:line="415" w:lineRule="auto"/>
        <w:ind w:left="398" w:hanging="398" w:hangingChars="132"/>
        <w:rPr>
          <w:rFonts w:ascii="Arial" w:hAnsi="Arial" w:cs="Arial" w:eastAsiaTheme="minorEastAsia"/>
          <w:i/>
          <w:sz w:val="30"/>
          <w:szCs w:val="30"/>
        </w:rPr>
      </w:pPr>
      <w:bookmarkStart w:id="88" w:name="_Toc536270566"/>
      <w:bookmarkStart w:id="89" w:name="_Toc528659819"/>
      <w:r>
        <w:rPr>
          <w:rFonts w:ascii="Arial" w:hAnsi="Arial" w:cs="Arial" w:eastAsiaTheme="minorEastAsia"/>
          <w:iCs/>
          <w:sz w:val="30"/>
          <w:szCs w:val="30"/>
        </w:rPr>
        <w:t>4.7</w:t>
      </w:r>
      <w:r>
        <w:rPr>
          <w:rFonts w:hint="eastAsia" w:ascii="Arial" w:hAnsi="Arial" w:cs="Arial" w:eastAsiaTheme="minorEastAsia"/>
          <w:iCs/>
          <w:sz w:val="30"/>
          <w:szCs w:val="30"/>
        </w:rPr>
        <w:t>分析绩效</w:t>
      </w:r>
      <w:r>
        <w:rPr>
          <w:rFonts w:ascii="Arial" w:hAnsi="Arial" w:cs="Arial" w:eastAsiaTheme="minorEastAsia"/>
          <w:iCs/>
          <w:sz w:val="30"/>
          <w:szCs w:val="30"/>
        </w:rPr>
        <w:t>管理</w:t>
      </w:r>
      <w:bookmarkEnd w:id="88"/>
      <w:bookmarkEnd w:id="89"/>
    </w:p>
    <w:p>
      <w:pPr>
        <w:spacing w:after="312" w:afterLines="100" w:line="360" w:lineRule="auto"/>
        <w:ind w:left="141" w:leftChars="67" w:firstLine="257"/>
        <w:rPr>
          <w:rFonts w:ascii="Arial" w:hAnsi="Arial" w:cs="Arial"/>
          <w:szCs w:val="21"/>
        </w:rPr>
      </w:pPr>
      <w:r>
        <w:rPr>
          <w:rFonts w:ascii="Arial" w:hAnsi="Arial" w:cs="Arial"/>
          <w:szCs w:val="21"/>
        </w:rPr>
        <w:t>分析模块根据所有的维护数据灵活地提供大量的预定义的分析报表。你可以选择不同的筛选条件和报表展示形式来按照自己细化的方式显示报表。该模块提供将工厂绩效数据和行业标准或标杆进行比较的方法。</w:t>
      </w:r>
    </w:p>
    <w:p>
      <w:pPr>
        <w:pStyle w:val="4"/>
        <w:rPr>
          <w:rFonts w:ascii="Arial" w:hAnsi="Arial" w:cs="Arial"/>
          <w:sz w:val="28"/>
          <w:szCs w:val="28"/>
        </w:rPr>
      </w:pPr>
      <w:bookmarkStart w:id="90" w:name="_Toc338434845"/>
      <w:bookmarkStart w:id="91" w:name="_Toc338927381"/>
      <w:bookmarkStart w:id="92" w:name="_Toc528659820"/>
      <w:bookmarkStart w:id="93" w:name="_Toc260999981"/>
      <w:r>
        <w:rPr>
          <w:rFonts w:ascii="Arial" w:hAnsi="Arial" w:cs="Arial"/>
          <w:sz w:val="28"/>
          <w:szCs w:val="28"/>
        </w:rPr>
        <w:t>4.7.1</w:t>
      </w:r>
      <w:r>
        <w:rPr>
          <w:rFonts w:hint="eastAsia" w:ascii="Arial" w:hAnsi="Arial" w:cs="Arial"/>
          <w:sz w:val="28"/>
          <w:szCs w:val="28"/>
        </w:rPr>
        <w:t xml:space="preserve"> </w:t>
      </w:r>
      <w:r>
        <w:rPr>
          <w:rFonts w:ascii="Arial" w:hAnsi="Arial" w:cs="Arial"/>
          <w:sz w:val="28"/>
          <w:szCs w:val="28"/>
        </w:rPr>
        <w:t>主要报表内容</w:t>
      </w:r>
      <w:bookmarkEnd w:id="90"/>
      <w:bookmarkEnd w:id="91"/>
      <w:bookmarkEnd w:id="92"/>
      <w:bookmarkEnd w:id="93"/>
    </w:p>
    <w:p>
      <w:pPr>
        <w:spacing w:line="360" w:lineRule="auto"/>
        <w:ind w:left="426"/>
        <w:rPr>
          <w:rFonts w:ascii="Arial" w:hAnsi="Arial" w:cs="Arial"/>
          <w:b/>
          <w:bCs/>
          <w:sz w:val="24"/>
          <w:szCs w:val="24"/>
        </w:rPr>
      </w:pPr>
      <w:r>
        <w:rPr>
          <w:rFonts w:ascii="Arial" w:hAnsi="Arial" w:cs="Arial"/>
          <w:b/>
          <w:bCs/>
          <w:sz w:val="24"/>
          <w:szCs w:val="24"/>
        </w:rPr>
        <w:t>领导层报表</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MTTR、MTBF</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年度停机时间汇总</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维护人员月度工时汇总</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年度停机率</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成本统计</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车间年度维护成本</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车间年度材料成本</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设备年度维护成本</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当前库存总金额</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工单类型比例</w:t>
      </w:r>
    </w:p>
    <w:p>
      <w:pPr>
        <w:spacing w:line="360" w:lineRule="auto"/>
        <w:ind w:left="426"/>
        <w:rPr>
          <w:rFonts w:ascii="Arial" w:hAnsi="Arial" w:cs="Arial"/>
          <w:b/>
          <w:bCs/>
          <w:sz w:val="24"/>
          <w:szCs w:val="24"/>
        </w:rPr>
      </w:pPr>
      <w:r>
        <w:rPr>
          <w:rFonts w:ascii="Arial" w:hAnsi="Arial" w:cs="Arial"/>
          <w:b/>
          <w:bCs/>
          <w:sz w:val="24"/>
          <w:szCs w:val="24"/>
        </w:rPr>
        <w:t xml:space="preserve">主管报表 </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月度工时统计</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外协人员工时报表</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完成工单数量月报表</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延迟开始工单数量月报表</w:t>
      </w:r>
    </w:p>
    <w:p>
      <w:pPr>
        <w:spacing w:line="360" w:lineRule="auto"/>
        <w:ind w:left="426"/>
        <w:rPr>
          <w:rFonts w:ascii="Arial" w:hAnsi="Arial" w:cs="Arial"/>
          <w:b/>
          <w:bCs/>
          <w:sz w:val="24"/>
          <w:szCs w:val="24"/>
        </w:rPr>
      </w:pPr>
      <w:r>
        <w:rPr>
          <w:rFonts w:ascii="Arial" w:hAnsi="Arial" w:cs="Arial"/>
          <w:b/>
          <w:bCs/>
          <w:sz w:val="24"/>
          <w:szCs w:val="24"/>
        </w:rPr>
        <w:t>工程师报表</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各设备不同类型工单比例</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设备利用率</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设备故障率Top10（停机时间/频次）</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关键设备故障时间TOP10</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设备停机时间月度报表</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备件重复消耗Top10</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备件消耗数量Top10</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备件消耗金额Top10</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故障现象Top10（停机时间/频次）</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故障原因Top10（停机时间/频次）</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故障措施Top10（停机时间/频次）</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历史工单查询</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基于日期的历史工单</w:t>
      </w:r>
    </w:p>
    <w:p>
      <w:pPr>
        <w:widowControl/>
        <w:numPr>
          <w:ilvl w:val="0"/>
          <w:numId w:val="37"/>
        </w:numPr>
        <w:tabs>
          <w:tab w:val="left" w:pos="1276"/>
        </w:tabs>
        <w:spacing w:line="360" w:lineRule="auto"/>
        <w:ind w:left="1276" w:hanging="425"/>
        <w:rPr>
          <w:rFonts w:ascii="Arial" w:hAnsi="Arial" w:cs="Arial"/>
          <w:bCs/>
          <w:szCs w:val="21"/>
        </w:rPr>
      </w:pPr>
      <w:r>
        <w:rPr>
          <w:rFonts w:ascii="Arial" w:hAnsi="Arial" w:cs="Arial"/>
          <w:bCs/>
          <w:szCs w:val="21"/>
        </w:rPr>
        <w:t>基于位置的历史工单</w:t>
      </w:r>
    </w:p>
    <w:p>
      <w:pPr>
        <w:spacing w:after="100" w:line="360" w:lineRule="auto"/>
        <w:ind w:left="142" w:firstLine="278"/>
        <w:rPr>
          <w:rFonts w:ascii="Arial" w:hAnsi="Arial" w:cs="Arial"/>
          <w:szCs w:val="21"/>
        </w:rPr>
      </w:pPr>
      <w:r>
        <w:rPr>
          <w:rFonts w:ascii="Arial" w:hAnsi="Arial" w:cs="Arial"/>
          <w:b/>
          <w:sz w:val="24"/>
          <w:szCs w:val="24"/>
        </w:rPr>
        <w:t>说明：</w:t>
      </w:r>
      <w:r>
        <w:rPr>
          <w:rFonts w:ascii="Arial" w:hAnsi="Arial" w:cs="Arial"/>
          <w:szCs w:val="21"/>
        </w:rPr>
        <w:t>以上报表内容只是APIoT系统相关报表举例，实际相应报表格式等将结合</w:t>
      </w:r>
      <w:r>
        <w:rPr>
          <w:rFonts w:hint="eastAsia" w:ascii="Arial" w:hAnsi="Arial" w:cs="Arial"/>
          <w:szCs w:val="21"/>
        </w:rPr>
        <w:t>企业</w:t>
      </w:r>
      <w:r>
        <w:rPr>
          <w:rFonts w:ascii="Arial" w:hAnsi="Arial" w:cs="Arial"/>
          <w:szCs w:val="21"/>
        </w:rPr>
        <w:t>实际管理要求在项目实施过程中进行讨论并明确。</w:t>
      </w:r>
    </w:p>
    <w:p>
      <w:pPr>
        <w:rPr>
          <w:rFonts w:ascii="Arial" w:hAnsi="Arial" w:cs="Arial"/>
        </w:rPr>
      </w:pPr>
    </w:p>
    <w:p>
      <w:pPr>
        <w:ind w:left="851"/>
        <w:rPr>
          <w:rFonts w:ascii="Arial" w:hAnsi="Arial" w:cs="Arial"/>
        </w:rPr>
      </w:pPr>
    </w:p>
    <w:p>
      <w:pPr>
        <w:autoSpaceDE w:val="0"/>
        <w:autoSpaceDN w:val="0"/>
        <w:adjustRightInd w:val="0"/>
        <w:spacing w:before="55" w:line="360" w:lineRule="auto"/>
        <w:ind w:right="151" w:rightChars="72"/>
        <w:jc w:val="left"/>
        <w:rPr>
          <w:rFonts w:ascii="宋体" w:hAnsi="宋体" w:cs="宋体"/>
          <w:sz w:val="24"/>
        </w:rPr>
      </w:pPr>
      <w:r>
        <w:rPr>
          <w:rFonts w:ascii="宋体" w:hAnsi="宋体" w:cs="宋体"/>
          <w:sz w:val="24"/>
        </w:rPr>
        <w:drawing>
          <wp:inline distT="0" distB="0" distL="0" distR="0">
            <wp:extent cx="5283200" cy="26352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83200" cy="2635250"/>
                    </a:xfrm>
                    <a:prstGeom prst="rect">
                      <a:avLst/>
                    </a:prstGeom>
                    <a:noFill/>
                    <a:ln>
                      <a:noFill/>
                    </a:ln>
                  </pic:spPr>
                </pic:pic>
              </a:graphicData>
            </a:graphic>
          </wp:inline>
        </w:drawing>
      </w:r>
    </w:p>
    <w:p>
      <w:pPr>
        <w:jc w:val="center"/>
        <w:rPr>
          <w:rFonts w:ascii="宋体" w:hAnsi="宋体" w:cs="宋体"/>
          <w:sz w:val="24"/>
        </w:rPr>
      </w:pPr>
      <w:r>
        <w:rPr>
          <w:rFonts w:hint="eastAsia" w:ascii="宋体" w:hAnsi="宋体" w:cs="宋体"/>
          <w:sz w:val="24"/>
        </w:rPr>
        <w:t>MTTR</w:t>
      </w:r>
      <w:r>
        <w:rPr>
          <w:rFonts w:ascii="宋体" w:hAnsi="宋体" w:cs="宋体"/>
          <w:sz w:val="24"/>
        </w:rPr>
        <w:t>/MTBF</w:t>
      </w:r>
      <w:r>
        <w:rPr>
          <w:rFonts w:hint="eastAsia" w:ascii="宋体" w:hAnsi="宋体" w:cs="宋体"/>
          <w:sz w:val="24"/>
        </w:rPr>
        <w:t>和备件消耗统计报表</w:t>
      </w:r>
    </w:p>
    <w:p>
      <w:pPr>
        <w:pStyle w:val="4"/>
        <w:rPr>
          <w:rFonts w:ascii="Arial" w:hAnsi="Arial" w:cs="Arial"/>
          <w:sz w:val="28"/>
          <w:szCs w:val="28"/>
        </w:rPr>
      </w:pPr>
      <w:bookmarkStart w:id="94" w:name="_Toc338434846"/>
      <w:bookmarkStart w:id="95" w:name="_Toc338927382"/>
      <w:bookmarkStart w:id="96" w:name="_Toc528659821"/>
      <w:r>
        <w:rPr>
          <w:rFonts w:ascii="Arial" w:hAnsi="Arial" w:cs="Arial"/>
          <w:sz w:val="28"/>
          <w:szCs w:val="28"/>
        </w:rPr>
        <w:t xml:space="preserve">4.7.2 </w:t>
      </w:r>
      <w:bookmarkEnd w:id="94"/>
      <w:r>
        <w:rPr>
          <w:rFonts w:ascii="Arial" w:hAnsi="Arial" w:cs="Arial"/>
          <w:sz w:val="28"/>
          <w:szCs w:val="28"/>
        </w:rPr>
        <w:t>API</w:t>
      </w:r>
      <w:bookmarkEnd w:id="95"/>
      <w:r>
        <w:rPr>
          <w:rFonts w:ascii="Arial" w:hAnsi="Arial" w:cs="Arial"/>
          <w:sz w:val="28"/>
          <w:szCs w:val="28"/>
        </w:rPr>
        <w:t>oT</w:t>
      </w:r>
      <w:r>
        <w:rPr>
          <w:rFonts w:hint="eastAsia" w:ascii="Arial" w:hAnsi="Arial" w:cs="Arial"/>
          <w:sz w:val="28"/>
          <w:szCs w:val="28"/>
        </w:rPr>
        <w:t xml:space="preserve"> </w:t>
      </w:r>
      <w:r>
        <w:rPr>
          <w:rFonts w:ascii="Arial" w:hAnsi="Arial" w:cs="Arial"/>
          <w:sz w:val="28"/>
          <w:szCs w:val="28"/>
        </w:rPr>
        <w:t>管理实现过程及方式方法</w:t>
      </w:r>
      <w:bookmarkEnd w:id="96"/>
    </w:p>
    <w:p>
      <w:pPr>
        <w:spacing w:line="360" w:lineRule="auto"/>
        <w:rPr>
          <w:rFonts w:ascii="Arial" w:hAnsi="Arial" w:cs="Arial"/>
          <w:b/>
          <w:sz w:val="24"/>
          <w:szCs w:val="24"/>
        </w:rPr>
      </w:pPr>
      <w:r>
        <w:rPr>
          <w:rFonts w:ascii="Arial" w:hAnsi="Arial" w:cs="Arial"/>
          <w:b/>
          <w:sz w:val="24"/>
          <w:szCs w:val="24"/>
        </w:rPr>
        <w:t>1</w:t>
      </w:r>
      <w:r>
        <w:rPr>
          <w:rFonts w:ascii="Arial" w:hAnsi="Arial" w:cs="Arial"/>
          <w:b/>
          <w:sz w:val="24"/>
          <w:szCs w:val="24"/>
          <w:lang w:val="en-AU"/>
        </w:rPr>
        <w:t xml:space="preserve">. </w:t>
      </w:r>
      <w:r>
        <w:rPr>
          <w:rFonts w:ascii="Arial" w:hAnsi="Arial" w:cs="Arial"/>
          <w:b/>
          <w:sz w:val="24"/>
          <w:szCs w:val="24"/>
        </w:rPr>
        <w:t>KPI看板</w:t>
      </w:r>
    </w:p>
    <w:p>
      <w:pPr>
        <w:spacing w:after="312" w:afterLines="100" w:line="360" w:lineRule="auto"/>
        <w:ind w:left="141" w:leftChars="67" w:firstLine="279"/>
        <w:rPr>
          <w:rFonts w:ascii="Arial" w:hAnsi="Arial" w:cs="Arial"/>
          <w:bCs/>
          <w:color w:val="000000"/>
          <w:szCs w:val="21"/>
        </w:rPr>
      </w:pPr>
      <w:r>
        <w:rPr>
          <w:rFonts w:ascii="Arial" w:hAnsi="Arial" w:cs="Arial"/>
          <w:bCs/>
          <w:color w:val="000000"/>
          <w:szCs w:val="21"/>
        </w:rPr>
        <w:t>APIoT系统的KPI看板模块为用户提供了不同数据状态的快速预览，使用户可以关注于重要数据区域，同时也可以识别出问题所在的范围。在看板上显示状态实例可以是未完成的工作，延迟的工作或已打开的采购单的数量。</w:t>
      </w:r>
    </w:p>
    <w:p>
      <w:pPr>
        <w:spacing w:after="312" w:afterLines="100" w:line="360" w:lineRule="auto"/>
        <w:ind w:left="141" w:leftChars="67" w:firstLine="279"/>
        <w:rPr>
          <w:rFonts w:ascii="Arial" w:hAnsi="Arial" w:cs="Arial"/>
          <w:bCs/>
          <w:color w:val="000000"/>
          <w:szCs w:val="21"/>
        </w:rPr>
      </w:pPr>
      <w:r>
        <w:rPr>
          <w:rFonts w:ascii="Arial" w:hAnsi="Arial" w:cs="Arial"/>
          <w:bCs/>
          <w:color w:val="000000"/>
          <w:szCs w:val="21"/>
        </w:rPr>
        <w:t>当程序启动后，可以在看板上看到KPI的关键数字。</w:t>
      </w:r>
    </w:p>
    <w:p>
      <w:pPr>
        <w:jc w:val="center"/>
        <w:rPr>
          <w:rFonts w:ascii="Arial" w:hAnsi="Arial" w:cs="Arial"/>
        </w:rPr>
      </w:pPr>
    </w:p>
    <w:p>
      <w:pPr>
        <w:spacing w:after="312" w:afterLines="100" w:line="360" w:lineRule="auto"/>
        <w:ind w:left="141" w:leftChars="67" w:firstLine="279"/>
        <w:rPr>
          <w:rFonts w:ascii="Arial" w:hAnsi="Arial" w:cs="Arial"/>
          <w:szCs w:val="21"/>
        </w:rPr>
      </w:pPr>
      <w:r>
        <w:rPr>
          <w:rFonts w:ascii="Arial" w:hAnsi="Arial" w:cs="Arial"/>
          <w:szCs w:val="21"/>
        </w:rPr>
        <w:t>用户都可以定义属于他自己的看板内容，根据特定的用户需求，可以定义不同的选择标准，最大值和最小值。</w:t>
      </w:r>
    </w:p>
    <w:p>
      <w:pPr>
        <w:spacing w:line="360" w:lineRule="auto"/>
        <w:rPr>
          <w:rFonts w:ascii="Arial" w:hAnsi="Arial" w:cs="Arial"/>
          <w:b/>
          <w:sz w:val="24"/>
          <w:szCs w:val="24"/>
        </w:rPr>
      </w:pPr>
      <w:r>
        <w:rPr>
          <w:rFonts w:ascii="Arial" w:hAnsi="Arial" w:cs="Arial"/>
          <w:b/>
          <w:sz w:val="24"/>
          <w:szCs w:val="24"/>
        </w:rPr>
        <w:t>2</w:t>
      </w:r>
      <w:r>
        <w:rPr>
          <w:rFonts w:ascii="Arial" w:hAnsi="Arial" w:cs="Arial"/>
          <w:b/>
          <w:sz w:val="24"/>
          <w:szCs w:val="24"/>
          <w:lang w:val="en-AU"/>
        </w:rPr>
        <w:t>.</w:t>
      </w:r>
      <w:r>
        <w:rPr>
          <w:rFonts w:hint="eastAsia" w:ascii="Arial" w:hAnsi="Arial" w:cs="Arial"/>
          <w:b/>
          <w:sz w:val="24"/>
          <w:szCs w:val="24"/>
          <w:lang w:val="en-AU"/>
        </w:rPr>
        <w:t xml:space="preserve"> </w:t>
      </w:r>
      <w:r>
        <w:rPr>
          <w:rFonts w:ascii="Arial" w:hAnsi="Arial" w:cs="Arial"/>
          <w:b/>
          <w:sz w:val="24"/>
          <w:szCs w:val="24"/>
        </w:rPr>
        <w:t>报表集成</w:t>
      </w:r>
    </w:p>
    <w:p>
      <w:pPr>
        <w:spacing w:after="312" w:afterLines="100" w:line="360" w:lineRule="auto"/>
        <w:ind w:left="142" w:firstLine="278"/>
        <w:rPr>
          <w:rFonts w:ascii="Arial" w:hAnsi="Arial" w:cs="Arial"/>
          <w:szCs w:val="21"/>
        </w:rPr>
      </w:pPr>
      <w:r>
        <w:rPr>
          <w:rFonts w:ascii="Arial" w:hAnsi="Arial" w:cs="Arial"/>
          <w:szCs w:val="21"/>
        </w:rPr>
        <w:t>提供了快速创建灵活及设计精美的报表工具。在APIoT系统中可以直接运行并查看报表打印输出，报表可以根据客户化需求制作各种类型的分析统计报表，并直接在APIoT系统中发布。以下即为一些报表举例。</w:t>
      </w:r>
    </w:p>
    <w:p>
      <w:pPr>
        <w:spacing w:after="312" w:afterLines="100" w:line="360" w:lineRule="auto"/>
        <w:ind w:left="142"/>
        <w:rPr>
          <w:rFonts w:ascii="Arial" w:hAnsi="Arial" w:cs="Arial"/>
          <w:szCs w:val="21"/>
        </w:rPr>
      </w:pPr>
    </w:p>
    <w:p>
      <w:pPr>
        <w:spacing w:line="360" w:lineRule="auto"/>
        <w:rPr>
          <w:rFonts w:ascii="Arial" w:hAnsi="Arial" w:cs="Arial"/>
          <w:b/>
          <w:sz w:val="24"/>
          <w:szCs w:val="24"/>
        </w:rPr>
      </w:pPr>
      <w:r>
        <w:rPr>
          <w:rFonts w:ascii="Arial" w:hAnsi="Arial" w:cs="Arial"/>
          <w:b/>
          <w:sz w:val="24"/>
          <w:szCs w:val="24"/>
        </w:rPr>
        <w:t>3</w:t>
      </w:r>
      <w:r>
        <w:rPr>
          <w:rFonts w:ascii="Arial" w:hAnsi="Arial" w:cs="Arial"/>
          <w:b/>
          <w:sz w:val="24"/>
          <w:szCs w:val="24"/>
          <w:lang w:val="en-AU"/>
        </w:rPr>
        <w:t>.</w:t>
      </w:r>
      <w:r>
        <w:rPr>
          <w:rFonts w:ascii="Arial" w:hAnsi="Arial" w:cs="Arial"/>
          <w:b/>
          <w:sz w:val="24"/>
          <w:szCs w:val="24"/>
        </w:rPr>
        <w:t xml:space="preserve"> KPI报表举例</w:t>
      </w:r>
    </w:p>
    <w:p/>
    <w:p>
      <w:pPr>
        <w:widowControl/>
        <w:numPr>
          <w:ilvl w:val="0"/>
          <w:numId w:val="38"/>
        </w:numPr>
        <w:spacing w:line="360" w:lineRule="auto"/>
        <w:jc w:val="left"/>
        <w:rPr>
          <w:rFonts w:ascii="Arial" w:hAnsi="Arial" w:cs="Arial"/>
          <w:b/>
          <w:bCs/>
          <w:color w:val="000000"/>
          <w:sz w:val="24"/>
        </w:rPr>
      </w:pPr>
      <w:bookmarkStart w:id="97" w:name="_Toc327616847"/>
      <w:bookmarkStart w:id="98" w:name="_Toc327545723"/>
      <w:bookmarkStart w:id="99" w:name="_Toc327513147"/>
      <w:bookmarkStart w:id="100" w:name="_Toc330395201"/>
      <w:bookmarkStart w:id="101" w:name="_Toc327633181"/>
      <w:bookmarkStart w:id="102" w:name="_Toc327779634"/>
      <w:bookmarkStart w:id="103" w:name="_Toc327615767"/>
      <w:bookmarkStart w:id="104" w:name="_Toc327779089"/>
      <w:bookmarkStart w:id="105" w:name="_Toc330479411"/>
      <w:bookmarkStart w:id="106" w:name="_Toc330477420"/>
      <w:bookmarkStart w:id="107" w:name="_Toc327616199"/>
      <w:bookmarkStart w:id="108" w:name="_Toc322460135"/>
      <w:bookmarkStart w:id="109" w:name="_Toc330373399"/>
      <w:bookmarkStart w:id="110" w:name="_Toc327631853"/>
      <w:bookmarkStart w:id="111" w:name="_Toc330471439"/>
      <w:bookmarkStart w:id="112" w:name="_Toc330373631"/>
      <w:bookmarkStart w:id="113" w:name="_Toc327634062"/>
      <w:bookmarkStart w:id="114" w:name="_Toc327516745"/>
      <w:bookmarkStart w:id="115" w:name="_Toc322460602"/>
      <w:r>
        <w:rPr>
          <w:rFonts w:ascii="Arial" w:hAnsi="Arial" w:cs="Arial"/>
          <w:b/>
          <w:bCs/>
          <w:color w:val="000000"/>
          <w:sz w:val="24"/>
        </w:rPr>
        <w:t>设备可靠性相关KPI报表</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pPr>
        <w:widowControl/>
        <w:numPr>
          <w:ilvl w:val="0"/>
          <w:numId w:val="39"/>
        </w:numPr>
        <w:spacing w:line="360" w:lineRule="auto"/>
        <w:ind w:left="567" w:hanging="425"/>
        <w:jc w:val="left"/>
        <w:rPr>
          <w:rFonts w:ascii="Arial" w:hAnsi="Arial" w:cs="Arial"/>
          <w:b/>
          <w:i/>
          <w:kern w:val="0"/>
          <w:sz w:val="24"/>
          <w:szCs w:val="20"/>
        </w:rPr>
      </w:pPr>
      <w:r>
        <w:rPr>
          <w:rFonts w:ascii="Arial" w:hAnsi="Arial" w:cs="Arial"/>
          <w:b/>
          <w:i/>
          <w:kern w:val="0"/>
          <w:sz w:val="24"/>
          <w:szCs w:val="20"/>
        </w:rPr>
        <w:t>生产线停机时间</w:t>
      </w:r>
      <w:r>
        <w:rPr>
          <w:rFonts w:ascii="Arial" w:hAnsi="Arial" w:cs="Arial"/>
          <w:b/>
          <w:i/>
          <w:kern w:val="0"/>
          <w:sz w:val="24"/>
          <w:szCs w:val="20"/>
          <w:lang w:val="da-DK"/>
        </w:rPr>
        <w:t>，</w:t>
      </w:r>
      <w:r>
        <w:rPr>
          <w:rFonts w:ascii="Arial" w:hAnsi="Arial" w:cs="Arial"/>
          <w:b/>
          <w:i/>
          <w:kern w:val="0"/>
          <w:sz w:val="24"/>
          <w:szCs w:val="20"/>
        </w:rPr>
        <w:t>设备停机次数排名统计分析</w:t>
      </w:r>
    </w:p>
    <w:p>
      <w:pPr>
        <w:widowControl/>
        <w:spacing w:line="360" w:lineRule="auto"/>
        <w:jc w:val="center"/>
        <w:rPr>
          <w:rFonts w:ascii="Arial" w:hAnsi="Arial" w:cs="Arial"/>
          <w:b/>
          <w:i/>
          <w:kern w:val="0"/>
          <w:sz w:val="24"/>
          <w:szCs w:val="20"/>
        </w:rPr>
      </w:pPr>
      <w:r>
        <w:rPr>
          <w:rFonts w:ascii="Arial" w:hAnsi="Arial" w:cs="Arial"/>
          <w:b/>
          <w:i/>
          <w:kern w:val="0"/>
          <w:sz w:val="24"/>
          <w:szCs w:val="20"/>
        </w:rPr>
        <w:drawing>
          <wp:inline distT="0" distB="0" distL="0" distR="0">
            <wp:extent cx="5158740" cy="2499360"/>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158740" cy="2499360"/>
                    </a:xfrm>
                    <a:prstGeom prst="rect">
                      <a:avLst/>
                    </a:prstGeom>
                    <a:noFill/>
                    <a:ln>
                      <a:noFill/>
                    </a:ln>
                  </pic:spPr>
                </pic:pic>
              </a:graphicData>
            </a:graphic>
          </wp:inline>
        </w:drawing>
      </w:r>
    </w:p>
    <w:p>
      <w:pPr>
        <w:widowControl/>
        <w:spacing w:line="360" w:lineRule="auto"/>
        <w:jc w:val="center"/>
        <w:rPr>
          <w:rFonts w:ascii="Arial" w:hAnsi="Arial" w:cs="Arial"/>
          <w:b/>
          <w:i/>
          <w:kern w:val="0"/>
          <w:sz w:val="24"/>
          <w:szCs w:val="20"/>
        </w:rPr>
      </w:pPr>
    </w:p>
    <w:p>
      <w:pPr>
        <w:widowControl/>
        <w:numPr>
          <w:ilvl w:val="0"/>
          <w:numId w:val="39"/>
        </w:numPr>
        <w:spacing w:line="360" w:lineRule="auto"/>
        <w:ind w:left="550" w:leftChars="59" w:hanging="426" w:hangingChars="177"/>
        <w:jc w:val="left"/>
        <w:rPr>
          <w:rFonts w:ascii="Arial" w:hAnsi="Arial" w:cs="Arial"/>
          <w:b/>
          <w:i/>
          <w:kern w:val="0"/>
          <w:sz w:val="24"/>
          <w:szCs w:val="20"/>
        </w:rPr>
      </w:pPr>
      <w:r>
        <w:rPr>
          <w:rFonts w:ascii="Arial" w:hAnsi="Arial" w:cs="Arial"/>
          <w:b/>
          <w:i/>
          <w:kern w:val="0"/>
          <w:sz w:val="24"/>
          <w:szCs w:val="20"/>
        </w:rPr>
        <w:t>单台设备每周/月利用率、预防性维护时间、故障维修时间图表</w:t>
      </w:r>
    </w:p>
    <w:p>
      <w:pPr>
        <w:widowControl/>
        <w:spacing w:line="360" w:lineRule="auto"/>
        <w:jc w:val="center"/>
        <w:rPr>
          <w:rFonts w:ascii="Arial" w:hAnsi="Arial" w:cs="Arial"/>
          <w:b/>
          <w:i/>
          <w:kern w:val="0"/>
          <w:sz w:val="24"/>
          <w:szCs w:val="20"/>
        </w:rPr>
      </w:pPr>
      <w:r>
        <w:rPr>
          <w:rFonts w:ascii="Arial" w:hAnsi="Arial" w:cs="Arial"/>
          <w:kern w:val="0"/>
          <w:sz w:val="24"/>
          <w:szCs w:val="20"/>
        </w:rPr>
        <w:drawing>
          <wp:inline distT="0" distB="0" distL="0" distR="0">
            <wp:extent cx="6372225" cy="3571875"/>
            <wp:effectExtent l="0" t="0" r="9525" b="9525"/>
            <wp:docPr id="155" name="图表 15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pPr>
        <w:widowControl/>
        <w:spacing w:line="360" w:lineRule="auto"/>
        <w:jc w:val="center"/>
        <w:rPr>
          <w:rFonts w:ascii="Arial" w:hAnsi="Arial" w:cs="Arial"/>
          <w:b/>
          <w:i/>
          <w:kern w:val="0"/>
          <w:sz w:val="24"/>
          <w:szCs w:val="20"/>
        </w:rPr>
      </w:pPr>
    </w:p>
    <w:p>
      <w:pPr>
        <w:widowControl/>
        <w:spacing w:line="360" w:lineRule="auto"/>
        <w:jc w:val="center"/>
        <w:rPr>
          <w:rFonts w:ascii="Arial" w:hAnsi="Arial" w:cs="Arial"/>
          <w:b/>
          <w:i/>
          <w:kern w:val="0"/>
          <w:sz w:val="24"/>
          <w:szCs w:val="20"/>
        </w:rPr>
      </w:pPr>
    </w:p>
    <w:p>
      <w:pPr>
        <w:widowControl/>
        <w:numPr>
          <w:ilvl w:val="0"/>
          <w:numId w:val="39"/>
        </w:numPr>
        <w:spacing w:line="360" w:lineRule="auto"/>
        <w:ind w:left="550" w:leftChars="59" w:hanging="426" w:hangingChars="177"/>
        <w:jc w:val="left"/>
        <w:rPr>
          <w:rFonts w:ascii="Arial" w:hAnsi="Arial" w:cs="Arial"/>
          <w:b/>
          <w:i/>
          <w:kern w:val="0"/>
          <w:sz w:val="24"/>
          <w:szCs w:val="20"/>
        </w:rPr>
      </w:pPr>
      <w:r>
        <w:rPr>
          <w:rFonts w:ascii="Arial" w:hAnsi="Arial" w:cs="Arial"/>
          <w:b/>
          <w:i/>
          <w:kern w:val="0"/>
          <w:sz w:val="24"/>
          <w:szCs w:val="20"/>
        </w:rPr>
        <w:t>设备停机时间月报表</w:t>
      </w:r>
    </w:p>
    <w:p>
      <w:pPr>
        <w:widowControl/>
        <w:spacing w:line="360" w:lineRule="auto"/>
        <w:jc w:val="center"/>
        <w:rPr>
          <w:rFonts w:ascii="Arial" w:hAnsi="Arial" w:cs="Arial"/>
          <w:bCs/>
          <w:color w:val="000000"/>
          <w:sz w:val="24"/>
        </w:rPr>
      </w:pPr>
      <w:r>
        <w:rPr>
          <w:rFonts w:ascii="Arial" w:hAnsi="Arial" w:cs="Arial"/>
          <w:bCs/>
          <w:color w:val="000000"/>
          <w:sz w:val="24"/>
        </w:rPr>
        <w:drawing>
          <wp:inline distT="0" distB="0" distL="0" distR="0">
            <wp:extent cx="5638800" cy="356235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643094" cy="3565063"/>
                    </a:xfrm>
                    <a:prstGeom prst="rect">
                      <a:avLst/>
                    </a:prstGeom>
                    <a:noFill/>
                    <a:ln>
                      <a:noFill/>
                    </a:ln>
                  </pic:spPr>
                </pic:pic>
              </a:graphicData>
            </a:graphic>
          </wp:inline>
        </w:drawing>
      </w:r>
    </w:p>
    <w:p>
      <w:pPr>
        <w:widowControl/>
        <w:spacing w:line="360" w:lineRule="auto"/>
        <w:jc w:val="center"/>
        <w:rPr>
          <w:rFonts w:ascii="Arial" w:hAnsi="Arial" w:cs="Arial"/>
          <w:bCs/>
          <w:color w:val="000000"/>
          <w:sz w:val="24"/>
        </w:rPr>
      </w:pPr>
    </w:p>
    <w:p>
      <w:pPr>
        <w:widowControl/>
        <w:numPr>
          <w:ilvl w:val="0"/>
          <w:numId w:val="39"/>
        </w:numPr>
        <w:spacing w:line="360" w:lineRule="auto"/>
        <w:ind w:left="550" w:leftChars="59" w:hanging="426" w:hangingChars="177"/>
        <w:jc w:val="left"/>
        <w:rPr>
          <w:rFonts w:ascii="Arial" w:hAnsi="Arial" w:cs="Arial"/>
          <w:b/>
          <w:i/>
          <w:kern w:val="0"/>
          <w:sz w:val="24"/>
          <w:szCs w:val="20"/>
        </w:rPr>
      </w:pPr>
      <w:r>
        <w:rPr>
          <w:rFonts w:ascii="Arial" w:hAnsi="Arial" w:cs="Arial"/>
          <w:b/>
          <w:i/>
          <w:kern w:val="0"/>
          <w:sz w:val="24"/>
          <w:szCs w:val="20"/>
        </w:rPr>
        <w:t>单台设备停机时间分析</w:t>
      </w:r>
    </w:p>
    <w:p>
      <w:pPr>
        <w:widowControl/>
        <w:spacing w:line="360" w:lineRule="auto"/>
        <w:jc w:val="center"/>
        <w:rPr>
          <w:rFonts w:ascii="Arial" w:hAnsi="Arial" w:cs="Arial"/>
          <w:kern w:val="0"/>
          <w:sz w:val="24"/>
          <w:szCs w:val="20"/>
        </w:rPr>
      </w:pPr>
      <w:r>
        <w:rPr>
          <w:rFonts w:ascii="Arial" w:hAnsi="Arial" w:cs="Arial"/>
          <w:kern w:val="0"/>
          <w:sz w:val="24"/>
          <w:szCs w:val="20"/>
        </w:rPr>
        <w:drawing>
          <wp:inline distT="0" distB="0" distL="0" distR="0">
            <wp:extent cx="4939665" cy="451993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940145" cy="4520134"/>
                    </a:xfrm>
                    <a:prstGeom prst="rect">
                      <a:avLst/>
                    </a:prstGeom>
                    <a:noFill/>
                    <a:ln>
                      <a:noFill/>
                    </a:ln>
                    <a:effectLst/>
                  </pic:spPr>
                </pic:pic>
              </a:graphicData>
            </a:graphic>
          </wp:inline>
        </w:drawing>
      </w:r>
    </w:p>
    <w:p>
      <w:pPr>
        <w:widowControl/>
        <w:spacing w:line="360" w:lineRule="auto"/>
        <w:jc w:val="center"/>
        <w:rPr>
          <w:rFonts w:ascii="Arial" w:hAnsi="Arial" w:cs="Arial"/>
          <w:kern w:val="0"/>
          <w:sz w:val="24"/>
          <w:szCs w:val="20"/>
        </w:rPr>
      </w:pPr>
    </w:p>
    <w:p>
      <w:pPr>
        <w:widowControl/>
        <w:numPr>
          <w:ilvl w:val="0"/>
          <w:numId w:val="39"/>
        </w:numPr>
        <w:spacing w:line="360" w:lineRule="auto"/>
        <w:ind w:left="550" w:leftChars="59" w:hanging="426" w:hangingChars="177"/>
        <w:jc w:val="left"/>
        <w:rPr>
          <w:rFonts w:ascii="Arial" w:hAnsi="Arial" w:cs="Arial"/>
          <w:b/>
          <w:i/>
          <w:kern w:val="0"/>
          <w:sz w:val="24"/>
          <w:szCs w:val="20"/>
        </w:rPr>
      </w:pPr>
      <w:r>
        <w:rPr>
          <w:rFonts w:ascii="Arial" w:hAnsi="Arial" w:cs="Arial"/>
          <w:b/>
          <w:i/>
          <w:kern w:val="0"/>
          <w:sz w:val="24"/>
          <w:szCs w:val="20"/>
        </w:rPr>
        <w:t>MTTR</w:t>
      </w:r>
      <w:r>
        <w:rPr>
          <w:rFonts w:hint="eastAsia" w:ascii="Arial" w:hAnsi="Arial" w:cs="Arial"/>
          <w:b/>
          <w:i/>
          <w:kern w:val="0"/>
          <w:sz w:val="24"/>
          <w:szCs w:val="20"/>
        </w:rPr>
        <w:t>、</w:t>
      </w:r>
      <w:r>
        <w:rPr>
          <w:rFonts w:ascii="Arial" w:hAnsi="Arial" w:cs="Arial"/>
          <w:b/>
          <w:i/>
          <w:kern w:val="0"/>
          <w:sz w:val="24"/>
          <w:szCs w:val="20"/>
        </w:rPr>
        <w:t>MTBF</w:t>
      </w:r>
      <w:r>
        <w:rPr>
          <w:rFonts w:hint="eastAsia" w:ascii="Arial" w:hAnsi="Arial" w:cs="Arial"/>
          <w:b/>
          <w:i/>
          <w:kern w:val="0"/>
          <w:sz w:val="24"/>
          <w:szCs w:val="20"/>
        </w:rPr>
        <w:t xml:space="preserve">   </w:t>
      </w:r>
      <w:r>
        <w:rPr>
          <w:rFonts w:ascii="Arial" w:hAnsi="Arial" w:cs="Arial"/>
          <w:b/>
          <w:i/>
          <w:kern w:val="0"/>
          <w:sz w:val="24"/>
          <w:szCs w:val="20"/>
        </w:rPr>
        <w:t>平均修理时间</w:t>
      </w:r>
      <w:r>
        <w:rPr>
          <w:rFonts w:hint="eastAsia" w:ascii="Arial" w:hAnsi="Arial" w:cs="Arial"/>
          <w:b/>
          <w:i/>
          <w:kern w:val="0"/>
          <w:sz w:val="24"/>
          <w:szCs w:val="20"/>
        </w:rPr>
        <w:t>、</w:t>
      </w:r>
      <w:r>
        <w:rPr>
          <w:rFonts w:ascii="Arial" w:hAnsi="Arial" w:cs="Arial"/>
          <w:b/>
          <w:i/>
          <w:kern w:val="0"/>
          <w:sz w:val="24"/>
          <w:szCs w:val="20"/>
        </w:rPr>
        <w:t>平均无故障时间</w:t>
      </w:r>
    </w:p>
    <w:p>
      <w:pPr>
        <w:widowControl/>
        <w:tabs>
          <w:tab w:val="left" w:pos="851"/>
        </w:tabs>
        <w:spacing w:line="360" w:lineRule="auto"/>
        <w:jc w:val="center"/>
        <w:rPr>
          <w:rFonts w:ascii="Arial" w:hAnsi="Arial" w:cs="Arial"/>
          <w:b/>
          <w:i/>
          <w:kern w:val="0"/>
          <w:sz w:val="24"/>
          <w:szCs w:val="20"/>
        </w:rPr>
      </w:pPr>
      <w:r>
        <w:rPr>
          <w:rFonts w:ascii="Arial" w:hAnsi="Arial" w:cs="Arial"/>
          <w:bCs/>
          <w:color w:val="000000"/>
          <w:sz w:val="24"/>
        </w:rPr>
        <w:drawing>
          <wp:inline distT="0" distB="0" distL="0" distR="0">
            <wp:extent cx="4996815" cy="357187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006884" cy="3579030"/>
                    </a:xfrm>
                    <a:prstGeom prst="rect">
                      <a:avLst/>
                    </a:prstGeom>
                    <a:noFill/>
                    <a:ln>
                      <a:noFill/>
                    </a:ln>
                  </pic:spPr>
                </pic:pic>
              </a:graphicData>
            </a:graphic>
          </wp:inline>
        </w:drawing>
      </w:r>
    </w:p>
    <w:p>
      <w:pPr>
        <w:widowControl/>
        <w:tabs>
          <w:tab w:val="left" w:pos="851"/>
        </w:tabs>
        <w:spacing w:line="360" w:lineRule="auto"/>
        <w:jc w:val="center"/>
        <w:rPr>
          <w:rFonts w:ascii="Arial" w:hAnsi="Arial" w:cs="Arial"/>
          <w:b/>
          <w:i/>
          <w:kern w:val="0"/>
          <w:sz w:val="24"/>
          <w:szCs w:val="20"/>
        </w:rPr>
      </w:pPr>
    </w:p>
    <w:p>
      <w:pPr>
        <w:widowControl/>
        <w:numPr>
          <w:ilvl w:val="0"/>
          <w:numId w:val="39"/>
        </w:numPr>
        <w:spacing w:line="360" w:lineRule="auto"/>
        <w:ind w:left="550" w:leftChars="59" w:hanging="426" w:hangingChars="177"/>
        <w:jc w:val="left"/>
        <w:rPr>
          <w:rFonts w:ascii="Arial" w:hAnsi="Arial" w:cs="Arial"/>
          <w:b/>
          <w:i/>
          <w:kern w:val="0"/>
          <w:sz w:val="24"/>
          <w:szCs w:val="20"/>
        </w:rPr>
      </w:pPr>
      <w:r>
        <w:rPr>
          <w:rFonts w:ascii="Arial" w:hAnsi="Arial" w:cs="Arial"/>
          <w:b/>
          <w:i/>
          <w:kern w:val="0"/>
          <w:sz w:val="24"/>
          <w:szCs w:val="20"/>
        </w:rPr>
        <w:t>故障代码相关</w:t>
      </w:r>
    </w:p>
    <w:p>
      <w:pPr>
        <w:widowControl/>
        <w:tabs>
          <w:tab w:val="left" w:pos="0"/>
        </w:tabs>
        <w:spacing w:line="360" w:lineRule="auto"/>
        <w:jc w:val="center"/>
        <w:rPr>
          <w:rFonts w:ascii="Arial" w:hAnsi="Arial" w:cs="Arial"/>
          <w:b/>
          <w:i/>
          <w:kern w:val="0"/>
          <w:sz w:val="24"/>
          <w:szCs w:val="20"/>
        </w:rPr>
      </w:pPr>
      <w:r>
        <w:rPr>
          <w:rFonts w:ascii="Arial" w:hAnsi="Arial" w:cs="Arial"/>
          <w:bCs/>
          <w:color w:val="000000"/>
          <w:sz w:val="24"/>
        </w:rPr>
        <w:drawing>
          <wp:inline distT="0" distB="0" distL="0" distR="0">
            <wp:extent cx="5476875" cy="37909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476875" cy="3790950"/>
                    </a:xfrm>
                    <a:prstGeom prst="rect">
                      <a:avLst/>
                    </a:prstGeom>
                    <a:noFill/>
                    <a:ln>
                      <a:noFill/>
                    </a:ln>
                  </pic:spPr>
                </pic:pic>
              </a:graphicData>
            </a:graphic>
          </wp:inline>
        </w:drawing>
      </w:r>
    </w:p>
    <w:p>
      <w:pPr>
        <w:widowControl/>
        <w:tabs>
          <w:tab w:val="left" w:pos="0"/>
        </w:tabs>
        <w:spacing w:line="360" w:lineRule="auto"/>
        <w:jc w:val="center"/>
        <w:rPr>
          <w:rFonts w:ascii="Arial" w:hAnsi="Arial" w:cs="Arial"/>
          <w:b/>
          <w:i/>
          <w:kern w:val="0"/>
          <w:sz w:val="24"/>
          <w:szCs w:val="20"/>
        </w:rPr>
      </w:pPr>
    </w:p>
    <w:p>
      <w:pPr>
        <w:widowControl/>
        <w:tabs>
          <w:tab w:val="left" w:pos="0"/>
        </w:tabs>
        <w:spacing w:line="360" w:lineRule="auto"/>
        <w:jc w:val="center"/>
        <w:rPr>
          <w:rFonts w:ascii="Arial" w:hAnsi="Arial" w:cs="Arial"/>
          <w:b/>
          <w:i/>
          <w:kern w:val="0"/>
          <w:sz w:val="24"/>
          <w:szCs w:val="20"/>
        </w:rPr>
      </w:pPr>
    </w:p>
    <w:p>
      <w:pPr>
        <w:widowControl/>
        <w:numPr>
          <w:ilvl w:val="0"/>
          <w:numId w:val="38"/>
        </w:numPr>
        <w:spacing w:line="360" w:lineRule="auto"/>
        <w:jc w:val="left"/>
        <w:rPr>
          <w:rFonts w:ascii="Arial" w:hAnsi="Arial" w:cs="Arial"/>
          <w:b/>
          <w:bCs/>
          <w:color w:val="000000"/>
          <w:sz w:val="24"/>
        </w:rPr>
      </w:pPr>
      <w:bookmarkStart w:id="116" w:name="_Toc330471440"/>
      <w:bookmarkStart w:id="117" w:name="_Toc330373400"/>
      <w:bookmarkStart w:id="118" w:name="_Toc327615768"/>
      <w:bookmarkStart w:id="119" w:name="_Toc322460603"/>
      <w:bookmarkStart w:id="120" w:name="_Toc330477421"/>
      <w:bookmarkStart w:id="121" w:name="_Toc330479412"/>
      <w:bookmarkStart w:id="122" w:name="_Toc327634063"/>
      <w:bookmarkStart w:id="123" w:name="_Toc327779090"/>
      <w:bookmarkStart w:id="124" w:name="_Toc327545724"/>
      <w:bookmarkStart w:id="125" w:name="_Toc322460136"/>
      <w:bookmarkStart w:id="126" w:name="_Toc327633182"/>
      <w:bookmarkStart w:id="127" w:name="_Toc327616848"/>
      <w:bookmarkStart w:id="128" w:name="_Toc327616200"/>
      <w:bookmarkStart w:id="129" w:name="_Toc327631854"/>
      <w:bookmarkStart w:id="130" w:name="_Toc327779635"/>
      <w:bookmarkStart w:id="131" w:name="_Toc327516746"/>
      <w:bookmarkStart w:id="132" w:name="_Toc330395202"/>
      <w:bookmarkStart w:id="133" w:name="_Toc327513148"/>
      <w:bookmarkStart w:id="134" w:name="_Toc330373632"/>
      <w:r>
        <w:rPr>
          <w:rFonts w:ascii="Arial" w:hAnsi="Arial" w:cs="Arial"/>
          <w:b/>
          <w:bCs/>
          <w:color w:val="000000"/>
          <w:sz w:val="24"/>
        </w:rPr>
        <w:t>成本相关报表</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pPr>
        <w:widowControl/>
        <w:numPr>
          <w:ilvl w:val="0"/>
          <w:numId w:val="40"/>
        </w:numPr>
        <w:spacing w:line="360" w:lineRule="auto"/>
        <w:ind w:left="567" w:hanging="425"/>
        <w:jc w:val="left"/>
        <w:rPr>
          <w:rFonts w:ascii="Arial" w:hAnsi="Arial" w:cs="Arial"/>
          <w:b/>
          <w:i/>
          <w:kern w:val="0"/>
          <w:sz w:val="24"/>
          <w:szCs w:val="20"/>
        </w:rPr>
      </w:pPr>
      <w:r>
        <w:rPr>
          <w:rFonts w:ascii="Arial" w:hAnsi="Arial" w:cs="Arial"/>
          <w:b/>
          <w:i/>
          <w:kern w:val="0"/>
          <w:sz w:val="24"/>
          <w:szCs w:val="20"/>
        </w:rPr>
        <w:t>不同车间/设备成本与预算比较</w:t>
      </w:r>
    </w:p>
    <w:p>
      <w:pPr>
        <w:widowControl/>
        <w:spacing w:line="360" w:lineRule="auto"/>
        <w:ind w:left="567"/>
        <w:jc w:val="center"/>
        <w:rPr>
          <w:rFonts w:ascii="Arial" w:hAnsi="Arial" w:cs="Arial"/>
          <w:b/>
          <w:i/>
          <w:kern w:val="0"/>
          <w:sz w:val="24"/>
          <w:szCs w:val="20"/>
        </w:rPr>
      </w:pPr>
      <w:r>
        <w:rPr>
          <w:rFonts w:ascii="Arial" w:hAnsi="Arial" w:cs="Arial"/>
          <w:i/>
          <w:kern w:val="0"/>
          <w:sz w:val="24"/>
          <w:szCs w:val="20"/>
        </w:rPr>
        <w:drawing>
          <wp:inline distT="0" distB="0" distL="0" distR="0">
            <wp:extent cx="4588510" cy="396240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589107" cy="3962400"/>
                    </a:xfrm>
                    <a:prstGeom prst="rect">
                      <a:avLst/>
                    </a:prstGeom>
                    <a:noFill/>
                    <a:ln>
                      <a:noFill/>
                    </a:ln>
                  </pic:spPr>
                </pic:pic>
              </a:graphicData>
            </a:graphic>
          </wp:inline>
        </w:drawing>
      </w:r>
    </w:p>
    <w:p>
      <w:pPr>
        <w:widowControl/>
        <w:spacing w:line="360" w:lineRule="auto"/>
        <w:ind w:left="567"/>
        <w:jc w:val="center"/>
        <w:rPr>
          <w:rFonts w:ascii="Arial" w:hAnsi="Arial" w:cs="Arial"/>
          <w:b/>
          <w:i/>
          <w:kern w:val="0"/>
          <w:sz w:val="24"/>
          <w:szCs w:val="20"/>
        </w:rPr>
      </w:pPr>
    </w:p>
    <w:p>
      <w:pPr>
        <w:widowControl/>
        <w:numPr>
          <w:ilvl w:val="0"/>
          <w:numId w:val="40"/>
        </w:numPr>
        <w:spacing w:line="360" w:lineRule="auto"/>
        <w:ind w:left="567" w:hanging="425"/>
        <w:jc w:val="left"/>
        <w:rPr>
          <w:rFonts w:ascii="Arial" w:hAnsi="Arial" w:cs="Arial"/>
          <w:b/>
          <w:i/>
          <w:kern w:val="0"/>
          <w:sz w:val="24"/>
          <w:szCs w:val="20"/>
        </w:rPr>
      </w:pPr>
      <w:r>
        <w:rPr>
          <w:rFonts w:ascii="Arial" w:hAnsi="Arial" w:cs="Arial"/>
          <w:b/>
          <w:i/>
          <w:kern w:val="0"/>
          <w:sz w:val="24"/>
          <w:szCs w:val="20"/>
        </w:rPr>
        <w:t>部门月度成本与预算比较</w:t>
      </w:r>
    </w:p>
    <w:p>
      <w:pPr>
        <w:widowControl/>
        <w:spacing w:line="360" w:lineRule="auto"/>
        <w:ind w:left="567"/>
        <w:jc w:val="center"/>
        <w:rPr>
          <w:rFonts w:ascii="Arial" w:hAnsi="Arial" w:cs="Arial"/>
          <w:b/>
          <w:i/>
          <w:kern w:val="0"/>
          <w:sz w:val="24"/>
          <w:szCs w:val="20"/>
        </w:rPr>
      </w:pPr>
      <w:r>
        <w:rPr>
          <w:rFonts w:ascii="Arial" w:hAnsi="Arial" w:cs="Arial"/>
          <w:kern w:val="0"/>
          <w:sz w:val="24"/>
          <w:szCs w:val="20"/>
        </w:rPr>
        <w:drawing>
          <wp:inline distT="0" distB="0" distL="0" distR="0">
            <wp:extent cx="4723765" cy="3600450"/>
            <wp:effectExtent l="0" t="0" r="63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4733517" cy="3607863"/>
                    </a:xfrm>
                    <a:prstGeom prst="rect">
                      <a:avLst/>
                    </a:prstGeom>
                    <a:noFill/>
                    <a:ln>
                      <a:noFill/>
                    </a:ln>
                  </pic:spPr>
                </pic:pic>
              </a:graphicData>
            </a:graphic>
          </wp:inline>
        </w:drawing>
      </w:r>
    </w:p>
    <w:p>
      <w:pPr>
        <w:widowControl/>
        <w:spacing w:line="360" w:lineRule="auto"/>
        <w:rPr>
          <w:rFonts w:ascii="Arial" w:hAnsi="Arial" w:cs="Arial"/>
          <w:b/>
          <w:i/>
          <w:kern w:val="0"/>
          <w:sz w:val="24"/>
          <w:szCs w:val="20"/>
        </w:rPr>
      </w:pPr>
      <w:bookmarkStart w:id="135" w:name="_Toc264115817"/>
    </w:p>
    <w:p>
      <w:pPr>
        <w:widowControl/>
        <w:numPr>
          <w:ilvl w:val="0"/>
          <w:numId w:val="38"/>
        </w:numPr>
        <w:spacing w:line="360" w:lineRule="auto"/>
        <w:jc w:val="left"/>
        <w:rPr>
          <w:rFonts w:ascii="Arial" w:hAnsi="Arial" w:cs="Arial"/>
          <w:b/>
          <w:bCs/>
          <w:color w:val="000000"/>
          <w:sz w:val="24"/>
        </w:rPr>
      </w:pPr>
      <w:bookmarkStart w:id="136" w:name="_Toc327616201"/>
      <w:bookmarkStart w:id="137" w:name="_Toc330479413"/>
      <w:bookmarkStart w:id="138" w:name="_Toc327516747"/>
      <w:bookmarkStart w:id="139" w:name="_Toc327545725"/>
      <w:bookmarkStart w:id="140" w:name="_Toc330373633"/>
      <w:bookmarkStart w:id="141" w:name="_Toc327634064"/>
      <w:bookmarkStart w:id="142" w:name="_Toc327633183"/>
      <w:bookmarkStart w:id="143" w:name="_Toc322460604"/>
      <w:bookmarkStart w:id="144" w:name="_Toc327513149"/>
      <w:bookmarkStart w:id="145" w:name="_Toc330395203"/>
      <w:bookmarkStart w:id="146" w:name="_Toc327779091"/>
      <w:bookmarkStart w:id="147" w:name="_Toc330471441"/>
      <w:bookmarkStart w:id="148" w:name="_Toc330477422"/>
      <w:bookmarkStart w:id="149" w:name="_Toc327615769"/>
      <w:bookmarkStart w:id="150" w:name="_Toc327631855"/>
      <w:bookmarkStart w:id="151" w:name="_Toc327616849"/>
      <w:bookmarkStart w:id="152" w:name="_Toc322460137"/>
      <w:bookmarkStart w:id="153" w:name="_Toc330373401"/>
      <w:bookmarkStart w:id="154" w:name="_Toc327779636"/>
      <w:r>
        <w:rPr>
          <w:rFonts w:ascii="Arial" w:hAnsi="Arial" w:cs="Arial"/>
          <w:b/>
          <w:bCs/>
          <w:color w:val="000000"/>
          <w:sz w:val="24"/>
        </w:rPr>
        <w:t>备件</w:t>
      </w:r>
      <w:bookmarkEnd w:id="135"/>
      <w:r>
        <w:rPr>
          <w:rFonts w:ascii="Arial" w:hAnsi="Arial" w:cs="Arial"/>
          <w:b/>
          <w:bCs/>
          <w:color w:val="000000"/>
          <w:sz w:val="24"/>
        </w:rPr>
        <w:t>相关报表举例</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pPr>
        <w:widowControl/>
        <w:numPr>
          <w:ilvl w:val="0"/>
          <w:numId w:val="41"/>
        </w:numPr>
        <w:spacing w:line="360" w:lineRule="auto"/>
        <w:ind w:left="567" w:hanging="425"/>
        <w:jc w:val="left"/>
        <w:rPr>
          <w:rFonts w:ascii="Arial" w:hAnsi="Arial" w:cs="Arial"/>
          <w:b/>
          <w:i/>
          <w:kern w:val="0"/>
          <w:sz w:val="24"/>
          <w:szCs w:val="20"/>
        </w:rPr>
      </w:pPr>
      <w:r>
        <w:rPr>
          <w:rFonts w:ascii="Arial" w:hAnsi="Arial" w:cs="Arial"/>
          <w:b/>
          <w:i/>
          <w:kern w:val="0"/>
          <w:sz w:val="24"/>
          <w:szCs w:val="20"/>
        </w:rPr>
        <w:t>备件消耗频率统计</w:t>
      </w:r>
    </w:p>
    <w:p>
      <w:pPr>
        <w:widowControl/>
        <w:spacing w:line="360" w:lineRule="auto"/>
        <w:ind w:left="567"/>
        <w:jc w:val="center"/>
        <w:rPr>
          <w:rFonts w:ascii="Arial" w:hAnsi="Arial" w:cs="Arial"/>
          <w:b/>
          <w:i/>
          <w:kern w:val="0"/>
          <w:sz w:val="24"/>
          <w:szCs w:val="20"/>
        </w:rPr>
      </w:pPr>
      <w:r>
        <w:rPr>
          <w:rFonts w:ascii="Arial" w:hAnsi="Arial" w:cs="Arial"/>
          <w:bCs/>
          <w:color w:val="000000"/>
          <w:sz w:val="24"/>
        </w:rPr>
        <w:drawing>
          <wp:inline distT="0" distB="0" distL="0" distR="0">
            <wp:extent cx="4495800" cy="34734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503608" cy="3480060"/>
                    </a:xfrm>
                    <a:prstGeom prst="rect">
                      <a:avLst/>
                    </a:prstGeom>
                    <a:noFill/>
                    <a:ln>
                      <a:noFill/>
                    </a:ln>
                  </pic:spPr>
                </pic:pic>
              </a:graphicData>
            </a:graphic>
          </wp:inline>
        </w:drawing>
      </w:r>
    </w:p>
    <w:p>
      <w:pPr>
        <w:widowControl/>
        <w:spacing w:line="360" w:lineRule="auto"/>
        <w:ind w:left="567"/>
        <w:jc w:val="left"/>
        <w:rPr>
          <w:rFonts w:ascii="Arial" w:hAnsi="Arial" w:cs="Arial"/>
          <w:b/>
          <w:i/>
          <w:kern w:val="0"/>
          <w:sz w:val="24"/>
          <w:szCs w:val="20"/>
        </w:rPr>
      </w:pPr>
    </w:p>
    <w:p>
      <w:pPr>
        <w:widowControl/>
        <w:numPr>
          <w:ilvl w:val="0"/>
          <w:numId w:val="41"/>
        </w:numPr>
        <w:spacing w:line="360" w:lineRule="auto"/>
        <w:ind w:left="567" w:hanging="425"/>
        <w:jc w:val="left"/>
        <w:rPr>
          <w:rFonts w:ascii="Arial" w:hAnsi="Arial" w:cs="Arial"/>
          <w:b/>
          <w:i/>
          <w:kern w:val="0"/>
          <w:sz w:val="24"/>
          <w:szCs w:val="20"/>
        </w:rPr>
      </w:pPr>
      <w:r>
        <w:rPr>
          <w:rFonts w:ascii="Arial" w:hAnsi="Arial" w:cs="Arial"/>
          <w:b/>
          <w:i/>
          <w:kern w:val="0"/>
          <w:sz w:val="24"/>
          <w:szCs w:val="20"/>
        </w:rPr>
        <w:t>备件消耗数量统计</w:t>
      </w:r>
    </w:p>
    <w:p>
      <w:pPr>
        <w:widowControl/>
        <w:spacing w:line="360" w:lineRule="auto"/>
        <w:ind w:left="567"/>
        <w:jc w:val="center"/>
        <w:rPr>
          <w:rFonts w:ascii="Arial" w:hAnsi="Arial" w:cs="Arial"/>
          <w:bCs/>
          <w:color w:val="000000"/>
          <w:sz w:val="24"/>
        </w:rPr>
      </w:pPr>
      <w:r>
        <w:rPr>
          <w:rFonts w:ascii="Arial" w:hAnsi="Arial" w:cs="Arial"/>
          <w:bCs/>
          <w:color w:val="000000"/>
          <w:sz w:val="24"/>
        </w:rPr>
        <w:drawing>
          <wp:inline distT="0" distB="0" distL="0" distR="0">
            <wp:extent cx="4391025" cy="4012565"/>
            <wp:effectExtent l="0" t="0" r="0"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397810" cy="4019191"/>
                    </a:xfrm>
                    <a:prstGeom prst="rect">
                      <a:avLst/>
                    </a:prstGeom>
                    <a:noFill/>
                    <a:ln>
                      <a:noFill/>
                    </a:ln>
                  </pic:spPr>
                </pic:pic>
              </a:graphicData>
            </a:graphic>
          </wp:inline>
        </w:drawing>
      </w:r>
    </w:p>
    <w:p>
      <w:pPr>
        <w:widowControl/>
        <w:spacing w:line="360" w:lineRule="auto"/>
        <w:ind w:left="567"/>
        <w:jc w:val="center"/>
        <w:rPr>
          <w:rFonts w:ascii="Arial" w:hAnsi="Arial" w:cs="Arial"/>
          <w:b/>
          <w:i/>
          <w:kern w:val="0"/>
          <w:sz w:val="24"/>
          <w:szCs w:val="20"/>
        </w:rPr>
      </w:pPr>
    </w:p>
    <w:p>
      <w:pPr>
        <w:widowControl/>
        <w:numPr>
          <w:ilvl w:val="0"/>
          <w:numId w:val="41"/>
        </w:numPr>
        <w:spacing w:line="360" w:lineRule="auto"/>
        <w:ind w:left="567" w:hanging="425"/>
        <w:jc w:val="left"/>
        <w:rPr>
          <w:rFonts w:ascii="Arial" w:hAnsi="Arial" w:cs="Arial"/>
          <w:b/>
          <w:i/>
          <w:kern w:val="0"/>
          <w:sz w:val="24"/>
          <w:szCs w:val="20"/>
        </w:rPr>
      </w:pPr>
      <w:r>
        <w:rPr>
          <w:rFonts w:ascii="Arial" w:hAnsi="Arial" w:cs="Arial"/>
          <w:b/>
          <w:i/>
          <w:kern w:val="0"/>
          <w:sz w:val="24"/>
          <w:szCs w:val="20"/>
        </w:rPr>
        <w:t>备件消耗金额统计</w:t>
      </w:r>
    </w:p>
    <w:p>
      <w:pPr>
        <w:widowControl/>
        <w:spacing w:line="360" w:lineRule="auto"/>
        <w:ind w:left="567"/>
        <w:jc w:val="center"/>
        <w:rPr>
          <w:rFonts w:ascii="Arial" w:hAnsi="Arial" w:cs="Arial"/>
          <w:b/>
          <w:i/>
          <w:kern w:val="0"/>
          <w:sz w:val="24"/>
          <w:szCs w:val="20"/>
        </w:rPr>
      </w:pPr>
      <w:r>
        <w:rPr>
          <w:rFonts w:ascii="Arial" w:hAnsi="Arial" w:cs="Arial"/>
          <w:bCs/>
          <w:color w:val="000000"/>
          <w:sz w:val="24"/>
        </w:rPr>
        <w:drawing>
          <wp:inline distT="0" distB="0" distL="0" distR="0">
            <wp:extent cx="3848735" cy="352933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846925" cy="3527825"/>
                    </a:xfrm>
                    <a:prstGeom prst="rect">
                      <a:avLst/>
                    </a:prstGeom>
                    <a:noFill/>
                    <a:ln>
                      <a:noFill/>
                    </a:ln>
                  </pic:spPr>
                </pic:pic>
              </a:graphicData>
            </a:graphic>
          </wp:inline>
        </w:drawing>
      </w:r>
    </w:p>
    <w:p>
      <w:pPr>
        <w:widowControl/>
        <w:spacing w:line="360" w:lineRule="auto"/>
        <w:ind w:left="567"/>
        <w:jc w:val="center"/>
        <w:rPr>
          <w:rFonts w:ascii="Arial" w:hAnsi="Arial" w:cs="Arial"/>
          <w:b/>
          <w:i/>
          <w:kern w:val="0"/>
          <w:sz w:val="24"/>
          <w:szCs w:val="20"/>
        </w:rPr>
      </w:pPr>
    </w:p>
    <w:p>
      <w:pPr>
        <w:widowControl/>
        <w:numPr>
          <w:ilvl w:val="0"/>
          <w:numId w:val="41"/>
        </w:numPr>
        <w:spacing w:line="360" w:lineRule="auto"/>
        <w:ind w:left="567" w:hanging="425"/>
        <w:jc w:val="left"/>
        <w:rPr>
          <w:rFonts w:ascii="Arial" w:hAnsi="Arial" w:cs="Arial"/>
          <w:b/>
          <w:i/>
          <w:kern w:val="0"/>
          <w:sz w:val="24"/>
          <w:szCs w:val="20"/>
        </w:rPr>
      </w:pPr>
      <w:r>
        <w:rPr>
          <w:rFonts w:ascii="Arial" w:hAnsi="Arial" w:cs="Arial"/>
          <w:b/>
          <w:i/>
          <w:kern w:val="0"/>
          <w:sz w:val="24"/>
          <w:szCs w:val="20"/>
        </w:rPr>
        <w:t>车间备件消耗相关统计</w:t>
      </w:r>
    </w:p>
    <w:p>
      <w:pPr>
        <w:widowControl/>
        <w:spacing w:line="360" w:lineRule="auto"/>
        <w:ind w:left="567"/>
        <w:jc w:val="center"/>
        <w:rPr>
          <w:rFonts w:ascii="Arial" w:hAnsi="Arial" w:cs="Arial"/>
          <w:b/>
          <w:i/>
          <w:kern w:val="0"/>
          <w:sz w:val="24"/>
          <w:szCs w:val="20"/>
        </w:rPr>
      </w:pPr>
      <w:r>
        <w:rPr>
          <w:rFonts w:ascii="Arial" w:hAnsi="Arial" w:cs="Arial"/>
          <w:bCs/>
          <w:color w:val="000000"/>
          <w:sz w:val="24"/>
        </w:rPr>
        <w:drawing>
          <wp:inline distT="0" distB="0" distL="0" distR="0">
            <wp:extent cx="3867150" cy="376110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3867150" cy="3761201"/>
                    </a:xfrm>
                    <a:prstGeom prst="rect">
                      <a:avLst/>
                    </a:prstGeom>
                    <a:noFill/>
                    <a:ln>
                      <a:noFill/>
                    </a:ln>
                  </pic:spPr>
                </pic:pic>
              </a:graphicData>
            </a:graphic>
          </wp:inline>
        </w:drawing>
      </w:r>
    </w:p>
    <w:p>
      <w:pPr>
        <w:widowControl/>
        <w:spacing w:line="360" w:lineRule="auto"/>
        <w:rPr>
          <w:rFonts w:ascii="Arial" w:hAnsi="Arial" w:cs="Arial"/>
          <w:b/>
          <w:i/>
          <w:kern w:val="0"/>
          <w:sz w:val="24"/>
          <w:szCs w:val="20"/>
        </w:rPr>
      </w:pPr>
    </w:p>
    <w:p>
      <w:pPr>
        <w:widowControl/>
        <w:spacing w:line="360" w:lineRule="auto"/>
        <w:rPr>
          <w:rFonts w:ascii="Arial" w:hAnsi="Arial" w:cs="Arial"/>
          <w:b/>
          <w:i/>
          <w:kern w:val="0"/>
          <w:sz w:val="24"/>
          <w:szCs w:val="20"/>
        </w:rPr>
      </w:pPr>
    </w:p>
    <w:p>
      <w:pPr>
        <w:widowControl/>
        <w:numPr>
          <w:ilvl w:val="0"/>
          <w:numId w:val="38"/>
        </w:numPr>
        <w:spacing w:line="360" w:lineRule="auto"/>
        <w:jc w:val="left"/>
        <w:rPr>
          <w:rFonts w:ascii="Arial" w:hAnsi="Arial" w:cs="Arial"/>
          <w:b/>
          <w:bCs/>
          <w:color w:val="000000"/>
          <w:sz w:val="24"/>
        </w:rPr>
      </w:pPr>
      <w:bookmarkStart w:id="155" w:name="_Toc327779092"/>
      <w:bookmarkStart w:id="156" w:name="_Toc330373634"/>
      <w:bookmarkStart w:id="157" w:name="_Toc327516748"/>
      <w:bookmarkStart w:id="158" w:name="_Toc322460138"/>
      <w:bookmarkStart w:id="159" w:name="_Toc327633184"/>
      <w:bookmarkStart w:id="160" w:name="_Toc327616850"/>
      <w:bookmarkStart w:id="161" w:name="_Toc327634065"/>
      <w:bookmarkStart w:id="162" w:name="_Toc327545726"/>
      <w:bookmarkStart w:id="163" w:name="_Toc322460605"/>
      <w:bookmarkStart w:id="164" w:name="_Toc327615770"/>
      <w:bookmarkStart w:id="165" w:name="_Toc330479414"/>
      <w:bookmarkStart w:id="166" w:name="_Toc330395204"/>
      <w:bookmarkStart w:id="167" w:name="_Toc327616202"/>
      <w:bookmarkStart w:id="168" w:name="_Toc330471442"/>
      <w:bookmarkStart w:id="169" w:name="_Toc330373402"/>
      <w:bookmarkStart w:id="170" w:name="_Toc330477423"/>
      <w:bookmarkStart w:id="171" w:name="_Toc327631856"/>
      <w:bookmarkStart w:id="172" w:name="_Toc327513150"/>
      <w:bookmarkStart w:id="173" w:name="_Toc327779637"/>
      <w:r>
        <w:rPr>
          <w:rFonts w:ascii="Arial" w:hAnsi="Arial" w:cs="Arial"/>
          <w:b/>
          <w:bCs/>
          <w:color w:val="000000"/>
          <w:sz w:val="24"/>
        </w:rPr>
        <w:t>人员相关报表举例</w:t>
      </w:r>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pPr>
        <w:widowControl/>
        <w:numPr>
          <w:ilvl w:val="0"/>
          <w:numId w:val="42"/>
        </w:numPr>
        <w:spacing w:line="360" w:lineRule="auto"/>
        <w:ind w:left="567" w:hanging="425"/>
        <w:jc w:val="left"/>
        <w:rPr>
          <w:rFonts w:ascii="Arial" w:hAnsi="Arial" w:cs="Arial"/>
          <w:b/>
          <w:i/>
          <w:kern w:val="0"/>
          <w:sz w:val="24"/>
          <w:szCs w:val="20"/>
        </w:rPr>
      </w:pPr>
      <w:r>
        <w:rPr>
          <w:rFonts w:ascii="Arial" w:hAnsi="Arial" w:cs="Arial"/>
          <w:b/>
          <w:i/>
          <w:kern w:val="0"/>
          <w:sz w:val="24"/>
          <w:szCs w:val="20"/>
        </w:rPr>
        <w:t>人员工作数量报表</w:t>
      </w:r>
    </w:p>
    <w:p>
      <w:pPr>
        <w:widowControl/>
        <w:spacing w:line="360" w:lineRule="auto"/>
        <w:ind w:left="567"/>
        <w:jc w:val="center"/>
        <w:rPr>
          <w:rFonts w:ascii="Arial" w:hAnsi="Arial" w:cs="Arial"/>
          <w:b/>
          <w:i/>
          <w:kern w:val="0"/>
          <w:sz w:val="24"/>
          <w:szCs w:val="20"/>
        </w:rPr>
      </w:pPr>
      <w:r>
        <w:rPr>
          <w:rFonts w:ascii="Arial" w:hAnsi="Arial" w:cs="Arial"/>
          <w:i/>
          <w:kern w:val="0"/>
          <w:sz w:val="24"/>
          <w:szCs w:val="20"/>
        </w:rPr>
        <w:drawing>
          <wp:inline distT="0" distB="0" distL="0" distR="0">
            <wp:extent cx="4445000" cy="3486150"/>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451159" cy="3490908"/>
                    </a:xfrm>
                    <a:prstGeom prst="rect">
                      <a:avLst/>
                    </a:prstGeom>
                    <a:noFill/>
                    <a:ln>
                      <a:noFill/>
                    </a:ln>
                  </pic:spPr>
                </pic:pic>
              </a:graphicData>
            </a:graphic>
          </wp:inline>
        </w:drawing>
      </w:r>
    </w:p>
    <w:p>
      <w:pPr>
        <w:widowControl/>
        <w:spacing w:line="360" w:lineRule="auto"/>
        <w:ind w:left="567"/>
        <w:jc w:val="center"/>
        <w:rPr>
          <w:rFonts w:ascii="Arial" w:hAnsi="Arial" w:cs="Arial"/>
          <w:b/>
          <w:i/>
          <w:kern w:val="0"/>
          <w:sz w:val="24"/>
          <w:szCs w:val="20"/>
        </w:rPr>
      </w:pPr>
    </w:p>
    <w:p>
      <w:pPr>
        <w:widowControl/>
        <w:numPr>
          <w:ilvl w:val="0"/>
          <w:numId w:val="42"/>
        </w:numPr>
        <w:spacing w:line="360" w:lineRule="auto"/>
        <w:ind w:left="567" w:hanging="425"/>
        <w:jc w:val="left"/>
        <w:rPr>
          <w:rFonts w:ascii="Arial" w:hAnsi="Arial" w:cs="Arial"/>
          <w:b/>
          <w:i/>
          <w:kern w:val="0"/>
          <w:sz w:val="24"/>
          <w:szCs w:val="20"/>
        </w:rPr>
      </w:pPr>
      <w:r>
        <w:rPr>
          <w:rFonts w:ascii="Arial" w:hAnsi="Arial" w:cs="Arial"/>
          <w:b/>
          <w:i/>
          <w:kern w:val="0"/>
          <w:sz w:val="24"/>
          <w:szCs w:val="20"/>
        </w:rPr>
        <w:t>人员工作质量报表</w:t>
      </w:r>
    </w:p>
    <w:p>
      <w:pPr>
        <w:widowControl/>
        <w:spacing w:line="360" w:lineRule="auto"/>
        <w:ind w:left="567"/>
        <w:jc w:val="center"/>
        <w:rPr>
          <w:rFonts w:ascii="Arial" w:hAnsi="Arial" w:cs="Arial"/>
          <w:i/>
          <w:kern w:val="0"/>
          <w:sz w:val="24"/>
          <w:szCs w:val="20"/>
        </w:rPr>
      </w:pPr>
      <w:r>
        <w:rPr>
          <w:rFonts w:ascii="Arial" w:hAnsi="Arial" w:cs="Arial"/>
          <w:i/>
          <w:kern w:val="0"/>
          <w:sz w:val="24"/>
          <w:szCs w:val="20"/>
        </w:rPr>
        <w:drawing>
          <wp:inline distT="0" distB="0" distL="0" distR="0">
            <wp:extent cx="4423410" cy="36861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27363" cy="3689469"/>
                    </a:xfrm>
                    <a:prstGeom prst="rect">
                      <a:avLst/>
                    </a:prstGeom>
                    <a:noFill/>
                    <a:ln>
                      <a:noFill/>
                    </a:ln>
                  </pic:spPr>
                </pic:pic>
              </a:graphicData>
            </a:graphic>
          </wp:inline>
        </w:drawing>
      </w:r>
    </w:p>
    <w:p>
      <w:pPr>
        <w:widowControl/>
        <w:spacing w:line="360" w:lineRule="auto"/>
        <w:ind w:left="567"/>
        <w:jc w:val="center"/>
        <w:rPr>
          <w:rFonts w:ascii="Arial" w:hAnsi="Arial" w:cs="Arial"/>
          <w:i/>
          <w:kern w:val="0"/>
          <w:sz w:val="24"/>
          <w:szCs w:val="20"/>
        </w:rPr>
      </w:pPr>
    </w:p>
    <w:p>
      <w:pPr>
        <w:widowControl/>
        <w:spacing w:line="360" w:lineRule="auto"/>
        <w:ind w:left="567"/>
        <w:jc w:val="center"/>
        <w:rPr>
          <w:rFonts w:ascii="Arial" w:hAnsi="Arial" w:cs="Arial"/>
          <w:b/>
          <w:i/>
          <w:kern w:val="0"/>
          <w:sz w:val="24"/>
          <w:szCs w:val="20"/>
        </w:rPr>
      </w:pPr>
    </w:p>
    <w:p>
      <w:pPr>
        <w:widowControl/>
        <w:numPr>
          <w:ilvl w:val="0"/>
          <w:numId w:val="42"/>
        </w:numPr>
        <w:spacing w:line="360" w:lineRule="auto"/>
        <w:ind w:left="567" w:hanging="425"/>
        <w:jc w:val="left"/>
        <w:rPr>
          <w:rFonts w:ascii="Arial" w:hAnsi="Arial" w:cs="Arial"/>
          <w:b/>
          <w:i/>
          <w:kern w:val="0"/>
          <w:sz w:val="24"/>
          <w:szCs w:val="20"/>
        </w:rPr>
      </w:pPr>
      <w:r>
        <w:rPr>
          <w:rFonts w:ascii="Arial" w:hAnsi="Arial" w:cs="Arial"/>
          <w:b/>
          <w:i/>
          <w:kern w:val="0"/>
          <w:sz w:val="24"/>
          <w:szCs w:val="20"/>
        </w:rPr>
        <w:t>人员总工时报表</w:t>
      </w:r>
    </w:p>
    <w:p>
      <w:pPr>
        <w:widowControl/>
        <w:spacing w:line="360" w:lineRule="auto"/>
        <w:ind w:left="567"/>
        <w:jc w:val="center"/>
        <w:rPr>
          <w:rFonts w:ascii="Arial" w:hAnsi="Arial" w:cs="Arial"/>
          <w:b/>
          <w:i/>
          <w:kern w:val="0"/>
          <w:sz w:val="24"/>
          <w:szCs w:val="20"/>
        </w:rPr>
      </w:pPr>
      <w:r>
        <w:rPr>
          <w:rFonts w:ascii="Arial" w:hAnsi="Arial" w:cs="Arial"/>
          <w:i/>
          <w:kern w:val="0"/>
          <w:sz w:val="24"/>
          <w:szCs w:val="20"/>
        </w:rPr>
        <w:drawing>
          <wp:inline distT="0" distB="0" distL="0" distR="0">
            <wp:extent cx="3389630" cy="3314700"/>
            <wp:effectExtent l="0" t="0" r="127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390316" cy="3314975"/>
                    </a:xfrm>
                    <a:prstGeom prst="rect">
                      <a:avLst/>
                    </a:prstGeom>
                    <a:noFill/>
                    <a:ln>
                      <a:noFill/>
                    </a:ln>
                  </pic:spPr>
                </pic:pic>
              </a:graphicData>
            </a:graphic>
          </wp:inline>
        </w:drawing>
      </w:r>
    </w:p>
    <w:p>
      <w:pPr>
        <w:widowControl/>
        <w:numPr>
          <w:ilvl w:val="0"/>
          <w:numId w:val="42"/>
        </w:numPr>
        <w:spacing w:line="360" w:lineRule="auto"/>
        <w:ind w:left="567" w:hanging="425"/>
        <w:jc w:val="left"/>
        <w:rPr>
          <w:rFonts w:ascii="Arial" w:hAnsi="Arial" w:cs="Arial"/>
          <w:b/>
          <w:i/>
          <w:kern w:val="0"/>
          <w:sz w:val="24"/>
          <w:szCs w:val="20"/>
        </w:rPr>
      </w:pPr>
      <w:r>
        <w:rPr>
          <w:rFonts w:ascii="Arial" w:hAnsi="Arial" w:cs="Arial"/>
          <w:b/>
          <w:i/>
          <w:kern w:val="0"/>
          <w:sz w:val="24"/>
          <w:szCs w:val="20"/>
        </w:rPr>
        <w:t>外协相关报表</w:t>
      </w:r>
    </w:p>
    <w:p>
      <w:pPr>
        <w:jc w:val="center"/>
        <w:rPr>
          <w:rFonts w:ascii="Arial" w:hAnsi="Arial" w:cs="Arial"/>
          <w:bCs/>
          <w:color w:val="000000"/>
          <w:sz w:val="24"/>
          <w:lang w:val="en-AU" w:eastAsia="en-AU"/>
        </w:rPr>
      </w:pPr>
    </w:p>
    <w:p>
      <w:pPr>
        <w:jc w:val="center"/>
        <w:rPr>
          <w:rFonts w:ascii="Arial" w:hAnsi="Arial" w:cs="Arial"/>
        </w:rPr>
      </w:pPr>
      <w:r>
        <w:rPr>
          <w:rFonts w:ascii="Arial" w:hAnsi="Arial" w:cs="Arial"/>
          <w:bCs/>
          <w:color w:val="000000"/>
          <w:sz w:val="24"/>
        </w:rPr>
        <w:drawing>
          <wp:inline distT="0" distB="0" distL="0" distR="0">
            <wp:extent cx="5090795" cy="429514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86">
                      <a:extLst>
                        <a:ext uri="{28A0092B-C50C-407E-A947-70E740481C1C}">
                          <a14:useLocalDpi xmlns:a14="http://schemas.microsoft.com/office/drawing/2010/main" val="0"/>
                        </a:ext>
                      </a:extLst>
                    </a:blip>
                    <a:srcRect b="1223"/>
                    <a:stretch>
                      <a:fillRect/>
                    </a:stretch>
                  </pic:blipFill>
                  <pic:spPr>
                    <a:xfrm>
                      <a:off x="0" y="0"/>
                      <a:ext cx="5095875" cy="4299711"/>
                    </a:xfrm>
                    <a:prstGeom prst="rect">
                      <a:avLst/>
                    </a:prstGeom>
                    <a:noFill/>
                    <a:ln>
                      <a:noFill/>
                    </a:ln>
                  </pic:spPr>
                </pic:pic>
              </a:graphicData>
            </a:graphic>
          </wp:inline>
        </w:drawing>
      </w:r>
    </w:p>
    <w:p>
      <w:pPr>
        <w:widowControl/>
        <w:spacing w:line="360" w:lineRule="auto"/>
        <w:ind w:left="540"/>
        <w:jc w:val="left"/>
        <w:rPr>
          <w:rFonts w:ascii="Arial" w:hAnsi="Arial" w:cs="Arial"/>
          <w:b/>
          <w:bCs/>
          <w:color w:val="000000"/>
          <w:sz w:val="24"/>
        </w:rPr>
      </w:pPr>
    </w:p>
    <w:p>
      <w:pPr>
        <w:widowControl/>
        <w:jc w:val="left"/>
        <w:rPr>
          <w:rFonts w:ascii="Arial" w:hAnsi="Arial" w:cs="Arial"/>
        </w:rPr>
      </w:pPr>
    </w:p>
    <w:p>
      <w:pPr>
        <w:widowControl/>
        <w:jc w:val="left"/>
        <w:rPr>
          <w:rFonts w:ascii="Arial" w:hAnsi="Arial" w:cs="Arial"/>
        </w:rPr>
      </w:pPr>
    </w:p>
    <w:p>
      <w:pPr>
        <w:widowControl/>
        <w:jc w:val="left"/>
        <w:rPr>
          <w:rFonts w:ascii="Arial" w:hAnsi="Arial" w:cs="Arial"/>
        </w:rPr>
      </w:pPr>
    </w:p>
    <w:p>
      <w:pPr>
        <w:widowControl/>
        <w:numPr>
          <w:ilvl w:val="0"/>
          <w:numId w:val="38"/>
        </w:numPr>
        <w:spacing w:line="360" w:lineRule="auto"/>
        <w:jc w:val="left"/>
        <w:rPr>
          <w:rFonts w:ascii="Arial" w:hAnsi="Arial" w:cs="Arial"/>
          <w:b/>
          <w:bCs/>
          <w:color w:val="000000"/>
          <w:sz w:val="24"/>
        </w:rPr>
      </w:pPr>
      <w:r>
        <w:rPr>
          <w:rFonts w:ascii="Arial" w:hAnsi="Arial" w:cs="Arial"/>
          <w:b/>
          <w:bCs/>
          <w:color w:val="000000"/>
          <w:sz w:val="24"/>
        </w:rPr>
        <w:t>浙江恒逸石化</w:t>
      </w:r>
      <w:r>
        <w:rPr>
          <w:rFonts w:hint="eastAsia" w:ascii="Arial" w:hAnsi="Arial" w:cs="Arial"/>
          <w:b/>
          <w:bCs/>
          <w:color w:val="000000"/>
          <w:sz w:val="24"/>
        </w:rPr>
        <w:t>报表效果举例</w:t>
      </w:r>
    </w:p>
    <w:p>
      <w:pPr>
        <w:widowControl/>
        <w:spacing w:line="360" w:lineRule="auto"/>
        <w:ind w:left="540"/>
        <w:jc w:val="left"/>
        <w:rPr>
          <w:rFonts w:ascii="Arial" w:hAnsi="Arial" w:cs="Arial"/>
          <w:b/>
          <w:bCs/>
          <w:color w:val="000000"/>
          <w:sz w:val="24"/>
        </w:rPr>
      </w:pPr>
      <w:r>
        <w:rPr>
          <w:rFonts w:ascii="Arial" w:hAnsi="Arial" w:cs="Arial"/>
          <w:b/>
          <w:bCs/>
          <w:color w:val="000000"/>
          <w:sz w:val="24"/>
        </w:rPr>
        <w:drawing>
          <wp:inline distT="0" distB="0" distL="0" distR="0">
            <wp:extent cx="4831080" cy="2492375"/>
            <wp:effectExtent l="0" t="0" r="7620" b="3175"/>
            <wp:docPr id="21579" name="图片 2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pic:cNvPicPr>
                      <a:picLocks noChangeAspect="1" noChangeArrowheads="1"/>
                    </pic:cNvPicPr>
                  </pic:nvPicPr>
                  <pic:blipFill>
                    <a:blip r:embed="rId87">
                      <a:extLst>
                        <a:ext uri="{28A0092B-C50C-407E-A947-70E740481C1C}">
                          <a14:useLocalDpi xmlns:a14="http://schemas.microsoft.com/office/drawing/2010/main" val="0"/>
                        </a:ext>
                      </a:extLst>
                    </a:blip>
                    <a:srcRect t="18604"/>
                    <a:stretch>
                      <a:fillRect/>
                    </a:stretch>
                  </pic:blipFill>
                  <pic:spPr>
                    <a:xfrm>
                      <a:off x="0" y="0"/>
                      <a:ext cx="4832350" cy="2493138"/>
                    </a:xfrm>
                    <a:prstGeom prst="rect">
                      <a:avLst/>
                    </a:prstGeom>
                    <a:noFill/>
                    <a:ln>
                      <a:noFill/>
                    </a:ln>
                  </pic:spPr>
                </pic:pic>
              </a:graphicData>
            </a:graphic>
          </wp:inline>
        </w:drawing>
      </w:r>
    </w:p>
    <w:p>
      <w:pPr>
        <w:widowControl/>
        <w:spacing w:line="360" w:lineRule="auto"/>
        <w:ind w:left="540"/>
        <w:jc w:val="left"/>
        <w:rPr>
          <w:rFonts w:ascii="Arial" w:hAnsi="Arial" w:cs="Arial"/>
          <w:b/>
          <w:bCs/>
          <w:color w:val="000000"/>
          <w:sz w:val="24"/>
        </w:rPr>
      </w:pPr>
    </w:p>
    <w:p>
      <w:pPr>
        <w:widowControl/>
        <w:spacing w:line="360" w:lineRule="auto"/>
        <w:ind w:left="540"/>
        <w:jc w:val="left"/>
        <w:rPr>
          <w:rFonts w:ascii="Arial" w:hAnsi="Arial" w:cs="Arial"/>
          <w:b/>
          <w:bCs/>
          <w:color w:val="000000"/>
          <w:sz w:val="24"/>
        </w:rPr>
      </w:pPr>
    </w:p>
    <w:p>
      <w:pPr>
        <w:widowControl/>
        <w:spacing w:line="360" w:lineRule="auto"/>
        <w:ind w:left="540"/>
        <w:jc w:val="left"/>
        <w:rPr>
          <w:rFonts w:ascii="Arial" w:hAnsi="Arial" w:cs="Arial"/>
          <w:b/>
          <w:bCs/>
          <w:color w:val="000000"/>
          <w:sz w:val="24"/>
        </w:rPr>
      </w:pPr>
      <w:r>
        <w:rPr>
          <w:rFonts w:ascii="Arial" w:hAnsi="Arial" w:cs="Arial"/>
          <w:b/>
          <w:bCs/>
          <w:color w:val="000000"/>
          <w:sz w:val="24"/>
        </w:rPr>
        <w:drawing>
          <wp:inline distT="0" distB="0" distL="0" distR="0">
            <wp:extent cx="5278120" cy="22021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8"/>
                    <a:srcRect t="20550"/>
                    <a:stretch>
                      <a:fillRect/>
                    </a:stretch>
                  </pic:blipFill>
                  <pic:spPr>
                    <a:xfrm>
                      <a:off x="0" y="0"/>
                      <a:ext cx="5278120" cy="2202669"/>
                    </a:xfrm>
                    <a:prstGeom prst="rect">
                      <a:avLst/>
                    </a:prstGeom>
                    <a:ln>
                      <a:noFill/>
                    </a:ln>
                  </pic:spPr>
                </pic:pic>
              </a:graphicData>
            </a:graphic>
          </wp:inline>
        </w:drawing>
      </w:r>
    </w:p>
    <w:p>
      <w:pPr>
        <w:widowControl/>
        <w:spacing w:line="360" w:lineRule="auto"/>
        <w:ind w:left="540"/>
        <w:jc w:val="left"/>
        <w:rPr>
          <w:rFonts w:ascii="Arial" w:hAnsi="Arial" w:cs="Arial"/>
          <w:b/>
          <w:bCs/>
          <w:color w:val="000000"/>
          <w:sz w:val="24"/>
        </w:rPr>
      </w:pPr>
      <w:r>
        <w:rPr>
          <w:rFonts w:ascii="Arial" w:hAnsi="Arial" w:cs="Arial"/>
          <w:b/>
          <w:bCs/>
          <w:color w:val="000000"/>
          <w:sz w:val="24"/>
        </w:rPr>
        <w:drawing>
          <wp:inline distT="0" distB="0" distL="0" distR="0">
            <wp:extent cx="5441950" cy="2216150"/>
            <wp:effectExtent l="0" t="0" r="6350" b="0"/>
            <wp:docPr id="18655" name="图片 1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 name="图片 18655"/>
                    <pic:cNvPicPr>
                      <a:picLocks noChangeAspect="1"/>
                    </pic:cNvPicPr>
                  </pic:nvPicPr>
                  <pic:blipFill>
                    <a:blip r:embed="rId89"/>
                    <a:srcRect t="20849"/>
                    <a:stretch>
                      <a:fillRect/>
                    </a:stretch>
                  </pic:blipFill>
                  <pic:spPr>
                    <a:xfrm>
                      <a:off x="0" y="0"/>
                      <a:ext cx="5453158" cy="2220951"/>
                    </a:xfrm>
                    <a:prstGeom prst="rect">
                      <a:avLst/>
                    </a:prstGeom>
                    <a:ln>
                      <a:noFill/>
                    </a:ln>
                  </pic:spPr>
                </pic:pic>
              </a:graphicData>
            </a:graphic>
          </wp:inline>
        </w:drawing>
      </w:r>
    </w:p>
    <w:p>
      <w:pPr>
        <w:widowControl/>
        <w:spacing w:line="360" w:lineRule="auto"/>
        <w:ind w:left="540"/>
        <w:jc w:val="left"/>
        <w:rPr>
          <w:rFonts w:ascii="Arial" w:hAnsi="Arial" w:cs="Arial"/>
          <w:b/>
          <w:bCs/>
          <w:color w:val="000000"/>
          <w:sz w:val="24"/>
        </w:rPr>
      </w:pPr>
    </w:p>
    <w:p>
      <w:pPr>
        <w:widowControl/>
        <w:spacing w:line="360" w:lineRule="auto"/>
        <w:ind w:left="540"/>
        <w:jc w:val="left"/>
        <w:rPr>
          <w:rFonts w:ascii="Arial" w:hAnsi="Arial" w:cs="Arial"/>
          <w:b/>
          <w:bCs/>
          <w:color w:val="000000"/>
          <w:sz w:val="24"/>
        </w:rPr>
      </w:pPr>
      <w:r>
        <w:rPr>
          <w:rFonts w:ascii="Arial" w:hAnsi="Arial" w:cs="Arial"/>
          <w:b/>
          <w:bCs/>
          <w:color w:val="000000"/>
          <w:sz w:val="24"/>
        </w:rPr>
        <w:drawing>
          <wp:inline distT="0" distB="0" distL="0" distR="0">
            <wp:extent cx="5278120" cy="2190750"/>
            <wp:effectExtent l="0" t="0" r="0" b="0"/>
            <wp:docPr id="18662" name="图片 1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 name="图片 18662"/>
                    <pic:cNvPicPr>
                      <a:picLocks noChangeAspect="1"/>
                    </pic:cNvPicPr>
                  </pic:nvPicPr>
                  <pic:blipFill>
                    <a:blip r:embed="rId90"/>
                    <a:srcRect t="20028"/>
                    <a:stretch>
                      <a:fillRect/>
                    </a:stretch>
                  </pic:blipFill>
                  <pic:spPr>
                    <a:xfrm>
                      <a:off x="0" y="0"/>
                      <a:ext cx="5278120" cy="2190750"/>
                    </a:xfrm>
                    <a:prstGeom prst="rect">
                      <a:avLst/>
                    </a:prstGeom>
                    <a:ln>
                      <a:noFill/>
                    </a:ln>
                  </pic:spPr>
                </pic:pic>
              </a:graphicData>
            </a:graphic>
          </wp:inline>
        </w:drawing>
      </w:r>
    </w:p>
    <w:p>
      <w:pPr>
        <w:widowControl/>
        <w:spacing w:line="360" w:lineRule="auto"/>
        <w:ind w:left="540"/>
        <w:jc w:val="left"/>
        <w:rPr>
          <w:rFonts w:ascii="Arial" w:hAnsi="Arial" w:cs="Arial"/>
          <w:b/>
          <w:bCs/>
          <w:color w:val="000000"/>
          <w:sz w:val="24"/>
        </w:rPr>
      </w:pPr>
    </w:p>
    <w:p>
      <w:pPr>
        <w:widowControl/>
        <w:spacing w:line="360" w:lineRule="auto"/>
        <w:ind w:left="540"/>
        <w:rPr>
          <w:rFonts w:ascii="Arial" w:hAnsi="Arial" w:cs="Arial"/>
          <w:b/>
          <w:bCs/>
          <w:color w:val="000000"/>
          <w:sz w:val="24"/>
        </w:rPr>
      </w:pPr>
      <w:r>
        <w:rPr>
          <w:rFonts w:ascii="Arial" w:hAnsi="Arial" w:cs="Arial"/>
          <w:b/>
          <w:bCs/>
          <w:color w:val="000000"/>
          <w:sz w:val="24"/>
        </w:rPr>
        <w:drawing>
          <wp:inline distT="0" distB="0" distL="0" distR="0">
            <wp:extent cx="4782820" cy="1968500"/>
            <wp:effectExtent l="0" t="0" r="0" b="0"/>
            <wp:docPr id="18663" name="图片 1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 name="图片 18663"/>
                    <pic:cNvPicPr>
                      <a:picLocks noChangeAspect="1"/>
                    </pic:cNvPicPr>
                  </pic:nvPicPr>
                  <pic:blipFill>
                    <a:blip r:embed="rId91"/>
                    <a:srcRect t="22872" r="9363"/>
                    <a:stretch>
                      <a:fillRect/>
                    </a:stretch>
                  </pic:blipFill>
                  <pic:spPr>
                    <a:xfrm>
                      <a:off x="0" y="0"/>
                      <a:ext cx="4783608" cy="1968744"/>
                    </a:xfrm>
                    <a:prstGeom prst="rect">
                      <a:avLst/>
                    </a:prstGeom>
                    <a:ln>
                      <a:noFill/>
                    </a:ln>
                  </pic:spPr>
                </pic:pic>
              </a:graphicData>
            </a:graphic>
          </wp:inline>
        </w:drawing>
      </w:r>
    </w:p>
    <w:p>
      <w:pPr>
        <w:widowControl/>
        <w:spacing w:line="360" w:lineRule="auto"/>
        <w:ind w:left="540"/>
        <w:jc w:val="left"/>
        <w:rPr>
          <w:rFonts w:ascii="Arial" w:hAnsi="Arial" w:cs="Arial"/>
          <w:b/>
          <w:bCs/>
          <w:color w:val="000000"/>
          <w:sz w:val="24"/>
        </w:rPr>
      </w:pPr>
    </w:p>
    <w:p>
      <w:pPr>
        <w:widowControl/>
        <w:spacing w:line="360" w:lineRule="auto"/>
        <w:ind w:left="540"/>
        <w:jc w:val="left"/>
        <w:rPr>
          <w:rFonts w:ascii="Arial" w:hAnsi="Arial" w:cs="Arial"/>
          <w:b/>
          <w:bCs/>
          <w:color w:val="000000"/>
          <w:sz w:val="24"/>
        </w:rPr>
      </w:pPr>
    </w:p>
    <w:p>
      <w:pPr>
        <w:widowControl/>
        <w:spacing w:line="360" w:lineRule="auto"/>
        <w:jc w:val="left"/>
        <w:rPr>
          <w:rFonts w:ascii="Arial" w:hAnsi="Arial" w:cs="Arial"/>
          <w:b/>
          <w:bCs/>
          <w:color w:val="000000"/>
          <w:sz w:val="24"/>
        </w:rPr>
      </w:pPr>
    </w:p>
    <w:p>
      <w:pPr>
        <w:pStyle w:val="3"/>
        <w:spacing w:before="0" w:after="0" w:line="415" w:lineRule="auto"/>
        <w:ind w:left="398" w:hanging="398" w:hangingChars="132"/>
        <w:rPr>
          <w:rFonts w:ascii="Arial" w:hAnsi="Arial" w:cs="Arial" w:eastAsiaTheme="minorEastAsia"/>
          <w:iCs/>
          <w:sz w:val="30"/>
          <w:szCs w:val="30"/>
        </w:rPr>
      </w:pPr>
      <w:bookmarkStart w:id="174" w:name="_Toc528659822"/>
      <w:bookmarkStart w:id="175" w:name="_Toc536270567"/>
      <w:bookmarkStart w:id="176" w:name="_Toc338434847"/>
      <w:bookmarkStart w:id="177" w:name="_Toc338927383"/>
      <w:r>
        <w:rPr>
          <w:rFonts w:ascii="Arial" w:hAnsi="Arial" w:cs="Arial" w:eastAsiaTheme="minorEastAsia"/>
          <w:iCs/>
          <w:sz w:val="30"/>
          <w:szCs w:val="30"/>
        </w:rPr>
        <w:t>4.8 知识库管理</w:t>
      </w:r>
      <w:bookmarkEnd w:id="174"/>
      <w:bookmarkEnd w:id="175"/>
    </w:p>
    <w:p>
      <w:pPr>
        <w:pStyle w:val="4"/>
        <w:spacing w:before="0" w:after="0" w:line="415" w:lineRule="auto"/>
        <w:rPr>
          <w:rFonts w:ascii="Arial" w:hAnsi="Arial" w:cs="Arial"/>
          <w:sz w:val="28"/>
          <w:szCs w:val="28"/>
        </w:rPr>
      </w:pPr>
      <w:bookmarkStart w:id="178" w:name="_Toc528659823"/>
      <w:r>
        <w:rPr>
          <w:rFonts w:ascii="Arial" w:hAnsi="Arial" w:cs="Arial"/>
          <w:sz w:val="28"/>
          <w:szCs w:val="28"/>
        </w:rPr>
        <w:t>4.8.1</w:t>
      </w:r>
      <w:r>
        <w:rPr>
          <w:rFonts w:hint="eastAsia" w:ascii="Arial" w:hAnsi="Arial" w:cs="Arial"/>
          <w:sz w:val="28"/>
          <w:szCs w:val="28"/>
        </w:rPr>
        <w:t xml:space="preserve"> </w:t>
      </w:r>
      <w:r>
        <w:rPr>
          <w:rFonts w:ascii="Arial" w:hAnsi="Arial" w:cs="Arial"/>
          <w:sz w:val="28"/>
          <w:szCs w:val="28"/>
        </w:rPr>
        <w:t>系统知识库（设备故障知识库）管理</w:t>
      </w:r>
      <w:bookmarkEnd w:id="178"/>
    </w:p>
    <w:p>
      <w:pPr>
        <w:spacing w:after="312" w:afterLines="100" w:line="360" w:lineRule="auto"/>
        <w:ind w:firstLine="420"/>
        <w:rPr>
          <w:rFonts w:ascii="Arial" w:hAnsi="Arial" w:cs="Arial"/>
        </w:rPr>
      </w:pPr>
      <w:r>
        <w:rPr>
          <w:rFonts w:ascii="Arial" w:hAnsi="Arial" w:cs="Arial"/>
        </w:rPr>
        <w:t>知识管理是APIoT系统的精髓所在，它的目的就是把分散的存在于不同人员大脑里的知识逐步沉淀转化成系统化的可以共享的知识库。它贯穿于整个APIoT工单流程操作，同时可以为APIoT KPI报表统计分析提供准确数据支持，并可以以标准文档形式体现在APIoT资产结构树上。</w:t>
      </w:r>
    </w:p>
    <w:p>
      <w:pPr>
        <w:spacing w:line="360" w:lineRule="auto"/>
        <w:ind w:firstLine="420"/>
        <w:rPr>
          <w:rFonts w:ascii="Arial" w:hAnsi="Arial" w:cs="Arial"/>
          <w:b/>
          <w:sz w:val="24"/>
          <w:szCs w:val="24"/>
          <w:lang w:val="en"/>
        </w:rPr>
      </w:pPr>
      <w:r>
        <w:rPr>
          <w:rFonts w:ascii="Arial" w:hAnsi="Arial" w:cs="Arial"/>
          <w:b/>
          <w:sz w:val="24"/>
          <w:szCs w:val="24"/>
        </w:rPr>
        <w:t>APIoT三维故障代码管理体系</w:t>
      </w:r>
    </w:p>
    <w:p>
      <w:pPr>
        <w:spacing w:line="360" w:lineRule="auto"/>
        <w:ind w:firstLine="420"/>
        <w:rPr>
          <w:rFonts w:ascii="Arial" w:hAnsi="Arial" w:cs="Arial"/>
        </w:rPr>
      </w:pPr>
      <w:r>
        <w:rPr>
          <w:rFonts w:ascii="Arial" w:hAnsi="Arial" w:cs="Arial"/>
        </w:rPr>
        <w:t>三维故障代码管理体系是APIoT知识管理的核心。APIoT系统以设备维护对象为单位，对任何一个设备维护对象发生的故障，APIoT系统要分别对其故障现象，故障原因，故障预防措施进行代码化管理，并且使之建立关联联系。经过一段时间积累，当我们选择任何一个维护对象，我们可以查看该维护对象有哪些故障现象，当我们选择其中任何一个故障现象，我们可以查看该故障现象对应哪些故障原因，当我们选择其中任何一个故障原因，我们可以查看对应的预防性措施。</w:t>
      </w:r>
    </w:p>
    <w:p>
      <w:pPr>
        <w:rPr>
          <w:rFonts w:ascii="Arial" w:hAnsi="Arial" w:cs="Arial"/>
        </w:rPr>
      </w:pPr>
    </w:p>
    <w:p>
      <w:pPr>
        <w:jc w:val="center"/>
        <w:rPr>
          <w:rFonts w:ascii="Arial" w:hAnsi="Arial" w:cs="Arial"/>
        </w:rPr>
      </w:pPr>
      <w:r>
        <w:drawing>
          <wp:inline distT="0" distB="0" distL="0" distR="0">
            <wp:extent cx="6183630" cy="3056890"/>
            <wp:effectExtent l="0" t="0" r="7620" b="0"/>
            <wp:docPr id="47" name="图片 22"/>
            <wp:cNvGraphicFramePr/>
            <a:graphic xmlns:a="http://schemas.openxmlformats.org/drawingml/2006/main">
              <a:graphicData uri="http://schemas.openxmlformats.org/drawingml/2006/picture">
                <pic:pic xmlns:pic="http://schemas.openxmlformats.org/drawingml/2006/picture">
                  <pic:nvPicPr>
                    <pic:cNvPr id="47" name="图片 22"/>
                    <pic:cNvPicPr/>
                  </pic:nvPicPr>
                  <pic:blipFill>
                    <a:blip r:embed="rId49"/>
                    <a:stretch>
                      <a:fillRect/>
                    </a:stretch>
                  </pic:blipFill>
                  <pic:spPr>
                    <a:xfrm>
                      <a:off x="0" y="0"/>
                      <a:ext cx="6183630" cy="3056890"/>
                    </a:xfrm>
                    <a:prstGeom prst="rect">
                      <a:avLst/>
                    </a:prstGeom>
                    <a:noFill/>
                    <a:ln w="9525">
                      <a:noFill/>
                    </a:ln>
                  </pic:spPr>
                </pic:pic>
              </a:graphicData>
            </a:graphic>
          </wp:inline>
        </w:drawing>
      </w:r>
    </w:p>
    <w:p>
      <w:pPr>
        <w:jc w:val="center"/>
        <w:rPr>
          <w:rFonts w:ascii="Arial" w:hAnsi="Arial" w:cs="Arial"/>
        </w:rPr>
      </w:pPr>
    </w:p>
    <w:p>
      <w:pPr>
        <w:pStyle w:val="5"/>
        <w:rPr>
          <w:rFonts w:ascii="Arial" w:hAnsi="Arial" w:cs="Arial" w:eastAsiaTheme="minorEastAsia"/>
          <w:sz w:val="24"/>
          <w:szCs w:val="24"/>
        </w:rPr>
      </w:pPr>
      <w:r>
        <w:rPr>
          <w:rFonts w:ascii="Arial" w:hAnsi="Arial" w:cs="Arial" w:eastAsiaTheme="minorEastAsia"/>
          <w:sz w:val="24"/>
          <w:szCs w:val="24"/>
        </w:rPr>
        <w:t xml:space="preserve">4.8.1.1故障代码体系的建立 </w:t>
      </w:r>
    </w:p>
    <w:p>
      <w:pPr>
        <w:autoSpaceDE w:val="0"/>
        <w:autoSpaceDN w:val="0"/>
        <w:adjustRightInd w:val="0"/>
        <w:ind w:firstLine="420"/>
        <w:rPr>
          <w:rFonts w:ascii="Arial" w:hAnsi="Arial" w:cs="Arial"/>
          <w:b/>
          <w:color w:val="000000"/>
          <w:kern w:val="0"/>
          <w:szCs w:val="21"/>
        </w:rPr>
      </w:pPr>
      <w:r>
        <w:rPr>
          <w:rFonts w:ascii="Arial" w:hAnsi="Arial" w:cs="Arial"/>
          <w:b/>
          <w:color w:val="000000"/>
          <w:kern w:val="0"/>
          <w:szCs w:val="21"/>
        </w:rPr>
        <w:t xml:space="preserve">故障代码的简单说明和描述 </w:t>
      </w:r>
    </w:p>
    <w:p>
      <w:pPr>
        <w:autoSpaceDE w:val="0"/>
        <w:autoSpaceDN w:val="0"/>
        <w:adjustRightInd w:val="0"/>
        <w:spacing w:after="156" w:afterLines="50" w:line="360" w:lineRule="auto"/>
        <w:ind w:firstLine="420"/>
        <w:rPr>
          <w:rFonts w:ascii="Arial" w:hAnsi="Arial" w:cs="Arial"/>
          <w:color w:val="000000"/>
          <w:kern w:val="0"/>
          <w:szCs w:val="21"/>
        </w:rPr>
      </w:pPr>
      <w:r>
        <w:rPr>
          <w:rFonts w:ascii="Arial" w:hAnsi="Arial" w:cs="Arial"/>
          <w:color w:val="000000"/>
          <w:kern w:val="0"/>
          <w:szCs w:val="21"/>
        </w:rPr>
        <w:t>我们将会提供建议如何命名故障代码1，2和3，当然根据实际用途，您可以方便地在系统里面改变名字。</w:t>
      </w:r>
    </w:p>
    <w:p>
      <w:pPr>
        <w:autoSpaceDE w:val="0"/>
        <w:autoSpaceDN w:val="0"/>
        <w:adjustRightInd w:val="0"/>
        <w:spacing w:line="360" w:lineRule="auto"/>
        <w:ind w:left="420" w:leftChars="200"/>
        <w:rPr>
          <w:rFonts w:ascii="Arial" w:hAnsi="Arial" w:cs="Arial"/>
          <w:b/>
          <w:color w:val="000000"/>
          <w:kern w:val="0"/>
          <w:szCs w:val="21"/>
        </w:rPr>
      </w:pPr>
      <w:r>
        <w:rPr>
          <w:rFonts w:ascii="Arial" w:hAnsi="Arial" w:cs="Arial"/>
          <w:b/>
          <w:color w:val="000000"/>
          <w:kern w:val="0"/>
          <w:szCs w:val="21"/>
        </w:rPr>
        <w:t xml:space="preserve">故障代码1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以下简单举一个把故障代码1用作故障类型的例子：</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ELEC代表电气故障；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ELTR代表电器故障；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MEC代表机械故障；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HYDR代表液压故障；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PNEU代表启动故障； </w:t>
      </w:r>
    </w:p>
    <w:p>
      <w:pPr>
        <w:autoSpaceDE w:val="0"/>
        <w:autoSpaceDN w:val="0"/>
        <w:adjustRightInd w:val="0"/>
        <w:spacing w:after="156" w:afterLines="50" w:line="360" w:lineRule="auto"/>
        <w:ind w:left="420" w:leftChars="200"/>
        <w:rPr>
          <w:rFonts w:ascii="Arial" w:hAnsi="Arial" w:cs="Arial"/>
          <w:color w:val="000000"/>
          <w:kern w:val="0"/>
          <w:szCs w:val="21"/>
        </w:rPr>
      </w:pPr>
      <w:r>
        <w:rPr>
          <w:rFonts w:ascii="Arial" w:hAnsi="Arial" w:cs="Arial"/>
          <w:color w:val="000000"/>
          <w:kern w:val="0"/>
          <w:szCs w:val="21"/>
        </w:rPr>
        <w:t xml:space="preserve">MISC代表其他故障； </w:t>
      </w:r>
    </w:p>
    <w:p>
      <w:pPr>
        <w:autoSpaceDE w:val="0"/>
        <w:autoSpaceDN w:val="0"/>
        <w:adjustRightInd w:val="0"/>
        <w:spacing w:line="360" w:lineRule="auto"/>
        <w:ind w:left="420" w:leftChars="200"/>
        <w:rPr>
          <w:rFonts w:ascii="Arial" w:hAnsi="Arial" w:cs="Arial"/>
          <w:b/>
          <w:color w:val="000000"/>
          <w:kern w:val="0"/>
          <w:szCs w:val="21"/>
        </w:rPr>
      </w:pPr>
      <w:r>
        <w:rPr>
          <w:rFonts w:ascii="Arial" w:hAnsi="Arial" w:cs="Arial"/>
          <w:b/>
          <w:color w:val="000000"/>
          <w:kern w:val="0"/>
          <w:szCs w:val="21"/>
        </w:rPr>
        <w:t xml:space="preserve">故障代码2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故障代码2能用于故障原因，如：</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OPERATOR代表操作工错误；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DESIGN代表错误的机器设计；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PREVREP代表错误的上一次维修； </w:t>
      </w:r>
    </w:p>
    <w:p>
      <w:pPr>
        <w:autoSpaceDE w:val="0"/>
        <w:autoSpaceDN w:val="0"/>
        <w:adjustRightInd w:val="0"/>
        <w:spacing w:after="156" w:afterLines="50" w:line="360" w:lineRule="auto"/>
        <w:ind w:left="420" w:leftChars="200"/>
        <w:rPr>
          <w:rFonts w:ascii="Arial" w:hAnsi="Arial" w:cs="Arial"/>
          <w:bCs/>
          <w:color w:val="000000"/>
          <w:sz w:val="20"/>
          <w:szCs w:val="20"/>
        </w:rPr>
      </w:pPr>
      <w:r>
        <w:rPr>
          <w:rFonts w:ascii="Arial" w:hAnsi="Arial" w:cs="Arial"/>
          <w:bCs/>
          <w:color w:val="000000"/>
          <w:sz w:val="20"/>
          <w:szCs w:val="20"/>
        </w:rPr>
        <w:t xml:space="preserve">RAWMAT代表错误的原材料； </w:t>
      </w:r>
    </w:p>
    <w:p>
      <w:pPr>
        <w:autoSpaceDE w:val="0"/>
        <w:autoSpaceDN w:val="0"/>
        <w:adjustRightInd w:val="0"/>
        <w:spacing w:line="360" w:lineRule="auto"/>
        <w:ind w:left="420" w:leftChars="200"/>
        <w:rPr>
          <w:rFonts w:ascii="Arial" w:hAnsi="Arial" w:cs="Arial"/>
          <w:b/>
          <w:color w:val="000000"/>
          <w:kern w:val="0"/>
          <w:szCs w:val="21"/>
        </w:rPr>
      </w:pPr>
      <w:r>
        <w:rPr>
          <w:rFonts w:ascii="Arial" w:hAnsi="Arial" w:cs="Arial"/>
          <w:b/>
          <w:color w:val="000000"/>
          <w:kern w:val="0"/>
          <w:szCs w:val="21"/>
        </w:rPr>
        <w:t xml:space="preserve">故障代码3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故障代码3可以用作修理该故障所采取的行动或措施，如：</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REP代表修理； </w:t>
      </w:r>
    </w:p>
    <w:p>
      <w:pPr>
        <w:autoSpaceDE w:val="0"/>
        <w:autoSpaceDN w:val="0"/>
        <w:adjustRightInd w:val="0"/>
        <w:spacing w:line="360" w:lineRule="auto"/>
        <w:ind w:left="420" w:leftChars="200"/>
        <w:rPr>
          <w:rFonts w:ascii="Arial" w:hAnsi="Arial" w:cs="Arial"/>
          <w:color w:val="000000"/>
          <w:kern w:val="0"/>
          <w:szCs w:val="21"/>
        </w:rPr>
      </w:pPr>
      <w:r>
        <w:rPr>
          <w:rFonts w:ascii="Arial" w:hAnsi="Arial" w:cs="Arial"/>
          <w:color w:val="000000"/>
          <w:kern w:val="0"/>
          <w:szCs w:val="21"/>
        </w:rPr>
        <w:t xml:space="preserve">OPRTR代表操作工培训； </w:t>
      </w:r>
    </w:p>
    <w:p>
      <w:pPr>
        <w:autoSpaceDE w:val="0"/>
        <w:autoSpaceDN w:val="0"/>
        <w:adjustRightInd w:val="0"/>
        <w:spacing w:after="156" w:afterLines="50" w:line="360" w:lineRule="auto"/>
        <w:ind w:left="420" w:leftChars="200"/>
        <w:rPr>
          <w:rFonts w:ascii="Arial" w:hAnsi="Arial" w:cs="Arial"/>
          <w:bCs/>
          <w:color w:val="000000"/>
          <w:sz w:val="20"/>
          <w:szCs w:val="20"/>
        </w:rPr>
      </w:pPr>
      <w:r>
        <w:rPr>
          <w:rFonts w:ascii="Arial" w:hAnsi="Arial" w:cs="Arial"/>
          <w:bCs/>
          <w:color w:val="000000"/>
          <w:sz w:val="20"/>
          <w:szCs w:val="20"/>
        </w:rPr>
        <w:t>REDES</w:t>
      </w:r>
      <w:r>
        <w:rPr>
          <w:rFonts w:ascii="Arial" w:hAnsi="Arial" w:cs="Arial"/>
          <w:color w:val="000000"/>
          <w:kern w:val="0"/>
          <w:szCs w:val="21"/>
        </w:rPr>
        <w:t>代表重新设计机器的某个细节；</w:t>
      </w:r>
      <w:r>
        <w:rPr>
          <w:rFonts w:ascii="Arial" w:hAnsi="Arial" w:cs="Arial"/>
          <w:bCs/>
          <w:color w:val="000000"/>
          <w:sz w:val="20"/>
          <w:szCs w:val="20"/>
        </w:rPr>
        <w:t xml:space="preserve"> </w:t>
      </w:r>
    </w:p>
    <w:p>
      <w:pPr>
        <w:autoSpaceDE w:val="0"/>
        <w:autoSpaceDN w:val="0"/>
        <w:adjustRightInd w:val="0"/>
        <w:spacing w:line="360" w:lineRule="auto"/>
        <w:ind w:left="420" w:leftChars="200"/>
        <w:rPr>
          <w:rFonts w:ascii="Arial" w:hAnsi="Arial" w:cs="Arial"/>
          <w:b/>
          <w:color w:val="000000"/>
          <w:kern w:val="0"/>
          <w:szCs w:val="21"/>
        </w:rPr>
      </w:pPr>
      <w:r>
        <w:rPr>
          <w:rFonts w:ascii="Arial" w:hAnsi="Arial" w:cs="Arial"/>
          <w:b/>
          <w:bCs/>
          <w:color w:val="000000"/>
          <w:kern w:val="0"/>
          <w:szCs w:val="21"/>
        </w:rPr>
        <w:t xml:space="preserve">故障代码与设备维护对象的关联 </w:t>
      </w:r>
    </w:p>
    <w:p>
      <w:pPr>
        <w:autoSpaceDE w:val="0"/>
        <w:autoSpaceDN w:val="0"/>
        <w:adjustRightInd w:val="0"/>
        <w:spacing w:after="156" w:afterLines="50" w:line="360" w:lineRule="auto"/>
        <w:ind w:firstLine="420"/>
        <w:rPr>
          <w:rFonts w:ascii="Arial" w:hAnsi="Arial" w:cs="Arial"/>
          <w:color w:val="000000"/>
          <w:kern w:val="0"/>
          <w:szCs w:val="21"/>
        </w:rPr>
      </w:pPr>
      <w:r>
        <w:rPr>
          <w:rFonts w:ascii="Arial" w:hAnsi="Arial" w:cs="Arial"/>
          <w:color w:val="000000"/>
          <w:kern w:val="0"/>
          <w:szCs w:val="21"/>
        </w:rPr>
        <w:t>您当然可以根据自身的特殊需求设定故障代码，你也可以只使用三维里面的二维。不管怎样，毫无疑问的是设计良好的故障代码体系将提供给您高价值的统计以改善企业的绩效。为了提高和改善输入故障代码的效率，你可以使用“故障代码限定“，把相关的故障代码绑定到特定的维护对象或设备上，那么，当你选中该维护对象时，系统只会显示与该对象相关的故障代码或者当你选择某一故障代码时，系统只会显示与该故障代码相关的设备。</w:t>
      </w:r>
    </w:p>
    <w:p>
      <w:pPr>
        <w:autoSpaceDE w:val="0"/>
        <w:autoSpaceDN w:val="0"/>
        <w:adjustRightInd w:val="0"/>
        <w:spacing w:after="156" w:afterLines="50" w:line="360" w:lineRule="auto"/>
        <w:ind w:firstLine="420"/>
        <w:rPr>
          <w:rFonts w:ascii="Arial" w:hAnsi="Arial" w:cs="Arial"/>
          <w:color w:val="000000"/>
          <w:kern w:val="0"/>
          <w:szCs w:val="21"/>
        </w:rPr>
      </w:pPr>
      <w:r>
        <w:rPr>
          <w:rFonts w:ascii="Arial" w:hAnsi="Arial" w:cs="Arial"/>
          <w:b/>
          <w:color w:val="000000"/>
          <w:kern w:val="0"/>
          <w:szCs w:val="21"/>
        </w:rPr>
        <w:t>举例来说：</w:t>
      </w:r>
      <w:r>
        <w:rPr>
          <w:rFonts w:ascii="Arial" w:hAnsi="Arial" w:cs="Arial"/>
          <w:color w:val="000000"/>
          <w:kern w:val="0"/>
          <w:szCs w:val="21"/>
        </w:rPr>
        <w:t>你定义了一个“泵“的维护对象组和一个”电机“维护对象组。这两个组都分配了特定的故障代码。这意味着如果你为”泵“组维护对象登记工单时，你仅仅可以选择登记在”泵“组下面的故障代码，其他的故障代码不会显示出来。</w:t>
      </w:r>
    </w:p>
    <w:p>
      <w:pPr>
        <w:autoSpaceDE w:val="0"/>
        <w:autoSpaceDN w:val="0"/>
        <w:adjustRightInd w:val="0"/>
        <w:spacing w:line="360" w:lineRule="auto"/>
        <w:ind w:firstLine="420"/>
        <w:rPr>
          <w:rFonts w:ascii="Arial" w:hAnsi="Arial" w:cs="Arial"/>
          <w:color w:val="000000"/>
          <w:kern w:val="0"/>
          <w:szCs w:val="21"/>
        </w:rPr>
      </w:pPr>
      <w:r>
        <w:rPr>
          <w:rFonts w:ascii="Arial" w:hAnsi="Arial" w:cs="Arial"/>
          <w:b/>
          <w:bCs/>
          <w:color w:val="000000"/>
          <w:kern w:val="0"/>
          <w:szCs w:val="21"/>
        </w:rPr>
        <w:t xml:space="preserve">故障代码层次结构 </w:t>
      </w:r>
    </w:p>
    <w:p>
      <w:pPr>
        <w:autoSpaceDE w:val="0"/>
        <w:autoSpaceDN w:val="0"/>
        <w:adjustRightInd w:val="0"/>
        <w:spacing w:after="156" w:afterLines="50" w:line="360" w:lineRule="auto"/>
        <w:ind w:firstLine="420"/>
        <w:rPr>
          <w:rFonts w:ascii="Arial" w:hAnsi="Arial" w:cs="Arial"/>
          <w:color w:val="000000"/>
          <w:kern w:val="0"/>
          <w:szCs w:val="21"/>
        </w:rPr>
      </w:pPr>
      <w:r>
        <w:rPr>
          <w:rFonts w:ascii="Arial" w:hAnsi="Arial" w:cs="Arial"/>
          <w:color w:val="000000"/>
          <w:kern w:val="0"/>
          <w:szCs w:val="21"/>
        </w:rPr>
        <w:t xml:space="preserve">在APIoT系统中，您甚至可以设定故障代码的层次结构。当你反馈一项故障工作时， 你可以首先选择故障代码1，然后选择与故障代码1相关的故障代码2，与故障代码2相关的故障代码3。 </w:t>
      </w:r>
    </w:p>
    <w:p>
      <w:pPr>
        <w:spacing w:line="360" w:lineRule="auto"/>
        <w:ind w:firstLine="420"/>
        <w:rPr>
          <w:rFonts w:ascii="Arial" w:hAnsi="Arial" w:cs="Arial"/>
          <w:b/>
        </w:rPr>
      </w:pPr>
      <w:r>
        <w:rPr>
          <w:rFonts w:ascii="Arial" w:hAnsi="Arial" w:cs="Arial"/>
          <w:b/>
        </w:rPr>
        <w:t>故障代码优化：</w:t>
      </w:r>
    </w:p>
    <w:p>
      <w:pPr>
        <w:spacing w:line="360" w:lineRule="auto"/>
        <w:ind w:firstLine="420"/>
        <w:rPr>
          <w:rFonts w:ascii="Arial" w:hAnsi="Arial" w:cs="Arial"/>
        </w:rPr>
      </w:pPr>
      <w:r>
        <w:rPr>
          <w:rFonts w:ascii="Arial" w:hAnsi="Arial" w:cs="Arial"/>
        </w:rPr>
        <w:t>定期从系统中筛选出一段时间故障代码为“其它”的所有故障历史清单，并在维修例会上进行讨论并将可标准化的故障赋予新的故障代码，并将新故障代码更新到历史数据中。</w:t>
      </w:r>
    </w:p>
    <w:p>
      <w:pPr>
        <w:jc w:val="center"/>
        <w:rPr>
          <w:rFonts w:ascii="Arial" w:hAnsi="Arial" w:cs="Arial"/>
        </w:rPr>
      </w:pPr>
      <w:r>
        <w:rPr>
          <w:rFonts w:ascii="Arial" w:hAnsi="Arial" w:cs="Arial"/>
        </w:rPr>
        <w:drawing>
          <wp:inline distT="0" distB="0" distL="0" distR="0">
            <wp:extent cx="4933950" cy="34728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933950" cy="3473358"/>
                    </a:xfrm>
                    <a:prstGeom prst="rect">
                      <a:avLst/>
                    </a:prstGeom>
                    <a:noFill/>
                    <a:ln>
                      <a:noFill/>
                    </a:ln>
                  </pic:spPr>
                </pic:pic>
              </a:graphicData>
            </a:graphic>
          </wp:inline>
        </w:drawing>
      </w:r>
    </w:p>
    <w:p>
      <w:pPr>
        <w:ind w:firstLine="420"/>
        <w:rPr>
          <w:rFonts w:ascii="Arial" w:hAnsi="Arial" w:cs="Arial"/>
        </w:rPr>
      </w:pPr>
      <w:r>
        <w:rPr>
          <w:rFonts w:ascii="Arial" w:hAnsi="Arial" w:cs="Arial"/>
        </w:rPr>
        <w:t>目标：消灭QT（故障代表为其它），使之标准化。</w:t>
      </w:r>
    </w:p>
    <w:p>
      <w:pPr>
        <w:rPr>
          <w:rFonts w:ascii="Arial" w:hAnsi="Arial" w:cs="Arial"/>
        </w:rPr>
      </w:pPr>
    </w:p>
    <w:p>
      <w:pPr>
        <w:rPr>
          <w:rFonts w:ascii="Arial" w:hAnsi="Arial" w:cs="Arial"/>
        </w:rPr>
      </w:pPr>
    </w:p>
    <w:p>
      <w:pPr>
        <w:rPr>
          <w:rFonts w:ascii="Arial" w:hAnsi="Arial" w:cs="Arial"/>
        </w:rPr>
      </w:pPr>
    </w:p>
    <w:p>
      <w:pPr>
        <w:pStyle w:val="5"/>
        <w:rPr>
          <w:rFonts w:ascii="Arial" w:hAnsi="Arial" w:cs="Arial" w:eastAsiaTheme="minorEastAsia"/>
          <w:sz w:val="24"/>
          <w:szCs w:val="24"/>
        </w:rPr>
      </w:pPr>
      <w:r>
        <w:rPr>
          <w:rFonts w:ascii="Arial" w:hAnsi="Arial" w:cs="Arial" w:eastAsiaTheme="minorEastAsia"/>
          <w:sz w:val="24"/>
          <w:szCs w:val="24"/>
        </w:rPr>
        <w:t xml:space="preserve">4.8.1.2 APIoT故障代码体系的应用 </w:t>
      </w:r>
    </w:p>
    <w:p>
      <w:pPr>
        <w:spacing w:line="360" w:lineRule="auto"/>
        <w:rPr>
          <w:rFonts w:ascii="Arial" w:hAnsi="Arial" w:cs="Arial"/>
          <w:b/>
          <w:sz w:val="24"/>
          <w:szCs w:val="24"/>
        </w:rPr>
      </w:pPr>
      <w:bookmarkStart w:id="179" w:name="_Hlk521660812"/>
      <w:r>
        <w:rPr>
          <w:rFonts w:ascii="Arial" w:hAnsi="Arial" w:cs="Arial"/>
          <w:b/>
          <w:sz w:val="24"/>
          <w:szCs w:val="24"/>
        </w:rPr>
        <w:t>1. 应用于工单流程：</w:t>
      </w:r>
    </w:p>
    <w:p>
      <w:pPr>
        <w:spacing w:line="360" w:lineRule="auto"/>
        <w:ind w:left="210" w:leftChars="100"/>
        <w:rPr>
          <w:rFonts w:ascii="Arial" w:hAnsi="Arial" w:cs="Arial"/>
          <w:b/>
        </w:rPr>
      </w:pPr>
      <w:r>
        <w:rPr>
          <w:rFonts w:ascii="Arial" w:hAnsi="Arial" w:cs="Arial"/>
          <w:b/>
        </w:rPr>
        <w:t>1)故障报修：</w:t>
      </w:r>
    </w:p>
    <w:p>
      <w:pPr>
        <w:spacing w:line="360" w:lineRule="auto"/>
        <w:ind w:left="210" w:leftChars="100"/>
        <w:rPr>
          <w:rFonts w:ascii="Arial" w:hAnsi="Arial" w:cs="Arial"/>
        </w:rPr>
      </w:pPr>
      <w:r>
        <w:rPr>
          <w:rFonts w:ascii="Arial" w:hAnsi="Arial" w:cs="Arial"/>
        </w:rPr>
        <w:t xml:space="preserve">报修时直接选择故障现象代码，从而减少手工输入故障信息的繁琐及描述不清等问题. </w:t>
      </w:r>
    </w:p>
    <w:p>
      <w:pPr>
        <w:spacing w:line="360" w:lineRule="auto"/>
        <w:jc w:val="center"/>
        <w:rPr>
          <w:rFonts w:ascii="Arial" w:hAnsi="Arial" w:cs="Arial"/>
        </w:rPr>
      </w:pPr>
      <w:r>
        <w:drawing>
          <wp:inline distT="0" distB="0" distL="0" distR="0">
            <wp:extent cx="5274310" cy="2797810"/>
            <wp:effectExtent l="0" t="0" r="2540" b="2540"/>
            <wp:docPr id="13" name="图片 13" descr="C:\Users\derek\AppData\Local\Temp\WeChat Files\719022918969442827.png"/>
            <wp:cNvGraphicFramePr/>
            <a:graphic xmlns:a="http://schemas.openxmlformats.org/drawingml/2006/main">
              <a:graphicData uri="http://schemas.openxmlformats.org/drawingml/2006/picture">
                <pic:pic xmlns:pic="http://schemas.openxmlformats.org/drawingml/2006/picture">
                  <pic:nvPicPr>
                    <pic:cNvPr id="13" name="图片 13" descr="C:\Users\derek\AppData\Local\Temp\WeChat Files\719022918969442827.png"/>
                    <pic:cNvPicPr/>
                  </pic:nvPicPr>
                  <pic:blipFill>
                    <a:blip r:embed="rId93"/>
                    <a:srcRect/>
                    <a:stretch>
                      <a:fillRect/>
                    </a:stretch>
                  </pic:blipFill>
                  <pic:spPr>
                    <a:xfrm>
                      <a:off x="0" y="0"/>
                      <a:ext cx="5274310" cy="2797810"/>
                    </a:xfrm>
                    <a:prstGeom prst="rect">
                      <a:avLst/>
                    </a:prstGeom>
                    <a:noFill/>
                    <a:ln w="9525">
                      <a:noFill/>
                      <a:miter lim="800000"/>
                      <a:headEnd/>
                      <a:tailEnd/>
                    </a:ln>
                  </pic:spPr>
                </pic:pic>
              </a:graphicData>
            </a:graphic>
          </wp:inline>
        </w:drawing>
      </w:r>
    </w:p>
    <w:p>
      <w:pPr>
        <w:spacing w:line="360" w:lineRule="auto"/>
        <w:ind w:left="210" w:leftChars="100"/>
        <w:rPr>
          <w:rFonts w:ascii="Arial" w:hAnsi="Arial" w:cs="Arial"/>
          <w:b/>
        </w:rPr>
      </w:pPr>
      <w:r>
        <w:rPr>
          <w:rFonts w:ascii="Arial" w:hAnsi="Arial" w:cs="Arial"/>
          <w:b/>
        </w:rPr>
        <w:t>2)故障反馈：</w:t>
      </w:r>
    </w:p>
    <w:p>
      <w:pPr>
        <w:spacing w:line="360" w:lineRule="auto"/>
        <w:ind w:firstLine="210"/>
        <w:rPr>
          <w:rFonts w:ascii="Arial" w:hAnsi="Arial" w:cs="Arial"/>
        </w:rPr>
      </w:pPr>
      <w:r>
        <w:rPr>
          <w:rFonts w:ascii="Arial" w:hAnsi="Arial" w:cs="Arial"/>
        </w:rPr>
        <w:t>直接在反馈界面选择故障现象代码，故障原因代码，故障措施代码。故障库中如无对应的故障代码，则直接选择“其它”，后续工程师将专门针对其它类型故障进行归纳分析，以使之成为标准故障代码加入故障库中。</w:t>
      </w:r>
    </w:p>
    <w:p>
      <w:pPr>
        <w:spacing w:line="360" w:lineRule="auto"/>
        <w:jc w:val="center"/>
        <w:rPr>
          <w:rFonts w:ascii="Arial" w:hAnsi="Arial" w:cs="Arial"/>
        </w:rPr>
      </w:pPr>
      <w:r>
        <w:drawing>
          <wp:inline distT="0" distB="0" distL="0" distR="0">
            <wp:extent cx="5274310" cy="3118485"/>
            <wp:effectExtent l="0" t="0" r="2540" b="5715"/>
            <wp:docPr id="32" name="图片 32" descr="C:\Users\derek\AppData\Local\Temp\WeChat Files\761260393990921169.png"/>
            <wp:cNvGraphicFramePr/>
            <a:graphic xmlns:a="http://schemas.openxmlformats.org/drawingml/2006/main">
              <a:graphicData uri="http://schemas.openxmlformats.org/drawingml/2006/picture">
                <pic:pic xmlns:pic="http://schemas.openxmlformats.org/drawingml/2006/picture">
                  <pic:nvPicPr>
                    <pic:cNvPr id="32" name="图片 32" descr="C:\Users\derek\AppData\Local\Temp\WeChat Files\761260393990921169.png"/>
                    <pic:cNvPicPr/>
                  </pic:nvPicPr>
                  <pic:blipFill>
                    <a:blip r:embed="rId94"/>
                    <a:srcRect/>
                    <a:stretch>
                      <a:fillRect/>
                    </a:stretch>
                  </pic:blipFill>
                  <pic:spPr>
                    <a:xfrm>
                      <a:off x="0" y="0"/>
                      <a:ext cx="5274310" cy="3118485"/>
                    </a:xfrm>
                    <a:prstGeom prst="rect">
                      <a:avLst/>
                    </a:prstGeom>
                    <a:noFill/>
                    <a:ln w="9525">
                      <a:noFill/>
                      <a:miter lim="800000"/>
                      <a:headEnd/>
                      <a:tailEnd/>
                    </a:ln>
                  </pic:spPr>
                </pic:pic>
              </a:graphicData>
            </a:graphic>
          </wp:inline>
        </w:drawing>
      </w:r>
    </w:p>
    <w:bookmarkEnd w:id="179"/>
    <w:p>
      <w:pPr>
        <w:spacing w:line="360" w:lineRule="auto"/>
        <w:rPr>
          <w:rFonts w:ascii="Arial" w:hAnsi="Arial" w:cs="Arial"/>
          <w:b/>
          <w:sz w:val="24"/>
          <w:szCs w:val="24"/>
        </w:rPr>
      </w:pPr>
      <w:r>
        <w:rPr>
          <w:rFonts w:ascii="Arial" w:hAnsi="Arial" w:cs="Arial"/>
          <w:b/>
          <w:sz w:val="24"/>
          <w:szCs w:val="24"/>
        </w:rPr>
        <w:t>2.</w:t>
      </w:r>
      <w:r>
        <w:rPr>
          <w:rFonts w:hint="eastAsia" w:ascii="Arial" w:hAnsi="Arial" w:cs="Arial"/>
          <w:b/>
          <w:sz w:val="24"/>
          <w:szCs w:val="24"/>
        </w:rPr>
        <w:t xml:space="preserve"> </w:t>
      </w:r>
      <w:r>
        <w:rPr>
          <w:rFonts w:ascii="Arial" w:hAnsi="Arial" w:cs="Arial"/>
          <w:b/>
          <w:sz w:val="24"/>
          <w:szCs w:val="24"/>
        </w:rPr>
        <w:t xml:space="preserve">应用于KPI报表统计分析 </w:t>
      </w:r>
    </w:p>
    <w:p>
      <w:pPr>
        <w:spacing w:line="360" w:lineRule="auto"/>
        <w:jc w:val="center"/>
        <w:rPr>
          <w:rFonts w:ascii="Arial" w:hAnsi="Arial" w:cs="Arial"/>
        </w:rPr>
      </w:pPr>
      <w:r>
        <w:rPr>
          <w:rFonts w:ascii="Arial" w:hAnsi="Arial" w:cs="Arial"/>
        </w:rPr>
        <w:drawing>
          <wp:inline distT="0" distB="0" distL="0" distR="0">
            <wp:extent cx="5324475" cy="2571750"/>
            <wp:effectExtent l="19050" t="19050" r="28575" b="19050"/>
            <wp:docPr id="52" name="图片 52"/>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324475" cy="2571750"/>
                    </a:xfrm>
                    <a:prstGeom prst="rect">
                      <a:avLst/>
                    </a:prstGeom>
                    <a:noFill/>
                    <a:ln w="3175" cmpd="sng">
                      <a:solidFill>
                        <a:srgbClr val="FFFFFF"/>
                      </a:solidFill>
                      <a:miter lim="800000"/>
                      <a:headEnd/>
                      <a:tailEnd/>
                    </a:ln>
                    <a:effectLst/>
                  </pic:spPr>
                </pic:pic>
              </a:graphicData>
            </a:graphic>
          </wp:inline>
        </w:drawing>
      </w:r>
    </w:p>
    <w:p>
      <w:pPr>
        <w:spacing w:line="360" w:lineRule="auto"/>
        <w:jc w:val="center"/>
        <w:rPr>
          <w:rFonts w:ascii="Arial" w:hAnsi="Arial" w:cs="Arial"/>
        </w:rPr>
      </w:pPr>
    </w:p>
    <w:p>
      <w:pPr>
        <w:spacing w:line="360" w:lineRule="auto"/>
        <w:jc w:val="center"/>
        <w:rPr>
          <w:rFonts w:ascii="Arial" w:hAnsi="Arial" w:cs="Arial"/>
        </w:rPr>
      </w:pPr>
      <w:r>
        <w:rPr>
          <w:rFonts w:ascii="Arial" w:hAnsi="Arial" w:cs="Arial"/>
        </w:rPr>
        <w:drawing>
          <wp:inline distT="0" distB="0" distL="0" distR="0">
            <wp:extent cx="5295900" cy="2514600"/>
            <wp:effectExtent l="19050" t="19050" r="19050" b="19050"/>
            <wp:docPr id="44" name="图片 44"/>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95900" cy="2514600"/>
                    </a:xfrm>
                    <a:prstGeom prst="rect">
                      <a:avLst/>
                    </a:prstGeom>
                    <a:noFill/>
                    <a:ln w="3175" cmpd="sng">
                      <a:solidFill>
                        <a:srgbClr val="FFFFFF"/>
                      </a:solidFill>
                      <a:miter lim="800000"/>
                      <a:headEnd/>
                      <a:tailEnd/>
                    </a:ln>
                    <a:effectLst/>
                  </pic:spPr>
                </pic:pic>
              </a:graphicData>
            </a:graphic>
          </wp:inline>
        </w:drawing>
      </w:r>
    </w:p>
    <w:p>
      <w:pPr>
        <w:spacing w:line="360" w:lineRule="auto"/>
        <w:jc w:val="center"/>
        <w:rPr>
          <w:rFonts w:ascii="Arial" w:hAnsi="Arial" w:cs="Arial"/>
        </w:rPr>
      </w:pPr>
    </w:p>
    <w:p>
      <w:pPr>
        <w:spacing w:line="360" w:lineRule="auto"/>
        <w:jc w:val="center"/>
        <w:rPr>
          <w:rFonts w:ascii="Arial" w:hAnsi="Arial" w:cs="Arial"/>
        </w:rPr>
      </w:pPr>
      <w:r>
        <w:rPr>
          <w:rFonts w:ascii="Arial" w:hAnsi="Arial" w:cs="Arial"/>
        </w:rPr>
        <w:drawing>
          <wp:inline distT="0" distB="0" distL="0" distR="0">
            <wp:extent cx="5353050" cy="2533650"/>
            <wp:effectExtent l="19050" t="19050" r="19050" b="19050"/>
            <wp:docPr id="39" name="图片 39"/>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353050" cy="2533650"/>
                    </a:xfrm>
                    <a:prstGeom prst="rect">
                      <a:avLst/>
                    </a:prstGeom>
                    <a:noFill/>
                    <a:ln w="3175" cmpd="sng">
                      <a:solidFill>
                        <a:srgbClr val="FFFFFF"/>
                      </a:solidFill>
                      <a:miter lim="800000"/>
                      <a:headEnd/>
                      <a:tailEnd/>
                    </a:ln>
                    <a:effectLst/>
                  </pic:spPr>
                </pic:pic>
              </a:graphicData>
            </a:graphic>
          </wp:inline>
        </w:drawing>
      </w:r>
    </w:p>
    <w:p>
      <w:pPr>
        <w:spacing w:line="360" w:lineRule="auto"/>
        <w:jc w:val="center"/>
        <w:rPr>
          <w:rFonts w:ascii="Arial" w:hAnsi="Arial" w:cs="Arial"/>
        </w:rPr>
      </w:pPr>
    </w:p>
    <w:p>
      <w:pPr>
        <w:spacing w:line="360" w:lineRule="auto"/>
        <w:rPr>
          <w:rFonts w:ascii="Arial" w:hAnsi="Arial" w:cs="Arial"/>
          <w:b/>
          <w:sz w:val="24"/>
          <w:szCs w:val="24"/>
        </w:rPr>
      </w:pPr>
      <w:bookmarkStart w:id="180" w:name="_Hlk521660991"/>
      <w:r>
        <w:rPr>
          <w:rFonts w:ascii="Arial" w:hAnsi="Arial" w:cs="Arial"/>
          <w:b/>
          <w:sz w:val="24"/>
          <w:szCs w:val="24"/>
        </w:rPr>
        <w:t xml:space="preserve">3.应用于维修策略的更新 </w:t>
      </w:r>
    </w:p>
    <w:p>
      <w:pPr>
        <w:spacing w:line="360" w:lineRule="auto"/>
        <w:ind w:firstLine="420"/>
        <w:rPr>
          <w:rFonts w:ascii="Arial" w:hAnsi="Arial" w:cs="Arial"/>
          <w:b/>
        </w:rPr>
      </w:pPr>
      <w:r>
        <w:rPr>
          <w:rFonts w:ascii="Arial" w:hAnsi="Arial" w:cs="Arial"/>
          <w:b/>
        </w:rPr>
        <w:t>1）维修策略更新到设备结构树：SOP文档</w:t>
      </w:r>
    </w:p>
    <w:p>
      <w:pPr>
        <w:spacing w:line="360" w:lineRule="auto"/>
        <w:ind w:firstLine="420"/>
        <w:rPr>
          <w:rFonts w:ascii="Arial" w:hAnsi="Arial" w:cs="Arial"/>
          <w:b/>
        </w:rPr>
      </w:pPr>
      <w:r>
        <w:rPr>
          <w:rFonts w:hint="eastAsia" w:ascii="Arial" w:hAnsi="Arial" w:cs="Arial"/>
          <w:b/>
        </w:rPr>
        <w:drawing>
          <wp:inline distT="0" distB="0" distL="0" distR="0">
            <wp:extent cx="5278120" cy="3517265"/>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78120" cy="3517265"/>
                    </a:xfrm>
                    <a:prstGeom prst="rect">
                      <a:avLst/>
                    </a:prstGeom>
                  </pic:spPr>
                </pic:pic>
              </a:graphicData>
            </a:graphic>
          </wp:inline>
        </w:drawing>
      </w:r>
    </w:p>
    <w:p>
      <w:pPr>
        <w:spacing w:line="360" w:lineRule="auto"/>
        <w:ind w:left="424" w:leftChars="202"/>
        <w:jc w:val="center"/>
        <w:rPr>
          <w:rFonts w:ascii="Arial" w:hAnsi="Arial" w:cs="Arial"/>
        </w:rPr>
      </w:pPr>
      <w:r>
        <w:drawing>
          <wp:inline distT="0" distB="0" distL="0" distR="0">
            <wp:extent cx="5278120" cy="2243455"/>
            <wp:effectExtent l="0" t="0" r="0" b="444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9"/>
                    <a:stretch>
                      <a:fillRect/>
                    </a:stretch>
                  </pic:blipFill>
                  <pic:spPr>
                    <a:xfrm>
                      <a:off x="0" y="0"/>
                      <a:ext cx="5278120" cy="2243455"/>
                    </a:xfrm>
                    <a:prstGeom prst="rect">
                      <a:avLst/>
                    </a:prstGeom>
                  </pic:spPr>
                </pic:pic>
              </a:graphicData>
            </a:graphic>
          </wp:inline>
        </w:drawing>
      </w:r>
    </w:p>
    <w:p>
      <w:pPr>
        <w:spacing w:line="360" w:lineRule="auto"/>
        <w:ind w:firstLine="420"/>
        <w:rPr>
          <w:rFonts w:ascii="Arial" w:hAnsi="Arial" w:cs="Arial"/>
        </w:rPr>
      </w:pPr>
      <w:r>
        <w:rPr>
          <w:rFonts w:ascii="Arial" w:hAnsi="Arial" w:cs="Arial"/>
          <w:b/>
        </w:rPr>
        <w:t xml:space="preserve">2) 维修策略指导维修人员如何操作：工单卡片 </w:t>
      </w:r>
    </w:p>
    <w:p>
      <w:pPr>
        <w:spacing w:line="360" w:lineRule="auto"/>
        <w:jc w:val="center"/>
        <w:rPr>
          <w:rFonts w:ascii="Arial" w:hAnsi="Arial" w:cs="Arial"/>
        </w:rPr>
      </w:pPr>
      <w:r>
        <w:rPr>
          <w:rFonts w:ascii="Arial" w:hAnsi="Arial" w:cs="Arial"/>
        </w:rPr>
        <w:drawing>
          <wp:anchor distT="0" distB="0" distL="114300" distR="114300" simplePos="0" relativeHeight="251628544" behindDoc="0" locked="0" layoutInCell="1" allowOverlap="1">
            <wp:simplePos x="0" y="0"/>
            <wp:positionH relativeFrom="column">
              <wp:posOffset>4106545</wp:posOffset>
            </wp:positionH>
            <wp:positionV relativeFrom="paragraph">
              <wp:posOffset>848995</wp:posOffset>
            </wp:positionV>
            <wp:extent cx="923925" cy="733425"/>
            <wp:effectExtent l="0" t="0" r="9525" b="9525"/>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923925" cy="733425"/>
                    </a:xfrm>
                    <a:prstGeom prst="rect">
                      <a:avLst/>
                    </a:prstGeom>
                    <a:noFill/>
                    <a:ln>
                      <a:noFill/>
                    </a:ln>
                  </pic:spPr>
                </pic:pic>
              </a:graphicData>
            </a:graphic>
          </wp:anchor>
        </w:drawing>
      </w:r>
      <w:r>
        <w:rPr>
          <w:rFonts w:ascii="Arial" w:hAnsi="Arial" w:cs="Arial"/>
        </w:rPr>
        <w:drawing>
          <wp:inline distT="0" distB="0" distL="0" distR="0">
            <wp:extent cx="4389120" cy="3636645"/>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389120" cy="3636645"/>
                    </a:xfrm>
                    <a:prstGeom prst="rect">
                      <a:avLst/>
                    </a:prstGeom>
                    <a:noFill/>
                    <a:ln>
                      <a:noFill/>
                    </a:ln>
                  </pic:spPr>
                </pic:pic>
              </a:graphicData>
            </a:graphic>
          </wp:inline>
        </w:drawing>
      </w:r>
    </w:p>
    <w:p>
      <w:pPr>
        <w:spacing w:line="360" w:lineRule="auto"/>
        <w:rPr>
          <w:rFonts w:ascii="Arial" w:hAnsi="Arial" w:cs="Arial"/>
        </w:rPr>
      </w:pPr>
    </w:p>
    <w:bookmarkEnd w:id="180"/>
    <w:p>
      <w:pPr>
        <w:spacing w:line="360" w:lineRule="auto"/>
        <w:rPr>
          <w:rFonts w:ascii="Arial" w:hAnsi="Arial" w:cs="Arial"/>
        </w:rPr>
      </w:pPr>
    </w:p>
    <w:p>
      <w:pPr>
        <w:spacing w:after="156" w:afterLines="50" w:line="360" w:lineRule="auto"/>
        <w:ind w:firstLine="420"/>
        <w:rPr>
          <w:rFonts w:ascii="Arial" w:hAnsi="Arial" w:cs="Arial"/>
        </w:rPr>
      </w:pPr>
      <w:r>
        <w:rPr>
          <w:rFonts w:ascii="Arial" w:hAnsi="Arial" w:cs="Arial"/>
        </w:rPr>
        <w:t>对于设备维修作业和管理的工作岗位来说，人员知识管理和设备管理的内容密切相关。</w:t>
      </w:r>
    </w:p>
    <w:p>
      <w:pPr>
        <w:spacing w:after="156" w:afterLines="50" w:line="360" w:lineRule="auto"/>
        <w:ind w:firstLine="420"/>
        <w:rPr>
          <w:rFonts w:ascii="Arial" w:hAnsi="Arial" w:cs="Arial"/>
        </w:rPr>
      </w:pPr>
      <w:r>
        <w:rPr>
          <w:rFonts w:ascii="Arial" w:hAnsi="Arial" w:cs="Arial"/>
        </w:rPr>
        <w:t>APIoT系统的最为重要的功能之一是将每一项任务赋予一个/多个人员岗位，而任务又和设备、操作步骤、安全要求、人员资质要求等连接起来。综合所有任务对一个</w:t>
      </w:r>
      <w:r>
        <w:rPr>
          <w:rFonts w:ascii="Arial" w:hAnsi="Arial" w:cs="Arial"/>
          <w:bCs/>
        </w:rPr>
        <w:t>岗位</w:t>
      </w:r>
      <w:r>
        <w:rPr>
          <w:rFonts w:ascii="Arial" w:hAnsi="Arial" w:cs="Arial"/>
        </w:rPr>
        <w:t>的要求，通过分析和综合就可以确定该岗位所需要的知识、经验、技能和资质和证书，以及所需要的教育、培训、训练、考核和认证。这是制定人员培训课程的依据，因为所有的培训课程是和对岗位的要求相连接，而后者又和岗位所被赋予的任务相连接。因此，将任务和责任相关联，这是所有管理的根本。</w:t>
      </w:r>
    </w:p>
    <w:p>
      <w:pPr>
        <w:spacing w:after="156" w:afterLines="50" w:line="360" w:lineRule="auto"/>
        <w:ind w:firstLine="420"/>
        <w:rPr>
          <w:rFonts w:ascii="Arial" w:hAnsi="Arial" w:cs="Arial"/>
        </w:rPr>
      </w:pPr>
      <w:r>
        <w:rPr>
          <w:rFonts w:ascii="Arial" w:hAnsi="Arial" w:cs="Arial"/>
        </w:rPr>
        <w:t>浙江恒逸石化</w:t>
      </w:r>
      <w:r>
        <w:rPr>
          <w:rFonts w:hint="eastAsia" w:ascii="Arial" w:hAnsi="Arial" w:cs="Arial"/>
        </w:rPr>
        <w:t>人员档案数据库要求包括设备操作工、使用单位班组长、使用单位管理人员、维修工、维修组组长、公司管理人员等信息和角色的管理，以上信息由装备工程部、设备使用单位、机电分公司录入，能与设备台账管理数据库、项修、报修、维保、点检等实现信息共享。这些需求可以在APIoT人员很好的得以实现，而且A</w:t>
      </w:r>
      <w:r>
        <w:rPr>
          <w:rFonts w:ascii="Arial" w:hAnsi="Arial" w:cs="Arial"/>
        </w:rPr>
        <w:t>PIoT</w:t>
      </w:r>
      <w:r>
        <w:rPr>
          <w:rFonts w:hint="eastAsia" w:ascii="Arial" w:hAnsi="Arial" w:cs="Arial"/>
        </w:rPr>
        <w:t>还有更丰富的人员管理的功能体现在台账、维护、备件、分析等各个模块实际的应用当中。接下来介绍人员知识技能管理的详细内容。</w:t>
      </w:r>
    </w:p>
    <w:p>
      <w:pPr>
        <w:spacing w:after="156" w:afterLines="50" w:line="360" w:lineRule="auto"/>
        <w:ind w:firstLine="420"/>
        <w:rPr>
          <w:rFonts w:ascii="Arial" w:hAnsi="Arial" w:cs="Arial"/>
        </w:rPr>
      </w:pPr>
      <w:r>
        <w:rPr>
          <w:rFonts w:ascii="Arial" w:hAnsi="Arial" w:cs="Arial"/>
        </w:rPr>
        <w:t>每一个岗位是由一个或多个具体个人来承担。每个人都有自己所受的教育、工作经历、积累的经验、知识和技能，以及所拥有的资质和证书。</w:t>
      </w:r>
    </w:p>
    <w:p>
      <w:pPr>
        <w:spacing w:line="360" w:lineRule="auto"/>
        <w:ind w:firstLine="420"/>
        <w:rPr>
          <w:rFonts w:ascii="Arial" w:hAnsi="Arial" w:cs="Arial"/>
        </w:rPr>
      </w:pPr>
      <w:r>
        <w:rPr>
          <w:rFonts w:ascii="Arial" w:hAnsi="Arial" w:cs="Arial"/>
        </w:rPr>
        <w:t>对岗位的要求是基线，承担该岗位的人员的实际情况和基线相比较。如果一个人的实际情况低于岗位的要求，则可以很容易的确定该人所需要的培训、训练、考试和认证。</w:t>
      </w:r>
    </w:p>
    <w:p>
      <w:pPr>
        <w:spacing w:line="360" w:lineRule="auto"/>
        <w:rPr>
          <w:rFonts w:ascii="Arial" w:hAnsi="Arial" w:cs="Arial"/>
        </w:rPr>
      </w:pPr>
    </w:p>
    <w:p>
      <w:pPr>
        <w:pStyle w:val="5"/>
        <w:rPr>
          <w:rFonts w:ascii="Arial" w:hAnsi="Arial" w:cs="Arial" w:eastAsiaTheme="minorEastAsia"/>
          <w:sz w:val="24"/>
          <w:szCs w:val="24"/>
        </w:rPr>
      </w:pPr>
      <w:r>
        <w:rPr>
          <w:rFonts w:ascii="Arial" w:hAnsi="Arial" w:cs="Arial" w:eastAsiaTheme="minorEastAsia"/>
          <w:sz w:val="24"/>
          <w:szCs w:val="24"/>
        </w:rPr>
        <w:t>4.8.2.1</w:t>
      </w:r>
      <w:r>
        <w:rPr>
          <w:rFonts w:hint="eastAsia" w:ascii="Arial" w:hAnsi="Arial" w:cs="Arial" w:eastAsiaTheme="minorEastAsia"/>
          <w:sz w:val="24"/>
          <w:szCs w:val="24"/>
        </w:rPr>
        <w:t xml:space="preserve"> </w:t>
      </w:r>
      <w:r>
        <w:rPr>
          <w:rFonts w:ascii="Arial" w:hAnsi="Arial" w:cs="Arial" w:eastAsiaTheme="minorEastAsia"/>
          <w:sz w:val="24"/>
          <w:szCs w:val="24"/>
        </w:rPr>
        <w:t xml:space="preserve">知识管理结构 </w:t>
      </w:r>
    </w:p>
    <w:p>
      <w:pPr>
        <w:rPr>
          <w:rFonts w:ascii="Arial" w:hAnsi="Arial" w:cs="Arial"/>
        </w:rPr>
      </w:pPr>
      <w:r>
        <w:rPr>
          <w:rFonts w:ascii="Arial" w:hAnsi="Arial" w:cs="Arial"/>
        </w:rPr>
        <w:drawing>
          <wp:inline distT="0" distB="0" distL="0" distR="0">
            <wp:extent cx="5483225" cy="3000375"/>
            <wp:effectExtent l="0" t="0" r="22225" b="0"/>
            <wp:docPr id="69" name="图示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pPr>
        <w:rPr>
          <w:rFonts w:ascii="Arial" w:hAnsi="Arial" w:cs="Arial"/>
        </w:rPr>
      </w:pPr>
    </w:p>
    <w:p>
      <w:pPr>
        <w:rPr>
          <w:rFonts w:ascii="Arial" w:hAnsi="Arial" w:cs="Arial"/>
        </w:rPr>
      </w:pPr>
    </w:p>
    <w:p>
      <w:pPr>
        <w:rPr>
          <w:rFonts w:ascii="Arial" w:hAnsi="Arial" w:cs="Arial"/>
        </w:rPr>
      </w:pPr>
    </w:p>
    <w:p>
      <w:pPr>
        <w:pStyle w:val="5"/>
        <w:spacing w:after="0" w:line="377" w:lineRule="auto"/>
        <w:rPr>
          <w:rFonts w:ascii="Arial" w:hAnsi="Arial" w:cs="Arial" w:eastAsiaTheme="minorEastAsia"/>
          <w:sz w:val="24"/>
          <w:szCs w:val="24"/>
        </w:rPr>
      </w:pPr>
      <w:r>
        <w:rPr>
          <w:rFonts w:ascii="Arial" w:hAnsi="Arial" w:cs="Arial" w:eastAsiaTheme="minorEastAsia"/>
          <w:sz w:val="24"/>
          <w:szCs w:val="24"/>
        </w:rPr>
        <w:t>4.8.2.2</w:t>
      </w:r>
      <w:r>
        <w:rPr>
          <w:rFonts w:hint="eastAsia" w:ascii="Arial" w:hAnsi="Arial" w:cs="Arial" w:eastAsiaTheme="minorEastAsia"/>
          <w:sz w:val="24"/>
          <w:szCs w:val="24"/>
        </w:rPr>
        <w:t>知识</w:t>
      </w:r>
      <w:r>
        <w:rPr>
          <w:rFonts w:ascii="Arial" w:hAnsi="Arial" w:cs="Arial" w:eastAsiaTheme="minorEastAsia"/>
          <w:sz w:val="24"/>
          <w:szCs w:val="24"/>
        </w:rPr>
        <w:t xml:space="preserve">管理内容 </w:t>
      </w:r>
    </w:p>
    <w:p/>
    <w:tbl>
      <w:tblPr>
        <w:tblStyle w:val="41"/>
        <w:tblW w:w="9962" w:type="dxa"/>
        <w:tblInd w:w="0" w:type="dxa"/>
        <w:tblLayout w:type="fixed"/>
        <w:tblCellMar>
          <w:top w:w="0" w:type="dxa"/>
          <w:left w:w="108" w:type="dxa"/>
          <w:bottom w:w="0" w:type="dxa"/>
          <w:right w:w="108" w:type="dxa"/>
        </w:tblCellMar>
      </w:tblPr>
      <w:tblGrid>
        <w:gridCol w:w="1558"/>
        <w:gridCol w:w="2662"/>
        <w:gridCol w:w="5742"/>
      </w:tblGrid>
      <w:tr>
        <w:tblPrEx>
          <w:tblLayout w:type="fixed"/>
          <w:tblCellMar>
            <w:top w:w="0" w:type="dxa"/>
            <w:left w:w="108" w:type="dxa"/>
            <w:bottom w:w="0" w:type="dxa"/>
            <w:right w:w="108" w:type="dxa"/>
          </w:tblCellMar>
        </w:tblPrEx>
        <w:tc>
          <w:tcPr>
            <w:tcW w:w="1558" w:type="dxa"/>
          </w:tcPr>
          <w:p>
            <w:pPr>
              <w:jc w:val="center"/>
              <w:rPr>
                <w:rFonts w:ascii="Arial" w:hAnsi="Arial" w:cs="Arial"/>
                <w:b/>
                <w:bCs/>
                <w:color w:val="FFFFFF"/>
                <w:sz w:val="24"/>
                <w:szCs w:val="24"/>
              </w:rPr>
            </w:pPr>
            <w:r>
              <w:rPr>
                <w:rFonts w:ascii="Arial" w:hAnsi="Arial" w:cs="Arial"/>
                <w:b/>
                <w:bCs/>
                <w:color w:val="FFFFFF"/>
                <w:sz w:val="24"/>
                <w:szCs w:val="24"/>
              </w:rPr>
              <w:t>大类</w:t>
            </w:r>
          </w:p>
        </w:tc>
        <w:tc>
          <w:tcPr>
            <w:tcW w:w="2662" w:type="dxa"/>
          </w:tcPr>
          <w:p>
            <w:pPr>
              <w:jc w:val="center"/>
              <w:rPr>
                <w:rFonts w:ascii="Arial" w:hAnsi="Arial" w:cs="Arial"/>
                <w:b/>
                <w:bCs/>
                <w:color w:val="FFFFFF"/>
                <w:sz w:val="24"/>
                <w:szCs w:val="24"/>
              </w:rPr>
            </w:pPr>
            <w:r>
              <w:rPr>
                <w:rFonts w:ascii="Arial" w:hAnsi="Arial" w:cs="Arial"/>
                <w:b/>
                <w:bCs/>
                <w:color w:val="FFFFFF"/>
                <w:sz w:val="24"/>
                <w:szCs w:val="24"/>
              </w:rPr>
              <w:t>小类</w:t>
            </w:r>
          </w:p>
        </w:tc>
        <w:tc>
          <w:tcPr>
            <w:tcW w:w="5742" w:type="dxa"/>
          </w:tcPr>
          <w:p>
            <w:pPr>
              <w:jc w:val="center"/>
              <w:rPr>
                <w:rFonts w:ascii="Arial" w:hAnsi="Arial" w:cs="Arial"/>
                <w:b/>
                <w:bCs/>
                <w:color w:val="FFFFFF"/>
                <w:sz w:val="24"/>
                <w:szCs w:val="24"/>
              </w:rPr>
            </w:pPr>
            <w:r>
              <w:rPr>
                <w:rFonts w:ascii="Arial" w:hAnsi="Arial" w:cs="Arial"/>
                <w:b/>
                <w:bCs/>
                <w:color w:val="FFFFFF"/>
                <w:sz w:val="24"/>
                <w:szCs w:val="24"/>
              </w:rPr>
              <w:t>内容描述</w:t>
            </w:r>
          </w:p>
        </w:tc>
      </w:tr>
      <w:tr>
        <w:tblPrEx>
          <w:tblLayout w:type="fixed"/>
          <w:tblCellMar>
            <w:top w:w="0" w:type="dxa"/>
            <w:left w:w="108" w:type="dxa"/>
            <w:bottom w:w="0" w:type="dxa"/>
            <w:right w:w="108" w:type="dxa"/>
          </w:tblCellMar>
        </w:tblPrEx>
        <w:trPr>
          <w:trHeight w:val="374" w:hRule="atLeast"/>
        </w:trPr>
        <w:tc>
          <w:tcPr>
            <w:tcW w:w="1558" w:type="dxa"/>
            <w:vMerge w:val="restart"/>
          </w:tcPr>
          <w:p>
            <w:pPr>
              <w:ind w:firstLine="51" w:firstLineChars="21"/>
              <w:jc w:val="center"/>
              <w:rPr>
                <w:rFonts w:ascii="Arial" w:hAnsi="Arial" w:eastAsia="宋体" w:cs="Arial"/>
                <w:b/>
                <w:bCs/>
                <w:kern w:val="0"/>
                <w:sz w:val="28"/>
                <w:szCs w:val="28"/>
                <w:lang w:val="da-DK" w:eastAsia="en-US"/>
              </w:rPr>
            </w:pPr>
            <w:r>
              <w:rPr>
                <w:rFonts w:ascii="Arial" w:hAnsi="Arial" w:cs="Arial"/>
                <w:b/>
                <w:bCs/>
                <w:sz w:val="24"/>
              </w:rPr>
              <w:t>1.组织管理</w:t>
            </w:r>
          </w:p>
        </w:tc>
        <w:tc>
          <w:tcPr>
            <w:tcW w:w="2662" w:type="dxa"/>
          </w:tcPr>
          <w:p>
            <w:pPr>
              <w:jc w:val="left"/>
              <w:rPr>
                <w:rFonts w:ascii="Arial" w:hAnsi="Arial" w:cs="Arial"/>
                <w:szCs w:val="21"/>
              </w:rPr>
            </w:pPr>
            <w:r>
              <w:rPr>
                <w:rFonts w:ascii="Arial" w:hAnsi="Arial" w:cs="Arial"/>
                <w:sz w:val="24"/>
              </w:rPr>
              <w:t>1.1组织架构</w:t>
            </w:r>
          </w:p>
        </w:tc>
        <w:tc>
          <w:tcPr>
            <w:tcW w:w="5742" w:type="dxa"/>
          </w:tcPr>
          <w:p>
            <w:pPr>
              <w:jc w:val="left"/>
              <w:rPr>
                <w:rFonts w:ascii="Arial" w:hAnsi="Arial" w:cs="Arial"/>
                <w:szCs w:val="21"/>
              </w:rPr>
            </w:pPr>
            <w:r>
              <w:rPr>
                <w:rFonts w:ascii="Arial" w:hAnsi="Arial" w:cs="Arial"/>
                <w:szCs w:val="21"/>
              </w:rPr>
              <w:t>创建组织构架图</w:t>
            </w:r>
          </w:p>
        </w:tc>
      </w:tr>
      <w:tr>
        <w:tblPrEx>
          <w:tblLayout w:type="fixed"/>
          <w:tblCellMar>
            <w:top w:w="0" w:type="dxa"/>
            <w:left w:w="108" w:type="dxa"/>
            <w:bottom w:w="0" w:type="dxa"/>
            <w:right w:w="108" w:type="dxa"/>
          </w:tblCellMar>
        </w:tblPrEx>
        <w:tc>
          <w:tcPr>
            <w:tcW w:w="1558" w:type="dxa"/>
            <w:vMerge w:val="continue"/>
          </w:tcPr>
          <w:p>
            <w:pPr>
              <w:jc w:val="center"/>
              <w:rPr>
                <w:rFonts w:ascii="Arial" w:hAnsi="Arial" w:cs="Arial"/>
                <w:b/>
                <w:bCs/>
                <w:sz w:val="24"/>
              </w:rPr>
            </w:pPr>
          </w:p>
        </w:tc>
        <w:tc>
          <w:tcPr>
            <w:tcW w:w="2662" w:type="dxa"/>
          </w:tcPr>
          <w:p>
            <w:pPr>
              <w:jc w:val="left"/>
              <w:rPr>
                <w:rFonts w:ascii="Arial" w:hAnsi="Arial" w:cs="Arial"/>
                <w:sz w:val="24"/>
              </w:rPr>
            </w:pPr>
            <w:r>
              <w:rPr>
                <w:rFonts w:ascii="Arial" w:hAnsi="Arial" w:cs="Arial"/>
                <w:sz w:val="24"/>
              </w:rPr>
              <w:t>1.2人员架构</w:t>
            </w:r>
          </w:p>
        </w:tc>
        <w:tc>
          <w:tcPr>
            <w:tcW w:w="5742" w:type="dxa"/>
          </w:tcPr>
          <w:p>
            <w:pPr>
              <w:jc w:val="left"/>
              <w:rPr>
                <w:rFonts w:ascii="Arial" w:hAnsi="Arial" w:cs="Arial"/>
                <w:szCs w:val="21"/>
              </w:rPr>
            </w:pPr>
            <w:r>
              <w:rPr>
                <w:rFonts w:ascii="Arial" w:hAnsi="Arial" w:cs="Arial"/>
                <w:szCs w:val="21"/>
              </w:rPr>
              <w:t>创建人员构架图,并体现汇报关系</w:t>
            </w:r>
          </w:p>
        </w:tc>
      </w:tr>
      <w:tr>
        <w:tblPrEx>
          <w:tblLayout w:type="fixed"/>
          <w:tblCellMar>
            <w:top w:w="0" w:type="dxa"/>
            <w:left w:w="108" w:type="dxa"/>
            <w:bottom w:w="0" w:type="dxa"/>
            <w:right w:w="108" w:type="dxa"/>
          </w:tblCellMar>
        </w:tblPrEx>
        <w:trPr>
          <w:trHeight w:val="564" w:hRule="atLeast"/>
        </w:trPr>
        <w:tc>
          <w:tcPr>
            <w:tcW w:w="1558" w:type="dxa"/>
            <w:vMerge w:val="restart"/>
          </w:tcPr>
          <w:p>
            <w:pPr>
              <w:jc w:val="center"/>
              <w:rPr>
                <w:rFonts w:ascii="Arial" w:hAnsi="Arial" w:cs="Arial"/>
                <w:b/>
                <w:bCs/>
              </w:rPr>
            </w:pPr>
            <w:r>
              <w:rPr>
                <w:rFonts w:ascii="Arial" w:hAnsi="Arial" w:cs="Arial"/>
                <w:b/>
                <w:bCs/>
                <w:sz w:val="24"/>
              </w:rPr>
              <w:t>2.人员配置</w:t>
            </w:r>
          </w:p>
        </w:tc>
        <w:tc>
          <w:tcPr>
            <w:tcW w:w="2662" w:type="dxa"/>
          </w:tcPr>
          <w:p>
            <w:pPr>
              <w:jc w:val="left"/>
              <w:rPr>
                <w:rFonts w:ascii="Arial" w:hAnsi="Arial" w:cs="Arial"/>
                <w:sz w:val="24"/>
              </w:rPr>
            </w:pPr>
            <w:r>
              <w:rPr>
                <w:rFonts w:ascii="Arial" w:hAnsi="Arial" w:cs="Arial"/>
                <w:sz w:val="24"/>
              </w:rPr>
              <w:t>2.1员工资料管理</w:t>
            </w:r>
          </w:p>
        </w:tc>
        <w:tc>
          <w:tcPr>
            <w:tcW w:w="5742" w:type="dxa"/>
          </w:tcPr>
          <w:p>
            <w:pPr>
              <w:jc w:val="left"/>
              <w:rPr>
                <w:rFonts w:ascii="Arial" w:hAnsi="Arial" w:cs="Arial"/>
                <w:color w:val="000000"/>
                <w:szCs w:val="21"/>
              </w:rPr>
            </w:pPr>
            <w:r>
              <w:rPr>
                <w:rFonts w:ascii="Arial" w:hAnsi="Arial" w:cs="Arial"/>
                <w:szCs w:val="21"/>
              </w:rPr>
              <w:t>录入部门员工的基本信息(工号、姓名、年龄、部门、学历、工作经验、技能&amp;资质)，最好以表格方式体现;并可以在系统内附加个人照片</w:t>
            </w:r>
          </w:p>
        </w:tc>
      </w:tr>
      <w:tr>
        <w:tblPrEx>
          <w:tblLayout w:type="fixed"/>
          <w:tblCellMar>
            <w:top w:w="0" w:type="dxa"/>
            <w:left w:w="108" w:type="dxa"/>
            <w:bottom w:w="0" w:type="dxa"/>
            <w:right w:w="108" w:type="dxa"/>
          </w:tblCellMar>
        </w:tblPrEx>
        <w:trPr>
          <w:trHeight w:val="347" w:hRule="atLeast"/>
        </w:trPr>
        <w:tc>
          <w:tcPr>
            <w:tcW w:w="1558" w:type="dxa"/>
            <w:vMerge w:val="continue"/>
          </w:tcPr>
          <w:p>
            <w:pPr>
              <w:jc w:val="center"/>
              <w:rPr>
                <w:rFonts w:ascii="Arial" w:hAnsi="Arial" w:cs="Arial"/>
                <w:b/>
                <w:bCs/>
                <w:color w:val="FFFFFF"/>
              </w:rPr>
            </w:pPr>
          </w:p>
        </w:tc>
        <w:tc>
          <w:tcPr>
            <w:tcW w:w="2662" w:type="dxa"/>
          </w:tcPr>
          <w:p>
            <w:pPr>
              <w:jc w:val="left"/>
              <w:rPr>
                <w:rFonts w:ascii="Arial" w:hAnsi="Arial" w:cs="Arial"/>
                <w:sz w:val="24"/>
              </w:rPr>
            </w:pPr>
            <w:r>
              <w:rPr>
                <w:rFonts w:ascii="Arial" w:hAnsi="Arial" w:cs="Arial"/>
                <w:sz w:val="24"/>
              </w:rPr>
              <w:t>2.2 职位描述</w:t>
            </w:r>
          </w:p>
        </w:tc>
        <w:tc>
          <w:tcPr>
            <w:tcW w:w="5742" w:type="dxa"/>
          </w:tcPr>
          <w:p>
            <w:pPr>
              <w:jc w:val="left"/>
              <w:rPr>
                <w:rFonts w:ascii="Arial" w:hAnsi="Arial" w:cs="Arial"/>
                <w:szCs w:val="21"/>
              </w:rPr>
            </w:pPr>
            <w:r>
              <w:rPr>
                <w:rFonts w:ascii="Arial" w:hAnsi="Arial" w:cs="Arial"/>
                <w:szCs w:val="21"/>
              </w:rPr>
              <w:t>根据部门内设定的职位，进行详细的职位描述.</w:t>
            </w:r>
          </w:p>
        </w:tc>
      </w:tr>
      <w:tr>
        <w:tblPrEx>
          <w:tblLayout w:type="fixed"/>
          <w:tblCellMar>
            <w:top w:w="0" w:type="dxa"/>
            <w:left w:w="108" w:type="dxa"/>
            <w:bottom w:w="0" w:type="dxa"/>
            <w:right w:w="108" w:type="dxa"/>
          </w:tblCellMar>
        </w:tblPrEx>
        <w:trPr>
          <w:trHeight w:val="810" w:hRule="atLeast"/>
        </w:trPr>
        <w:tc>
          <w:tcPr>
            <w:tcW w:w="1558" w:type="dxa"/>
            <w:vMerge w:val="continue"/>
          </w:tcPr>
          <w:p>
            <w:pPr>
              <w:jc w:val="center"/>
              <w:rPr>
                <w:rFonts w:ascii="Arial" w:hAnsi="Arial" w:cs="Arial"/>
                <w:b/>
                <w:bCs/>
                <w:color w:val="FFFFFF"/>
              </w:rPr>
            </w:pPr>
          </w:p>
        </w:tc>
        <w:tc>
          <w:tcPr>
            <w:tcW w:w="2662" w:type="dxa"/>
          </w:tcPr>
          <w:p>
            <w:pPr>
              <w:jc w:val="left"/>
              <w:rPr>
                <w:rFonts w:ascii="Arial" w:hAnsi="Arial" w:cs="Arial"/>
                <w:sz w:val="24"/>
              </w:rPr>
            </w:pPr>
            <w:r>
              <w:rPr>
                <w:rFonts w:ascii="Arial" w:hAnsi="Arial" w:cs="Arial"/>
                <w:color w:val="000000"/>
                <w:sz w:val="24"/>
              </w:rPr>
              <w:t>2.3岗位分析</w:t>
            </w:r>
          </w:p>
        </w:tc>
        <w:tc>
          <w:tcPr>
            <w:tcW w:w="5742" w:type="dxa"/>
          </w:tcPr>
          <w:p>
            <w:pPr>
              <w:jc w:val="left"/>
              <w:rPr>
                <w:rFonts w:ascii="Arial" w:hAnsi="Arial" w:cs="Arial"/>
                <w:sz w:val="24"/>
              </w:rPr>
            </w:pPr>
            <w:r>
              <w:rPr>
                <w:rFonts w:ascii="Arial" w:hAnsi="Arial" w:cs="Arial"/>
                <w:szCs w:val="21"/>
              </w:rPr>
              <w:t>A.现有岗位的统计和分析</w:t>
            </w:r>
          </w:p>
          <w:p>
            <w:pPr>
              <w:jc w:val="left"/>
              <w:rPr>
                <w:rFonts w:ascii="Arial" w:hAnsi="Arial" w:cs="Arial"/>
                <w:szCs w:val="21"/>
              </w:rPr>
            </w:pPr>
            <w:r>
              <w:rPr>
                <w:rFonts w:ascii="Arial" w:hAnsi="Arial" w:cs="Arial"/>
                <w:szCs w:val="21"/>
              </w:rPr>
              <w:t>B．录入部门内基本职称设定及其获得的条件、并和人员相对应；如某位员工已获得的当前职称，如果要上一级职称，系统会生成相应学习培训计划或其他内容.</w:t>
            </w:r>
          </w:p>
        </w:tc>
      </w:tr>
      <w:tr>
        <w:tblPrEx>
          <w:tblLayout w:type="fixed"/>
          <w:tblCellMar>
            <w:top w:w="0" w:type="dxa"/>
            <w:left w:w="108" w:type="dxa"/>
            <w:bottom w:w="0" w:type="dxa"/>
            <w:right w:w="108" w:type="dxa"/>
          </w:tblCellMar>
        </w:tblPrEx>
        <w:trPr>
          <w:trHeight w:val="479" w:hRule="atLeast"/>
        </w:trPr>
        <w:tc>
          <w:tcPr>
            <w:tcW w:w="1558" w:type="dxa"/>
            <w:vMerge w:val="restart"/>
          </w:tcPr>
          <w:p>
            <w:pPr>
              <w:jc w:val="center"/>
              <w:rPr>
                <w:rFonts w:ascii="Arial" w:hAnsi="Arial" w:cs="Arial"/>
                <w:b/>
                <w:bCs/>
                <w:sz w:val="24"/>
              </w:rPr>
            </w:pPr>
            <w:r>
              <w:rPr>
                <w:rFonts w:hint="eastAsia" w:ascii="Arial" w:hAnsi="Arial" w:cs="Arial"/>
                <w:b/>
                <w:bCs/>
                <w:sz w:val="24"/>
              </w:rPr>
              <w:t>3</w:t>
            </w:r>
            <w:r>
              <w:rPr>
                <w:rFonts w:ascii="Arial" w:hAnsi="Arial" w:cs="Arial"/>
                <w:b/>
                <w:bCs/>
                <w:sz w:val="24"/>
              </w:rPr>
              <w:t>.人员工作量管理</w:t>
            </w:r>
          </w:p>
        </w:tc>
        <w:tc>
          <w:tcPr>
            <w:tcW w:w="2662" w:type="dxa"/>
          </w:tcPr>
          <w:p>
            <w:pPr>
              <w:jc w:val="left"/>
              <w:rPr>
                <w:rFonts w:ascii="Arial" w:hAnsi="Arial" w:cs="Arial"/>
                <w:color w:val="000000"/>
                <w:sz w:val="24"/>
                <w:highlight w:val="yellow"/>
              </w:rPr>
            </w:pPr>
            <w:r>
              <w:rPr>
                <w:rFonts w:ascii="Arial" w:hAnsi="Arial" w:cs="Arial"/>
                <w:sz w:val="24"/>
              </w:rPr>
              <w:t>3.2 目标管理</w:t>
            </w:r>
          </w:p>
        </w:tc>
        <w:tc>
          <w:tcPr>
            <w:tcW w:w="5742" w:type="dxa"/>
          </w:tcPr>
          <w:p>
            <w:pPr>
              <w:jc w:val="left"/>
              <w:rPr>
                <w:rFonts w:ascii="Arial" w:hAnsi="Arial" w:cs="Arial"/>
                <w:szCs w:val="21"/>
              </w:rPr>
            </w:pPr>
            <w:r>
              <w:rPr>
                <w:rFonts w:ascii="Arial" w:hAnsi="Arial" w:cs="Arial"/>
                <w:szCs w:val="21"/>
              </w:rPr>
              <w:t>A．部门目标设定</w:t>
            </w:r>
          </w:p>
          <w:p>
            <w:pPr>
              <w:jc w:val="left"/>
              <w:rPr>
                <w:rFonts w:ascii="Arial" w:hAnsi="Arial" w:cs="Arial"/>
                <w:szCs w:val="21"/>
              </w:rPr>
            </w:pPr>
            <w:r>
              <w:rPr>
                <w:rFonts w:ascii="Arial" w:hAnsi="Arial" w:cs="Arial"/>
                <w:szCs w:val="21"/>
              </w:rPr>
              <w:t>B．个人目标设定</w:t>
            </w:r>
          </w:p>
          <w:p>
            <w:pPr>
              <w:jc w:val="left"/>
              <w:rPr>
                <w:rFonts w:ascii="Arial" w:hAnsi="Arial" w:cs="Arial"/>
                <w:szCs w:val="21"/>
                <w:highlight w:val="yellow"/>
              </w:rPr>
            </w:pPr>
            <w:r>
              <w:rPr>
                <w:rFonts w:ascii="Arial" w:hAnsi="Arial" w:cs="Arial"/>
                <w:szCs w:val="21"/>
              </w:rPr>
              <w:t>C．目标执行跟踪表</w:t>
            </w:r>
          </w:p>
        </w:tc>
      </w:tr>
      <w:tr>
        <w:tblPrEx>
          <w:tblLayout w:type="fixed"/>
          <w:tblCellMar>
            <w:top w:w="0" w:type="dxa"/>
            <w:left w:w="108" w:type="dxa"/>
            <w:bottom w:w="0" w:type="dxa"/>
            <w:right w:w="108" w:type="dxa"/>
          </w:tblCellMar>
        </w:tblPrEx>
        <w:tc>
          <w:tcPr>
            <w:tcW w:w="1558" w:type="dxa"/>
            <w:vMerge w:val="continue"/>
          </w:tcPr>
          <w:p>
            <w:pPr>
              <w:jc w:val="center"/>
              <w:rPr>
                <w:rFonts w:ascii="Arial" w:hAnsi="Arial" w:cs="Arial"/>
                <w:b/>
                <w:bCs/>
                <w:color w:val="FFFFFF"/>
              </w:rPr>
            </w:pPr>
          </w:p>
        </w:tc>
        <w:tc>
          <w:tcPr>
            <w:tcW w:w="2662" w:type="dxa"/>
          </w:tcPr>
          <w:p>
            <w:pPr>
              <w:jc w:val="left"/>
              <w:rPr>
                <w:rFonts w:ascii="Arial" w:hAnsi="Arial" w:cs="Arial"/>
                <w:sz w:val="24"/>
              </w:rPr>
            </w:pPr>
            <w:r>
              <w:rPr>
                <w:rFonts w:ascii="Arial" w:hAnsi="Arial" w:cs="Arial"/>
                <w:sz w:val="24"/>
              </w:rPr>
              <w:t>3.3培训发展</w:t>
            </w:r>
          </w:p>
        </w:tc>
        <w:tc>
          <w:tcPr>
            <w:tcW w:w="5742" w:type="dxa"/>
          </w:tcPr>
          <w:p>
            <w:pPr>
              <w:jc w:val="left"/>
              <w:rPr>
                <w:rFonts w:ascii="Arial" w:hAnsi="Arial" w:cs="Arial"/>
                <w:szCs w:val="21"/>
              </w:rPr>
            </w:pPr>
            <w:r>
              <w:rPr>
                <w:rFonts w:ascii="Arial" w:hAnsi="Arial" w:cs="Arial"/>
                <w:szCs w:val="21"/>
              </w:rPr>
              <w:t>A．培训评估</w:t>
            </w:r>
          </w:p>
          <w:p>
            <w:pPr>
              <w:jc w:val="left"/>
              <w:rPr>
                <w:rFonts w:ascii="Arial" w:hAnsi="Arial" w:cs="Arial"/>
                <w:szCs w:val="21"/>
              </w:rPr>
            </w:pPr>
            <w:r>
              <w:rPr>
                <w:rFonts w:ascii="Arial" w:hAnsi="Arial" w:cs="Arial"/>
                <w:szCs w:val="21"/>
              </w:rPr>
              <w:t>B．培训预算和计划</w:t>
            </w:r>
          </w:p>
          <w:p>
            <w:pPr>
              <w:jc w:val="left"/>
              <w:rPr>
                <w:rFonts w:ascii="Arial" w:hAnsi="Arial" w:cs="Arial"/>
                <w:szCs w:val="21"/>
              </w:rPr>
            </w:pPr>
            <w:r>
              <w:rPr>
                <w:rFonts w:ascii="Arial" w:hAnsi="Arial" w:cs="Arial"/>
                <w:szCs w:val="21"/>
              </w:rPr>
              <w:t>C．培训考核和分析</w:t>
            </w:r>
          </w:p>
          <w:p>
            <w:pPr>
              <w:jc w:val="left"/>
              <w:rPr>
                <w:rFonts w:ascii="Arial" w:hAnsi="Arial" w:cs="Arial"/>
                <w:szCs w:val="21"/>
              </w:rPr>
            </w:pPr>
            <w:r>
              <w:rPr>
                <w:rFonts w:ascii="Arial" w:hAnsi="Arial" w:cs="Arial"/>
                <w:szCs w:val="21"/>
              </w:rPr>
              <w:t>C．培训历史记录</w:t>
            </w:r>
          </w:p>
        </w:tc>
      </w:tr>
      <w:tr>
        <w:tblPrEx>
          <w:tblLayout w:type="fixed"/>
          <w:tblCellMar>
            <w:top w:w="0" w:type="dxa"/>
            <w:left w:w="108" w:type="dxa"/>
            <w:bottom w:w="0" w:type="dxa"/>
            <w:right w:w="108" w:type="dxa"/>
          </w:tblCellMar>
        </w:tblPrEx>
        <w:tc>
          <w:tcPr>
            <w:tcW w:w="1558" w:type="dxa"/>
            <w:vMerge w:val="continue"/>
          </w:tcPr>
          <w:p>
            <w:pPr>
              <w:jc w:val="center"/>
              <w:rPr>
                <w:rFonts w:ascii="Arial" w:hAnsi="Arial" w:cs="Arial"/>
                <w:b/>
                <w:bCs/>
                <w:color w:val="FFFFFF"/>
              </w:rPr>
            </w:pPr>
          </w:p>
        </w:tc>
        <w:tc>
          <w:tcPr>
            <w:tcW w:w="2662" w:type="dxa"/>
          </w:tcPr>
          <w:p>
            <w:pPr>
              <w:jc w:val="left"/>
              <w:rPr>
                <w:rFonts w:ascii="Arial" w:hAnsi="Arial" w:cs="Arial"/>
                <w:sz w:val="24"/>
              </w:rPr>
            </w:pPr>
            <w:r>
              <w:rPr>
                <w:rFonts w:ascii="Arial" w:hAnsi="Arial" w:cs="Arial"/>
                <w:sz w:val="24"/>
              </w:rPr>
              <w:t>3.4绩效管理</w:t>
            </w:r>
          </w:p>
        </w:tc>
        <w:tc>
          <w:tcPr>
            <w:tcW w:w="5742" w:type="dxa"/>
          </w:tcPr>
          <w:p>
            <w:pPr>
              <w:jc w:val="left"/>
              <w:rPr>
                <w:rFonts w:ascii="Arial" w:hAnsi="Arial" w:cs="Arial"/>
                <w:szCs w:val="21"/>
              </w:rPr>
            </w:pPr>
            <w:r>
              <w:rPr>
                <w:rFonts w:ascii="Arial" w:hAnsi="Arial" w:cs="Arial"/>
                <w:szCs w:val="21"/>
              </w:rPr>
              <w:t>A．考核指标</w:t>
            </w:r>
          </w:p>
          <w:p>
            <w:pPr>
              <w:jc w:val="left"/>
              <w:rPr>
                <w:rFonts w:ascii="Arial" w:hAnsi="Arial" w:cs="Arial"/>
                <w:szCs w:val="21"/>
              </w:rPr>
            </w:pPr>
            <w:r>
              <w:rPr>
                <w:rFonts w:ascii="Arial" w:hAnsi="Arial" w:cs="Arial"/>
                <w:szCs w:val="21"/>
              </w:rPr>
              <w:t>B．个人绩效评定</w:t>
            </w:r>
          </w:p>
          <w:p>
            <w:pPr>
              <w:jc w:val="left"/>
              <w:rPr>
                <w:rFonts w:ascii="Arial" w:hAnsi="Arial" w:cs="Arial"/>
                <w:szCs w:val="21"/>
              </w:rPr>
            </w:pPr>
            <w:r>
              <w:rPr>
                <w:rFonts w:ascii="Arial" w:hAnsi="Arial" w:cs="Arial"/>
                <w:szCs w:val="21"/>
              </w:rPr>
              <w:t>C．绩效跟踪(目标和实际差异)</w:t>
            </w:r>
          </w:p>
        </w:tc>
      </w:tr>
      <w:tr>
        <w:tblPrEx>
          <w:tblLayout w:type="fixed"/>
          <w:tblCellMar>
            <w:top w:w="0" w:type="dxa"/>
            <w:left w:w="108" w:type="dxa"/>
            <w:bottom w:w="0" w:type="dxa"/>
            <w:right w:w="108" w:type="dxa"/>
          </w:tblCellMar>
        </w:tblPrEx>
        <w:tc>
          <w:tcPr>
            <w:tcW w:w="1558" w:type="dxa"/>
            <w:vMerge w:val="continue"/>
          </w:tcPr>
          <w:p>
            <w:pPr>
              <w:jc w:val="center"/>
              <w:rPr>
                <w:rFonts w:ascii="Arial" w:hAnsi="Arial" w:cs="Arial"/>
                <w:b/>
                <w:bCs/>
                <w:color w:val="FFFFFF"/>
                <w:sz w:val="24"/>
              </w:rPr>
            </w:pPr>
          </w:p>
        </w:tc>
        <w:tc>
          <w:tcPr>
            <w:tcW w:w="2662" w:type="dxa"/>
          </w:tcPr>
          <w:p>
            <w:pPr>
              <w:jc w:val="left"/>
              <w:rPr>
                <w:rFonts w:ascii="Arial" w:hAnsi="Arial" w:cs="Arial"/>
                <w:sz w:val="24"/>
              </w:rPr>
            </w:pPr>
            <w:r>
              <w:rPr>
                <w:rFonts w:ascii="Arial" w:hAnsi="Arial" w:cs="Arial"/>
                <w:sz w:val="24"/>
              </w:rPr>
              <w:t>3.5工作量管理</w:t>
            </w:r>
          </w:p>
        </w:tc>
        <w:tc>
          <w:tcPr>
            <w:tcW w:w="5742" w:type="dxa"/>
          </w:tcPr>
          <w:p>
            <w:pPr>
              <w:jc w:val="left"/>
              <w:rPr>
                <w:rFonts w:ascii="Arial" w:hAnsi="Arial" w:cs="Arial"/>
                <w:szCs w:val="21"/>
              </w:rPr>
            </w:pPr>
            <w:r>
              <w:rPr>
                <w:rFonts w:ascii="Arial" w:hAnsi="Arial" w:cs="Arial"/>
                <w:szCs w:val="21"/>
              </w:rPr>
              <w:t>A．排班计划</w:t>
            </w:r>
          </w:p>
          <w:p>
            <w:pPr>
              <w:jc w:val="left"/>
              <w:rPr>
                <w:rFonts w:ascii="Arial" w:hAnsi="Arial" w:cs="Arial"/>
                <w:szCs w:val="21"/>
              </w:rPr>
            </w:pPr>
            <w:r>
              <w:rPr>
                <w:rFonts w:ascii="Arial" w:hAnsi="Arial" w:cs="Arial"/>
                <w:szCs w:val="21"/>
              </w:rPr>
              <w:t>B．工作量统计（工作内容、工作时间、考勤）</w:t>
            </w:r>
          </w:p>
        </w:tc>
      </w:tr>
      <w:tr>
        <w:tblPrEx>
          <w:tblLayout w:type="fixed"/>
          <w:tblCellMar>
            <w:top w:w="0" w:type="dxa"/>
            <w:left w:w="108" w:type="dxa"/>
            <w:bottom w:w="0" w:type="dxa"/>
            <w:right w:w="108" w:type="dxa"/>
          </w:tblCellMar>
        </w:tblPrEx>
        <w:tc>
          <w:tcPr>
            <w:tcW w:w="1558" w:type="dxa"/>
            <w:vMerge w:val="continue"/>
          </w:tcPr>
          <w:p>
            <w:pPr>
              <w:jc w:val="center"/>
              <w:rPr>
                <w:rFonts w:ascii="Arial" w:hAnsi="Arial" w:cs="Arial"/>
                <w:b/>
                <w:bCs/>
                <w:color w:val="FFFFFF"/>
                <w:sz w:val="24"/>
              </w:rPr>
            </w:pPr>
          </w:p>
        </w:tc>
        <w:tc>
          <w:tcPr>
            <w:tcW w:w="2662" w:type="dxa"/>
          </w:tcPr>
          <w:p>
            <w:pPr>
              <w:jc w:val="left"/>
              <w:rPr>
                <w:rFonts w:ascii="Arial" w:hAnsi="Arial" w:cs="Arial"/>
                <w:sz w:val="24"/>
              </w:rPr>
            </w:pPr>
            <w:r>
              <w:rPr>
                <w:rFonts w:ascii="Arial" w:hAnsi="Arial" w:cs="Arial"/>
                <w:sz w:val="24"/>
              </w:rPr>
              <w:t>3.6人员费用管理</w:t>
            </w:r>
          </w:p>
        </w:tc>
        <w:tc>
          <w:tcPr>
            <w:tcW w:w="5742" w:type="dxa"/>
          </w:tcPr>
          <w:p>
            <w:pPr>
              <w:jc w:val="left"/>
              <w:rPr>
                <w:rFonts w:ascii="Arial" w:hAnsi="Arial" w:cs="Arial"/>
                <w:szCs w:val="21"/>
              </w:rPr>
            </w:pPr>
            <w:r>
              <w:rPr>
                <w:rFonts w:ascii="Arial" w:hAnsi="Arial" w:cs="Arial"/>
                <w:szCs w:val="21"/>
              </w:rPr>
              <w:t>工时费用等（内部、外部人员）</w:t>
            </w:r>
          </w:p>
        </w:tc>
      </w:tr>
      <w:tr>
        <w:tblPrEx>
          <w:tblLayout w:type="fixed"/>
          <w:tblCellMar>
            <w:top w:w="0" w:type="dxa"/>
            <w:left w:w="108" w:type="dxa"/>
            <w:bottom w:w="0" w:type="dxa"/>
            <w:right w:w="108" w:type="dxa"/>
          </w:tblCellMar>
        </w:tblPrEx>
        <w:tc>
          <w:tcPr>
            <w:tcW w:w="1558" w:type="dxa"/>
            <w:vMerge w:val="continue"/>
          </w:tcPr>
          <w:p>
            <w:pPr>
              <w:jc w:val="center"/>
              <w:rPr>
                <w:rFonts w:ascii="Arial" w:hAnsi="Arial" w:cs="Arial"/>
                <w:b/>
                <w:bCs/>
                <w:color w:val="FFFFFF"/>
                <w:sz w:val="24"/>
              </w:rPr>
            </w:pPr>
          </w:p>
        </w:tc>
        <w:tc>
          <w:tcPr>
            <w:tcW w:w="2662" w:type="dxa"/>
          </w:tcPr>
          <w:p>
            <w:pPr>
              <w:jc w:val="left"/>
              <w:rPr>
                <w:rFonts w:ascii="Arial" w:hAnsi="Arial" w:cs="Arial"/>
                <w:sz w:val="24"/>
              </w:rPr>
            </w:pPr>
            <w:r>
              <w:rPr>
                <w:rFonts w:ascii="Arial" w:hAnsi="Arial" w:cs="Arial"/>
                <w:sz w:val="24"/>
              </w:rPr>
              <w:t>3.7人员技能矩阵管理</w:t>
            </w:r>
          </w:p>
        </w:tc>
        <w:tc>
          <w:tcPr>
            <w:tcW w:w="5742" w:type="dxa"/>
          </w:tcPr>
          <w:p>
            <w:pPr>
              <w:jc w:val="left"/>
              <w:rPr>
                <w:rFonts w:ascii="Arial" w:hAnsi="Arial" w:cs="Arial"/>
                <w:szCs w:val="21"/>
              </w:rPr>
            </w:pPr>
            <w:r>
              <w:rPr>
                <w:rFonts w:ascii="Arial" w:hAnsi="Arial" w:cs="Arial"/>
                <w:szCs w:val="21"/>
              </w:rPr>
              <w:t>技能报告</w:t>
            </w:r>
          </w:p>
        </w:tc>
      </w:tr>
    </w:tbl>
    <w:p>
      <w:pPr>
        <w:spacing w:line="360" w:lineRule="auto"/>
        <w:rPr>
          <w:rFonts w:ascii="Arial" w:hAnsi="Arial" w:cs="Arial"/>
          <w:b/>
          <w:sz w:val="24"/>
          <w:szCs w:val="24"/>
        </w:rPr>
      </w:pPr>
    </w:p>
    <w:p>
      <w:pPr>
        <w:pStyle w:val="5"/>
        <w:rPr>
          <w:rFonts w:ascii="Arial" w:hAnsi="Arial" w:cs="Arial" w:eastAsiaTheme="minorEastAsia"/>
          <w:sz w:val="24"/>
          <w:szCs w:val="24"/>
        </w:rPr>
      </w:pPr>
      <w:r>
        <w:rPr>
          <w:rFonts w:ascii="Arial" w:hAnsi="Arial" w:cs="Arial" w:eastAsiaTheme="minorEastAsia"/>
          <w:sz w:val="24"/>
          <w:szCs w:val="24"/>
        </w:rPr>
        <w:t xml:space="preserve">4.8.2.3 </w:t>
      </w:r>
      <w:r>
        <w:rPr>
          <w:rFonts w:hint="eastAsia" w:ascii="Arial" w:hAnsi="Arial" w:cs="Arial" w:eastAsiaTheme="minorEastAsia"/>
          <w:sz w:val="24"/>
          <w:szCs w:val="24"/>
        </w:rPr>
        <w:t xml:space="preserve"> </w:t>
      </w:r>
      <w:r>
        <w:rPr>
          <w:rFonts w:ascii="Arial" w:hAnsi="Arial" w:cs="Arial" w:eastAsiaTheme="minorEastAsia"/>
          <w:sz w:val="24"/>
          <w:szCs w:val="24"/>
        </w:rPr>
        <w:t>APIoT</w:t>
      </w:r>
      <w:r>
        <w:rPr>
          <w:rFonts w:ascii="Arial" w:hAnsi="Arial" w:cs="Arial"/>
        </w:rPr>
        <w:t>实现过程</w:t>
      </w:r>
    </w:p>
    <w:p>
      <w:pPr>
        <w:spacing w:line="360" w:lineRule="auto"/>
        <w:ind w:firstLine="420"/>
        <w:rPr>
          <w:rFonts w:ascii="Arial" w:hAnsi="Arial" w:cs="Arial"/>
          <w:b/>
          <w:sz w:val="24"/>
          <w:szCs w:val="24"/>
        </w:rPr>
      </w:pPr>
      <w:bookmarkStart w:id="181" w:name="_Hlk521661060"/>
      <w:r>
        <w:rPr>
          <w:rFonts w:ascii="Arial" w:hAnsi="Arial" w:cs="Arial"/>
          <w:b/>
          <w:sz w:val="24"/>
          <w:szCs w:val="24"/>
        </w:rPr>
        <w:t>1.</w:t>
      </w:r>
      <w:r>
        <w:rPr>
          <w:rFonts w:hint="eastAsia" w:ascii="Arial" w:hAnsi="Arial" w:cs="Arial"/>
          <w:b/>
          <w:sz w:val="24"/>
          <w:szCs w:val="24"/>
        </w:rPr>
        <w:t xml:space="preserve"> </w:t>
      </w:r>
      <w:r>
        <w:rPr>
          <w:rFonts w:ascii="Arial" w:hAnsi="Arial" w:cs="Arial"/>
          <w:b/>
          <w:sz w:val="24"/>
          <w:szCs w:val="24"/>
        </w:rPr>
        <w:t>人员组织架构管理</w:t>
      </w:r>
    </w:p>
    <w:p>
      <w:pPr>
        <w:spacing w:line="360" w:lineRule="auto"/>
        <w:ind w:firstLine="420"/>
        <w:rPr>
          <w:rFonts w:ascii="Arial" w:hAnsi="Arial" w:cs="Arial"/>
          <w:szCs w:val="21"/>
        </w:rPr>
      </w:pPr>
      <w:r>
        <w:rPr>
          <w:rFonts w:ascii="Arial" w:hAnsi="Arial" w:cs="Arial"/>
          <w:szCs w:val="21"/>
        </w:rPr>
        <w:t>以下样例为组织架构图样例，可包括内部成员，也可包含外委供应商。组织划分可按照部门、组织、职能或工种进行划分。</w:t>
      </w:r>
    </w:p>
    <w:p>
      <w:pPr>
        <w:jc w:val="center"/>
        <w:rPr>
          <w:rFonts w:ascii="Arial" w:hAnsi="Arial" w:cs="Arial"/>
          <w:b/>
          <w:color w:val="FF0000"/>
          <w:sz w:val="28"/>
          <w:szCs w:val="28"/>
        </w:rPr>
      </w:pPr>
      <w:r>
        <w:drawing>
          <wp:inline distT="0" distB="0" distL="0" distR="0">
            <wp:extent cx="5273675" cy="2393315"/>
            <wp:effectExtent l="0" t="0" r="3175" b="6985"/>
            <wp:docPr id="36" name="图片 36"/>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106"/>
                    <a:srcRect/>
                    <a:stretch>
                      <a:fillRect/>
                    </a:stretch>
                  </pic:blipFill>
                  <pic:spPr>
                    <a:xfrm>
                      <a:off x="0" y="0"/>
                      <a:ext cx="5273675" cy="2393315"/>
                    </a:xfrm>
                    <a:prstGeom prst="rect">
                      <a:avLst/>
                    </a:prstGeom>
                    <a:noFill/>
                    <a:ln w="9525">
                      <a:noFill/>
                      <a:miter lim="800000"/>
                      <a:headEnd/>
                      <a:tailEnd/>
                    </a:ln>
                  </pic:spPr>
                </pic:pic>
              </a:graphicData>
            </a:graphic>
          </wp:inline>
        </w:drawing>
      </w:r>
    </w:p>
    <w:p>
      <w:pPr>
        <w:rPr>
          <w:rFonts w:ascii="Arial" w:hAnsi="Arial" w:cs="Arial"/>
          <w:szCs w:val="21"/>
        </w:rPr>
      </w:pPr>
    </w:p>
    <w:p>
      <w:pPr>
        <w:spacing w:line="360" w:lineRule="auto"/>
        <w:ind w:firstLine="420"/>
        <w:rPr>
          <w:rFonts w:ascii="Arial" w:hAnsi="Arial" w:cs="Arial"/>
          <w:b/>
          <w:sz w:val="24"/>
          <w:szCs w:val="24"/>
        </w:rPr>
      </w:pPr>
      <w:r>
        <w:rPr>
          <w:rFonts w:ascii="Arial" w:hAnsi="Arial" w:cs="Arial"/>
          <w:b/>
          <w:sz w:val="24"/>
          <w:szCs w:val="24"/>
        </w:rPr>
        <w:t>2.</w:t>
      </w:r>
      <w:r>
        <w:rPr>
          <w:rFonts w:hint="eastAsia" w:ascii="Arial" w:hAnsi="Arial" w:cs="Arial"/>
          <w:b/>
          <w:sz w:val="24"/>
          <w:szCs w:val="24"/>
        </w:rPr>
        <w:t xml:space="preserve"> </w:t>
      </w:r>
      <w:r>
        <w:rPr>
          <w:rFonts w:ascii="Arial" w:hAnsi="Arial" w:cs="Arial"/>
          <w:b/>
          <w:sz w:val="24"/>
          <w:szCs w:val="24"/>
        </w:rPr>
        <w:t xml:space="preserve">员工管理 </w:t>
      </w:r>
    </w:p>
    <w:p>
      <w:pPr>
        <w:spacing w:after="156" w:afterLines="50" w:line="360" w:lineRule="auto"/>
        <w:ind w:firstLine="420"/>
        <w:rPr>
          <w:rFonts w:ascii="Arial" w:hAnsi="Arial" w:cs="Arial"/>
          <w:szCs w:val="21"/>
        </w:rPr>
      </w:pPr>
      <w:r>
        <w:rPr>
          <w:rFonts w:ascii="Arial" w:hAnsi="Arial" w:cs="Arial"/>
          <w:szCs w:val="21"/>
        </w:rPr>
        <w:t>员工管理主要包括员工基本信息管理，职责描述，技能要求，培训发展，职位变动等。</w:t>
      </w:r>
    </w:p>
    <w:p>
      <w:pPr>
        <w:spacing w:line="360" w:lineRule="auto"/>
        <w:ind w:firstLine="420"/>
        <w:rPr>
          <w:rFonts w:ascii="Arial" w:hAnsi="Arial" w:cs="Arial"/>
          <w:b/>
        </w:rPr>
      </w:pPr>
      <w:r>
        <w:rPr>
          <w:rFonts w:ascii="Arial" w:hAnsi="Arial" w:cs="Arial"/>
          <w:b/>
        </w:rPr>
        <w:t>员工基本信息举例：</w:t>
      </w:r>
    </w:p>
    <w:p>
      <w:pPr>
        <w:jc w:val="center"/>
        <w:rPr>
          <w:rFonts w:ascii="Arial" w:hAnsi="Arial" w:cs="Arial"/>
          <w:b/>
          <w:color w:val="FF0000"/>
          <w:sz w:val="28"/>
          <w:szCs w:val="28"/>
        </w:rPr>
      </w:pPr>
      <w:r>
        <w:drawing>
          <wp:inline distT="0" distB="0" distL="0" distR="0">
            <wp:extent cx="5267960" cy="2249805"/>
            <wp:effectExtent l="0" t="0" r="8890" b="0"/>
            <wp:docPr id="65" name="图片 14"/>
            <wp:cNvGraphicFramePr/>
            <a:graphic xmlns:a="http://schemas.openxmlformats.org/drawingml/2006/main">
              <a:graphicData uri="http://schemas.openxmlformats.org/drawingml/2006/picture">
                <pic:pic xmlns:pic="http://schemas.openxmlformats.org/drawingml/2006/picture">
                  <pic:nvPicPr>
                    <pic:cNvPr id="65" name="图片 14"/>
                    <pic:cNvPicPr/>
                  </pic:nvPicPr>
                  <pic:blipFill>
                    <a:blip r:embed="rId107"/>
                    <a:srcRect/>
                    <a:stretch>
                      <a:fillRect/>
                    </a:stretch>
                  </pic:blipFill>
                  <pic:spPr>
                    <a:xfrm>
                      <a:off x="0" y="0"/>
                      <a:ext cx="5267960" cy="2249805"/>
                    </a:xfrm>
                    <a:prstGeom prst="rect">
                      <a:avLst/>
                    </a:prstGeom>
                    <a:noFill/>
                    <a:ln w="9525">
                      <a:noFill/>
                      <a:miter lim="800000"/>
                      <a:headEnd/>
                      <a:tailEnd/>
                    </a:ln>
                  </pic:spPr>
                </pic:pic>
              </a:graphicData>
            </a:graphic>
          </wp:inline>
        </w:drawing>
      </w:r>
    </w:p>
    <w:bookmarkEnd w:id="181"/>
    <w:p>
      <w:pPr>
        <w:spacing w:line="360" w:lineRule="auto"/>
        <w:ind w:firstLine="420"/>
        <w:rPr>
          <w:rFonts w:ascii="Arial" w:hAnsi="Arial" w:cs="Arial"/>
          <w:b/>
          <w:sz w:val="24"/>
          <w:szCs w:val="24"/>
        </w:rPr>
      </w:pPr>
      <w:r>
        <w:rPr>
          <w:rFonts w:ascii="Arial" w:hAnsi="Arial" w:cs="Arial"/>
          <w:b/>
          <w:sz w:val="24"/>
          <w:szCs w:val="24"/>
        </w:rPr>
        <w:t>4.</w:t>
      </w:r>
      <w:r>
        <w:rPr>
          <w:rFonts w:hint="eastAsia" w:ascii="Arial" w:hAnsi="Arial" w:cs="Arial"/>
          <w:b/>
          <w:sz w:val="24"/>
          <w:szCs w:val="24"/>
        </w:rPr>
        <w:t xml:space="preserve"> </w:t>
      </w:r>
      <w:r>
        <w:rPr>
          <w:rFonts w:ascii="Arial" w:hAnsi="Arial" w:cs="Arial"/>
          <w:b/>
          <w:sz w:val="24"/>
          <w:szCs w:val="24"/>
        </w:rPr>
        <w:t>人员绩校考核</w:t>
      </w:r>
    </w:p>
    <w:p>
      <w:pPr>
        <w:spacing w:line="360" w:lineRule="auto"/>
        <w:ind w:firstLine="420"/>
        <w:rPr>
          <w:rFonts w:ascii="Arial" w:hAnsi="Arial" w:cs="Arial"/>
        </w:rPr>
      </w:pPr>
      <w:r>
        <w:rPr>
          <w:rFonts w:ascii="Arial" w:hAnsi="Arial" w:cs="Arial"/>
        </w:rPr>
        <w:t>通过在系统中设定每项工作所对应的标准工时，同时参照实际工作中产生的工时进行对比，并通过公式计算出每位人员每月的绩校分值，该分值可作为企业员工奖赏的依据之一。</w:t>
      </w:r>
    </w:p>
    <w:p>
      <w:pPr>
        <w:spacing w:line="360" w:lineRule="auto"/>
        <w:ind w:firstLine="420"/>
        <w:rPr>
          <w:rFonts w:ascii="Arial" w:hAnsi="Arial" w:cs="Arial"/>
        </w:rPr>
      </w:pPr>
      <w:r>
        <w:rPr>
          <w:rFonts w:ascii="Arial" w:hAnsi="Arial" w:cs="Arial"/>
        </w:rPr>
        <w:t>以下样表为每月员工考核表样例。</w:t>
      </w:r>
    </w:p>
    <w:p>
      <w:pPr>
        <w:rPr>
          <w:rFonts w:ascii="Arial" w:hAnsi="Arial" w:cs="Arial"/>
          <w:b/>
          <w:sz w:val="28"/>
          <w:szCs w:val="28"/>
        </w:rPr>
      </w:pPr>
      <w:r>
        <w:rPr>
          <w:rFonts w:ascii="Arial" w:hAnsi="Arial" w:cs="Arial"/>
          <w:b/>
          <w:sz w:val="28"/>
          <w:szCs w:val="28"/>
        </w:rPr>
        <w:drawing>
          <wp:inline distT="0" distB="0" distL="0" distR="0">
            <wp:extent cx="5267325" cy="1076325"/>
            <wp:effectExtent l="0" t="0" r="9525" b="9525"/>
            <wp:docPr id="18464" name="图片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 name="图片 184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67325" cy="1076325"/>
                    </a:xfrm>
                    <a:prstGeom prst="rect">
                      <a:avLst/>
                    </a:prstGeom>
                    <a:noFill/>
                    <a:ln>
                      <a:noFill/>
                    </a:ln>
                  </pic:spPr>
                </pic:pic>
              </a:graphicData>
            </a:graphic>
          </wp:inline>
        </w:drawing>
      </w:r>
    </w:p>
    <w:p>
      <w:pPr>
        <w:spacing w:line="360" w:lineRule="auto"/>
        <w:ind w:firstLine="420"/>
        <w:rPr>
          <w:rFonts w:ascii="Arial" w:hAnsi="Arial" w:cs="Arial"/>
        </w:rPr>
      </w:pPr>
      <w:r>
        <w:rPr>
          <w:rFonts w:ascii="Arial" w:hAnsi="Arial" w:cs="Arial"/>
        </w:rPr>
        <w:t>以下为该样表所对应的人员绩校分值评定的依据，因每个企业所设定的标准有所差异，以下标准仅作为参考</w:t>
      </w:r>
    </w:p>
    <w:p>
      <w:pPr>
        <w:spacing w:line="360" w:lineRule="auto"/>
        <w:ind w:left="210" w:leftChars="100"/>
        <w:rPr>
          <w:rFonts w:ascii="Arial" w:hAnsi="Arial" w:cs="Arial"/>
        </w:rPr>
      </w:pPr>
      <w:r>
        <w:rPr>
          <w:rFonts w:ascii="Arial" w:hAnsi="Arial" w:cs="Arial"/>
        </w:rPr>
        <w:t>实际工作得分 = ∑(员工实际绩效点)</w:t>
      </w:r>
    </w:p>
    <w:p>
      <w:pPr>
        <w:spacing w:line="360" w:lineRule="auto"/>
        <w:ind w:left="210" w:leftChars="100"/>
        <w:rPr>
          <w:rFonts w:ascii="Arial" w:hAnsi="Arial" w:cs="Arial"/>
        </w:rPr>
      </w:pPr>
      <w:r>
        <w:rPr>
          <w:rFonts w:ascii="Arial" w:hAnsi="Arial" w:cs="Arial"/>
        </w:rPr>
        <w:t>员工实际绩效点=(标准工时-（实际工时-标准工时）) * 标准绩效点</w:t>
      </w:r>
    </w:p>
    <w:p>
      <w:pPr>
        <w:spacing w:line="360" w:lineRule="auto"/>
        <w:ind w:left="210" w:leftChars="100"/>
        <w:rPr>
          <w:rFonts w:ascii="Arial" w:hAnsi="Arial" w:cs="Arial"/>
        </w:rPr>
      </w:pPr>
      <w:r>
        <w:rPr>
          <w:rFonts w:ascii="Arial" w:hAnsi="Arial" w:cs="Arial"/>
        </w:rPr>
        <w:t>标准绩效点=标准工时（小时）*难度系数对应的百分比</w:t>
      </w:r>
    </w:p>
    <w:p>
      <w:pPr>
        <w:spacing w:line="360" w:lineRule="auto"/>
        <w:ind w:left="210" w:leftChars="100"/>
        <w:rPr>
          <w:rFonts w:ascii="Arial" w:hAnsi="Arial" w:cs="Arial"/>
        </w:rPr>
      </w:pPr>
      <w:r>
        <w:rPr>
          <w:rFonts w:ascii="Arial" w:hAnsi="Arial" w:cs="Arial"/>
        </w:rPr>
        <w:t>难度系数共5级：1,2,3,4,5，难度系统对应的百分比为用户自定义</w:t>
      </w:r>
    </w:p>
    <w:p>
      <w:pPr>
        <w:spacing w:line="360" w:lineRule="auto"/>
        <w:ind w:firstLine="398"/>
        <w:rPr>
          <w:rFonts w:ascii="Arial" w:hAnsi="Arial" w:cs="Arial"/>
          <w:b/>
          <w:sz w:val="24"/>
          <w:szCs w:val="24"/>
        </w:rPr>
      </w:pPr>
    </w:p>
    <w:p>
      <w:pPr>
        <w:pStyle w:val="3"/>
        <w:spacing w:before="0" w:line="412" w:lineRule="auto"/>
        <w:ind w:left="398" w:hanging="398" w:hangingChars="132"/>
        <w:rPr>
          <w:rFonts w:ascii="Arial" w:hAnsi="Arial" w:cs="Arial" w:eastAsiaTheme="minorEastAsia"/>
          <w:iCs/>
          <w:sz w:val="30"/>
          <w:szCs w:val="30"/>
        </w:rPr>
      </w:pPr>
      <w:bookmarkStart w:id="182" w:name="_Toc30964"/>
      <w:bookmarkStart w:id="183" w:name="_Toc536270568"/>
      <w:bookmarkStart w:id="184" w:name="_Toc528659825"/>
      <w:r>
        <w:rPr>
          <w:rFonts w:ascii="Arial" w:hAnsi="Arial" w:cs="Arial" w:eastAsiaTheme="minorEastAsia"/>
          <w:iCs/>
          <w:sz w:val="30"/>
          <w:szCs w:val="30"/>
        </w:rPr>
        <w:t xml:space="preserve">4.9 </w:t>
      </w:r>
      <w:r>
        <w:rPr>
          <w:rFonts w:hint="eastAsia" w:ascii="Arial" w:hAnsi="Arial" w:cs="Arial" w:eastAsiaTheme="minorEastAsia"/>
          <w:iCs/>
          <w:sz w:val="30"/>
          <w:szCs w:val="30"/>
        </w:rPr>
        <w:t>移动解决方案</w:t>
      </w:r>
      <w:bookmarkEnd w:id="182"/>
      <w:bookmarkEnd w:id="183"/>
      <w:bookmarkEnd w:id="184"/>
    </w:p>
    <w:p>
      <w:pPr>
        <w:spacing w:line="360" w:lineRule="auto"/>
        <w:rPr>
          <w:rFonts w:ascii="Arial" w:hAnsi="Arial" w:cs="Arial"/>
          <w:b/>
          <w:bCs/>
          <w:color w:val="000000"/>
          <w:sz w:val="24"/>
          <w:szCs w:val="24"/>
        </w:rPr>
      </w:pPr>
      <w:r>
        <w:rPr>
          <w:rFonts w:ascii="Arial" w:hAnsi="Arial" w:cs="Arial"/>
          <w:b/>
          <w:bCs/>
          <w:color w:val="000000"/>
          <w:sz w:val="24"/>
          <w:szCs w:val="24"/>
        </w:rPr>
        <w:t>1</w:t>
      </w:r>
      <w:r>
        <w:rPr>
          <w:rFonts w:ascii="Arial" w:hAnsi="Arial" w:cs="Arial"/>
          <w:b/>
          <w:bCs/>
          <w:color w:val="000000"/>
          <w:sz w:val="24"/>
          <w:szCs w:val="24"/>
          <w:lang w:val="en-AU"/>
        </w:rPr>
        <w:t xml:space="preserve">. </w:t>
      </w:r>
      <w:r>
        <w:rPr>
          <w:rFonts w:hint="eastAsia" w:ascii="Arial" w:hAnsi="Arial" w:cs="Arial"/>
          <w:b/>
          <w:bCs/>
          <w:color w:val="000000"/>
          <w:sz w:val="24"/>
          <w:szCs w:val="24"/>
        </w:rPr>
        <w:t>无纸化处理</w:t>
      </w:r>
    </w:p>
    <w:p>
      <w:pPr>
        <w:spacing w:line="360" w:lineRule="auto"/>
        <w:ind w:left="141" w:leftChars="67" w:firstLine="279"/>
        <w:rPr>
          <w:rFonts w:ascii="Arial" w:hAnsi="Arial" w:cs="Arial"/>
          <w:bCs/>
          <w:color w:val="000000"/>
          <w:szCs w:val="21"/>
        </w:rPr>
      </w:pPr>
      <w:r>
        <w:rPr>
          <w:rFonts w:hint="eastAsia" w:ascii="Arial" w:hAnsi="Arial" w:cs="Arial"/>
          <w:bCs/>
          <w:color w:val="000000"/>
          <w:szCs w:val="21"/>
        </w:rPr>
        <w:t>人们通常希望移动和灵活地处理他们的维护工作。现在，通过</w:t>
      </w:r>
      <w:r>
        <w:rPr>
          <w:rFonts w:ascii="Arial" w:hAnsi="Arial" w:cs="Arial"/>
          <w:bCs/>
          <w:color w:val="000000"/>
          <w:szCs w:val="21"/>
        </w:rPr>
        <w:t>APIoT</w:t>
      </w:r>
      <w:r>
        <w:rPr>
          <w:rFonts w:hint="eastAsia" w:ascii="Arial" w:hAnsi="Arial" w:cs="Arial"/>
          <w:bCs/>
          <w:color w:val="000000"/>
          <w:szCs w:val="21"/>
        </w:rPr>
        <w:t>的移动模块，您可以实现您的愿望。所有类型的巡检和维修等工作均能通过便携式</w:t>
      </w:r>
      <w:r>
        <w:rPr>
          <w:rFonts w:ascii="Arial" w:hAnsi="Arial" w:cs="Arial"/>
          <w:bCs/>
          <w:color w:val="000000"/>
          <w:szCs w:val="21"/>
        </w:rPr>
        <w:t>PC</w:t>
      </w:r>
      <w:r>
        <w:rPr>
          <w:rFonts w:hint="eastAsia" w:ascii="Arial" w:hAnsi="Arial" w:cs="Arial"/>
          <w:bCs/>
          <w:color w:val="000000"/>
          <w:szCs w:val="21"/>
        </w:rPr>
        <w:t>处理。</w:t>
      </w:r>
    </w:p>
    <w:p>
      <w:pPr>
        <w:spacing w:after="312" w:afterLines="100" w:line="360" w:lineRule="auto"/>
        <w:ind w:left="141" w:leftChars="67" w:firstLine="1"/>
        <w:rPr>
          <w:rFonts w:ascii="Arial" w:hAnsi="Arial" w:cs="Arial"/>
          <w:bCs/>
          <w:color w:val="000000"/>
          <w:szCs w:val="21"/>
        </w:rPr>
      </w:pPr>
      <w:r>
        <w:rPr>
          <w:rFonts w:hint="eastAsia" w:ascii="Arial" w:hAnsi="Arial" w:cs="Arial"/>
          <w:bCs/>
          <w:color w:val="000000"/>
          <w:szCs w:val="21"/>
        </w:rPr>
        <w:t>被执行的巡检和工单通过一个同步程序传输到便携式</w:t>
      </w:r>
      <w:r>
        <w:rPr>
          <w:rFonts w:ascii="Arial" w:hAnsi="Arial" w:cs="Arial"/>
          <w:bCs/>
          <w:color w:val="000000"/>
          <w:szCs w:val="21"/>
        </w:rPr>
        <w:t>PC</w:t>
      </w:r>
      <w:r>
        <w:rPr>
          <w:rFonts w:hint="eastAsia" w:ascii="Arial" w:hAnsi="Arial" w:cs="Arial"/>
          <w:bCs/>
          <w:color w:val="000000"/>
          <w:szCs w:val="21"/>
        </w:rPr>
        <w:t>或掌上电脑等，接着能从现场的便携式</w:t>
      </w:r>
      <w:r>
        <w:rPr>
          <w:rFonts w:ascii="Arial" w:hAnsi="Arial" w:cs="Arial"/>
          <w:bCs/>
          <w:color w:val="000000"/>
          <w:szCs w:val="21"/>
        </w:rPr>
        <w:t>PC</w:t>
      </w:r>
      <w:r>
        <w:rPr>
          <w:rFonts w:hint="eastAsia" w:ascii="Arial" w:hAnsi="Arial" w:cs="Arial"/>
          <w:bCs/>
          <w:color w:val="000000"/>
          <w:szCs w:val="21"/>
        </w:rPr>
        <w:t>直接获得工作反馈，并且这些信息可以被自动传输到</w:t>
      </w:r>
      <w:r>
        <w:rPr>
          <w:rFonts w:ascii="Arial" w:hAnsi="Arial" w:cs="Arial"/>
          <w:bCs/>
          <w:color w:val="000000"/>
          <w:szCs w:val="21"/>
        </w:rPr>
        <w:t>APIoT</w:t>
      </w:r>
      <w:r>
        <w:rPr>
          <w:rFonts w:hint="eastAsia" w:ascii="Arial" w:hAnsi="Arial" w:cs="Arial"/>
          <w:bCs/>
          <w:color w:val="000000"/>
          <w:szCs w:val="21"/>
        </w:rPr>
        <w:t>数据库在同步更新</w:t>
      </w:r>
    </w:p>
    <w:p>
      <w:pPr>
        <w:spacing w:line="360" w:lineRule="auto"/>
        <w:rPr>
          <w:rFonts w:ascii="Arial" w:hAnsi="Arial" w:cs="Arial"/>
          <w:b/>
          <w:bCs/>
          <w:color w:val="000000"/>
          <w:sz w:val="24"/>
          <w:szCs w:val="24"/>
        </w:rPr>
      </w:pPr>
      <w:r>
        <w:rPr>
          <w:rFonts w:ascii="Arial" w:hAnsi="Arial" w:cs="Arial"/>
          <w:b/>
          <w:bCs/>
          <w:color w:val="000000"/>
          <w:sz w:val="24"/>
          <w:szCs w:val="24"/>
        </w:rPr>
        <w:t>2</w:t>
      </w:r>
      <w:r>
        <w:rPr>
          <w:rFonts w:ascii="Arial" w:hAnsi="Arial" w:cs="Arial"/>
          <w:b/>
          <w:bCs/>
          <w:color w:val="000000"/>
          <w:sz w:val="24"/>
          <w:szCs w:val="24"/>
          <w:lang w:val="en-AU"/>
        </w:rPr>
        <w:t xml:space="preserve">. </w:t>
      </w:r>
      <w:r>
        <w:rPr>
          <w:rFonts w:hint="eastAsia" w:ascii="Arial" w:hAnsi="Arial" w:cs="Arial"/>
          <w:b/>
          <w:bCs/>
          <w:color w:val="000000"/>
          <w:sz w:val="24"/>
          <w:szCs w:val="24"/>
        </w:rPr>
        <w:t>移动的巡检润滑</w:t>
      </w:r>
    </w:p>
    <w:p>
      <w:pPr>
        <w:spacing w:after="312" w:afterLines="100" w:line="360" w:lineRule="auto"/>
        <w:ind w:left="141" w:leftChars="67" w:firstLine="279"/>
        <w:rPr>
          <w:rFonts w:ascii="Arial" w:hAnsi="Arial" w:cs="Arial"/>
          <w:bCs/>
          <w:color w:val="000000"/>
          <w:szCs w:val="21"/>
        </w:rPr>
      </w:pPr>
      <w:r>
        <w:rPr>
          <w:rFonts w:hint="eastAsia" w:ascii="Arial" w:hAnsi="Arial" w:cs="Arial"/>
          <w:bCs/>
          <w:color w:val="000000"/>
          <w:szCs w:val="21"/>
        </w:rPr>
        <w:t>对于通过便携式</w:t>
      </w:r>
      <w:r>
        <w:rPr>
          <w:rFonts w:ascii="Arial" w:hAnsi="Arial" w:cs="Arial"/>
          <w:bCs/>
          <w:color w:val="000000"/>
          <w:szCs w:val="21"/>
        </w:rPr>
        <w:t>PC</w:t>
      </w:r>
      <w:r>
        <w:rPr>
          <w:rFonts w:hint="eastAsia" w:ascii="Arial" w:hAnsi="Arial" w:cs="Arial"/>
          <w:bCs/>
          <w:color w:val="000000"/>
          <w:szCs w:val="21"/>
        </w:rPr>
        <w:t>或掌上电脑的巡检，反馈可以直接从掌上电脑获得，而无需在纸上做笔记，打印巡检清单。如果一个设备故障将要出现，也可以在移动终端上激活一个工单直接关联到巡检行动。移动界面也提供一个更边便捷的方式登记读数，以用于升级基于计数器的维护数据。同时，也可以在手持设备中查看前面的计数器读数。同步之后，计数器读数将升级到</w:t>
      </w:r>
      <w:r>
        <w:rPr>
          <w:rFonts w:ascii="Arial" w:hAnsi="Arial" w:cs="Arial"/>
          <w:bCs/>
          <w:color w:val="000000"/>
          <w:szCs w:val="21"/>
        </w:rPr>
        <w:t>APIoT</w:t>
      </w:r>
      <w:r>
        <w:rPr>
          <w:rFonts w:hint="eastAsia" w:ascii="Arial" w:hAnsi="Arial" w:cs="Arial"/>
          <w:bCs/>
          <w:color w:val="000000"/>
          <w:szCs w:val="21"/>
        </w:rPr>
        <w:t>系统中。</w:t>
      </w:r>
    </w:p>
    <w:p>
      <w:pPr>
        <w:spacing w:line="360" w:lineRule="auto"/>
        <w:rPr>
          <w:rFonts w:ascii="Arial" w:hAnsi="Arial" w:cs="Arial"/>
          <w:b/>
          <w:bCs/>
          <w:color w:val="000000"/>
          <w:sz w:val="24"/>
          <w:szCs w:val="24"/>
        </w:rPr>
      </w:pPr>
      <w:r>
        <w:rPr>
          <w:rFonts w:ascii="Arial" w:hAnsi="Arial" w:cs="Arial"/>
          <w:b/>
          <w:bCs/>
          <w:color w:val="000000"/>
          <w:sz w:val="24"/>
          <w:szCs w:val="24"/>
        </w:rPr>
        <w:t>3</w:t>
      </w:r>
      <w:r>
        <w:rPr>
          <w:rFonts w:ascii="Arial" w:hAnsi="Arial" w:cs="Arial"/>
          <w:b/>
          <w:bCs/>
          <w:color w:val="000000"/>
          <w:sz w:val="24"/>
          <w:szCs w:val="24"/>
          <w:lang w:val="en-AU"/>
        </w:rPr>
        <w:t xml:space="preserve">. </w:t>
      </w:r>
      <w:r>
        <w:rPr>
          <w:rFonts w:hint="eastAsia" w:ascii="Arial" w:hAnsi="Arial" w:cs="Arial"/>
          <w:b/>
          <w:bCs/>
          <w:color w:val="000000"/>
          <w:sz w:val="24"/>
          <w:szCs w:val="24"/>
        </w:rPr>
        <w:t>移动的工单</w:t>
      </w:r>
    </w:p>
    <w:p>
      <w:pPr>
        <w:spacing w:line="360" w:lineRule="auto"/>
        <w:ind w:left="141" w:leftChars="67" w:firstLine="279"/>
        <w:rPr>
          <w:rFonts w:ascii="Arial" w:hAnsi="Arial" w:cs="Arial"/>
          <w:bCs/>
          <w:color w:val="000000"/>
          <w:szCs w:val="21"/>
        </w:rPr>
      </w:pPr>
      <w:r>
        <w:rPr>
          <w:rFonts w:hint="eastAsia" w:ascii="Arial" w:hAnsi="Arial" w:cs="Arial"/>
          <w:bCs/>
          <w:color w:val="000000"/>
          <w:szCs w:val="21"/>
        </w:rPr>
        <w:t>在移动设备中的工单反馈单元，可以直接输入工作的时间，停机的时间，错误代码和历史。当工单反馈后，移动设备与</w:t>
      </w:r>
      <w:r>
        <w:rPr>
          <w:rFonts w:ascii="Arial" w:hAnsi="Arial" w:cs="Arial"/>
          <w:bCs/>
          <w:color w:val="000000"/>
          <w:szCs w:val="21"/>
        </w:rPr>
        <w:t>APIoT</w:t>
      </w:r>
      <w:r>
        <w:rPr>
          <w:rFonts w:hint="eastAsia" w:ascii="Arial" w:hAnsi="Arial" w:cs="Arial"/>
          <w:bCs/>
          <w:color w:val="000000"/>
          <w:szCs w:val="21"/>
        </w:rPr>
        <w:t>系统同步，并且登记的数据同步传输到工单系统反馈中。在移动设备中，也可直接生成新的维修和</w:t>
      </w:r>
      <w:r>
        <w:rPr>
          <w:rFonts w:ascii="Arial" w:hAnsi="Arial" w:cs="Arial"/>
          <w:bCs/>
          <w:color w:val="000000"/>
          <w:szCs w:val="21"/>
        </w:rPr>
        <w:t>PM</w:t>
      </w:r>
      <w:r>
        <w:rPr>
          <w:rFonts w:hint="eastAsia" w:ascii="Arial" w:hAnsi="Arial" w:cs="Arial"/>
          <w:bCs/>
          <w:color w:val="000000"/>
          <w:szCs w:val="21"/>
        </w:rPr>
        <w:t>工单。如果</w:t>
      </w:r>
      <w:r>
        <w:rPr>
          <w:rFonts w:ascii="Arial" w:hAnsi="Arial" w:cs="Arial"/>
          <w:bCs/>
          <w:color w:val="000000"/>
          <w:szCs w:val="21"/>
        </w:rPr>
        <w:t>PDA</w:t>
      </w:r>
      <w:r>
        <w:rPr>
          <w:rFonts w:hint="eastAsia" w:ascii="Arial" w:hAnsi="Arial" w:cs="Arial"/>
          <w:bCs/>
          <w:color w:val="000000"/>
          <w:szCs w:val="21"/>
        </w:rPr>
        <w:t>装备了条码读书器，则也可以用</w:t>
      </w:r>
      <w:r>
        <w:rPr>
          <w:rFonts w:ascii="Arial" w:hAnsi="Arial" w:cs="Arial"/>
          <w:bCs/>
          <w:color w:val="000000"/>
          <w:szCs w:val="21"/>
        </w:rPr>
        <w:t>PDA</w:t>
      </w:r>
      <w:r>
        <w:rPr>
          <w:rFonts w:hint="eastAsia" w:ascii="Arial" w:hAnsi="Arial" w:cs="Arial"/>
          <w:bCs/>
          <w:color w:val="000000"/>
          <w:szCs w:val="21"/>
        </w:rPr>
        <w:t>通过条形码登记备件消耗。</w:t>
      </w:r>
    </w:p>
    <w:p>
      <w:pPr>
        <w:spacing w:line="360" w:lineRule="auto"/>
        <w:rPr>
          <w:rFonts w:ascii="Arial" w:hAnsi="Arial" w:cs="Arial"/>
          <w:b/>
          <w:bCs/>
          <w:color w:val="000000"/>
          <w:sz w:val="24"/>
          <w:szCs w:val="24"/>
        </w:rPr>
      </w:pPr>
      <w:r>
        <w:rPr>
          <w:rFonts w:ascii="Arial" w:hAnsi="Arial" w:cs="Arial"/>
          <w:b/>
          <w:bCs/>
          <w:color w:val="000000"/>
          <w:sz w:val="24"/>
          <w:szCs w:val="24"/>
        </w:rPr>
        <w:t>4</w:t>
      </w:r>
      <w:r>
        <w:rPr>
          <w:rFonts w:ascii="Arial" w:hAnsi="Arial" w:cs="Arial"/>
          <w:b/>
          <w:bCs/>
          <w:color w:val="000000"/>
          <w:sz w:val="24"/>
          <w:szCs w:val="24"/>
          <w:lang w:val="en-AU"/>
        </w:rPr>
        <w:t xml:space="preserve">. </w:t>
      </w:r>
      <w:r>
        <w:rPr>
          <w:rFonts w:hint="eastAsia" w:ascii="Arial" w:hAnsi="Arial" w:cs="Arial"/>
          <w:b/>
          <w:bCs/>
          <w:color w:val="000000"/>
          <w:sz w:val="24"/>
          <w:szCs w:val="24"/>
        </w:rPr>
        <w:t>移动的信息</w:t>
      </w:r>
    </w:p>
    <w:p>
      <w:pPr>
        <w:spacing w:line="360" w:lineRule="auto"/>
        <w:rPr>
          <w:rFonts w:ascii="Arial" w:hAnsi="Arial" w:cs="Arial"/>
          <w:bCs/>
          <w:color w:val="000000"/>
          <w:szCs w:val="21"/>
        </w:rPr>
      </w:pPr>
      <w:r>
        <w:rPr>
          <w:rFonts w:ascii="Arial" w:hAnsi="Arial" w:cs="Arial"/>
          <w:bCs/>
          <w:color w:val="000000"/>
          <w:szCs w:val="21"/>
        </w:rPr>
        <w:t xml:space="preserve">  </w:t>
      </w:r>
      <w:r>
        <w:rPr>
          <w:rFonts w:hint="eastAsia" w:ascii="Arial" w:hAnsi="Arial" w:cs="Arial"/>
          <w:bCs/>
          <w:color w:val="000000"/>
          <w:szCs w:val="21"/>
        </w:rPr>
        <w:t>在移动设备中扫取二维码，可以方便查询设备信息，保养信息，设备履历，相关报表等等信息。并可以设置报表的样式和内容。</w:t>
      </w:r>
    </w:p>
    <w:p>
      <w:pPr>
        <w:numPr>
          <w:ilvl w:val="0"/>
          <w:numId w:val="43"/>
        </w:numPr>
        <w:spacing w:line="360" w:lineRule="auto"/>
        <w:ind w:left="482" w:hanging="482"/>
        <w:rPr>
          <w:rFonts w:ascii="Arial" w:hAnsi="Arial" w:cs="Arial"/>
          <w:b/>
          <w:bCs/>
          <w:color w:val="000000"/>
          <w:sz w:val="24"/>
          <w:szCs w:val="24"/>
        </w:rPr>
      </w:pPr>
      <w:r>
        <w:rPr>
          <w:rFonts w:hint="eastAsia" w:ascii="Arial" w:hAnsi="Arial" w:cs="Arial"/>
          <w:b/>
          <w:bCs/>
          <w:color w:val="000000"/>
          <w:sz w:val="24"/>
          <w:szCs w:val="24"/>
        </w:rPr>
        <w:t>模块特征列表</w:t>
      </w:r>
    </w:p>
    <w:p>
      <w:pPr>
        <w:spacing w:line="360" w:lineRule="auto"/>
        <w:ind w:left="248" w:leftChars="118"/>
        <w:rPr>
          <w:rFonts w:ascii="Arial" w:hAnsi="Arial" w:cs="Arial"/>
          <w:bCs/>
          <w:color w:val="000000"/>
          <w:szCs w:val="21"/>
        </w:rPr>
      </w:pPr>
      <w:r>
        <mc:AlternateContent>
          <mc:Choice Requires="wps">
            <w:drawing>
              <wp:anchor distT="0" distB="0" distL="114300" distR="114300" simplePos="0" relativeHeight="251684864" behindDoc="1" locked="0" layoutInCell="1" allowOverlap="1">
                <wp:simplePos x="0" y="0"/>
                <wp:positionH relativeFrom="column">
                  <wp:posOffset>3513455</wp:posOffset>
                </wp:positionH>
                <wp:positionV relativeFrom="paragraph">
                  <wp:posOffset>57150</wp:posOffset>
                </wp:positionV>
                <wp:extent cx="1781175" cy="1703705"/>
                <wp:effectExtent l="0" t="0" r="9525" b="0"/>
                <wp:wrapNone/>
                <wp:docPr id="2" name="任意多边形: 形状 18697"/>
                <wp:cNvGraphicFramePr/>
                <a:graphic xmlns:a="http://schemas.openxmlformats.org/drawingml/2006/main">
                  <a:graphicData uri="http://schemas.microsoft.com/office/word/2010/wordprocessingShape">
                    <wps:wsp>
                      <wps:cNvSpPr/>
                      <wps:spPr bwMode="auto">
                        <a:xfrm>
                          <a:off x="0" y="0"/>
                          <a:ext cx="1781175" cy="1703705"/>
                        </a:xfrm>
                        <a:custGeom>
                          <a:avLst/>
                          <a:gdLst>
                            <a:gd name="T0" fmla="*/ 4697 w 4697"/>
                            <a:gd name="T1" fmla="*/ 22 h 5397"/>
                            <a:gd name="T2" fmla="*/ 0 w 4697"/>
                            <a:gd name="T3" fmla="*/ 22 h 5397"/>
                            <a:gd name="T4" fmla="*/ 0 w 4697"/>
                            <a:gd name="T5" fmla="*/ 0 h 5397"/>
                            <a:gd name="T6" fmla="*/ 0 w 4697"/>
                            <a:gd name="T7" fmla="*/ 22 h 5397"/>
                            <a:gd name="T8" fmla="*/ 0 w 4697"/>
                            <a:gd name="T9" fmla="*/ 5377 h 5397"/>
                            <a:gd name="T10" fmla="*/ 4697 w 4697"/>
                            <a:gd name="T11" fmla="*/ 5377 h 5397"/>
                            <a:gd name="T12" fmla="*/ 4697 w 4697"/>
                            <a:gd name="T13" fmla="*/ 5397 h 5397"/>
                            <a:gd name="T14" fmla="*/ 4697 w 4697"/>
                            <a:gd name="T15" fmla="*/ 5377 h 5397"/>
                            <a:gd name="T16" fmla="*/ 4697 w 4697"/>
                            <a:gd name="T17" fmla="*/ 22 h 5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97" h="5397">
                              <a:moveTo>
                                <a:pt x="4697" y="22"/>
                              </a:moveTo>
                              <a:lnTo>
                                <a:pt x="0" y="22"/>
                              </a:lnTo>
                              <a:lnTo>
                                <a:pt x="0" y="0"/>
                              </a:lnTo>
                              <a:lnTo>
                                <a:pt x="0" y="22"/>
                              </a:lnTo>
                              <a:lnTo>
                                <a:pt x="0" y="5377"/>
                              </a:lnTo>
                              <a:lnTo>
                                <a:pt x="4697" y="5377"/>
                              </a:lnTo>
                              <a:lnTo>
                                <a:pt x="4697" y="5397"/>
                              </a:lnTo>
                              <a:lnTo>
                                <a:pt x="4697" y="5377"/>
                              </a:lnTo>
                              <a:lnTo>
                                <a:pt x="4697" y="22"/>
                              </a:lnTo>
                              <a:close/>
                            </a:path>
                          </a:pathLst>
                        </a:custGeom>
                        <a:blipFill dpi="0" rotWithShape="0">
                          <a:blip r:embed="rId109"/>
                          <a:srcRect/>
                          <a:stretch>
                            <a:fillRect/>
                          </a:stretch>
                        </a:blipFill>
                        <a:ln>
                          <a:noFill/>
                        </a:ln>
                      </wps:spPr>
                      <wps:bodyPr rot="0" vert="horz" wrap="square" lIns="91440" tIns="45720" rIns="91440" bIns="45720" anchor="t" anchorCtr="0" upright="1">
                        <a:noAutofit/>
                      </wps:bodyPr>
                    </wps:wsp>
                  </a:graphicData>
                </a:graphic>
              </wp:anchor>
            </w:drawing>
          </mc:Choice>
          <mc:Fallback>
            <w:pict>
              <v:shape id="任意多边形: 形状 18697" o:spid="_x0000_s1026" o:spt="100" style="position:absolute;left:0pt;margin-left:276.65pt;margin-top:4.5pt;height:134.15pt;width:140.25pt;z-index:-251631616;mso-width-relative:page;mso-height-relative:page;" filled="t" stroked="f" coordsize="4697,5397" o:gfxdata="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" path="m4697,22l0,22,0,0,0,22,0,5377,4697,5377,4697,5397,4697,5377,4697,22xe">
                <v:path o:connectlocs="1781175,6944;0,6944;0,0;0,6944;0,1697391;1781175,1697391;1781175,1703705;1781175,1697391;1781175,6944" o:connectangles="0,0,0,0,0,0,0,0,0"/>
                <v:fill type="frame" on="t" focussize="0,0" recolor="t" r:id="rId109"/>
                <v:stroke on="f"/>
                <v:imagedata o:title=""/>
                <o:lock v:ext="edit" aspectratio="f"/>
              </v:shape>
            </w:pict>
          </mc:Fallback>
        </mc:AlternateContent>
      </w:r>
      <w:r>
        <w:rPr>
          <w:rFonts w:ascii="Arial" w:hAnsi="Arial" w:cs="Arial"/>
          <w:bCs/>
          <w:color w:val="000000"/>
          <w:szCs w:val="21"/>
        </w:rPr>
        <w:t xml:space="preserve">• </w:t>
      </w:r>
      <w:r>
        <w:rPr>
          <w:rFonts w:hint="eastAsia" w:ascii="Arial" w:hAnsi="Arial" w:cs="Arial"/>
          <w:bCs/>
          <w:color w:val="000000"/>
          <w:szCs w:val="21"/>
        </w:rPr>
        <w:t>节省时间</w:t>
      </w:r>
    </w:p>
    <w:p>
      <w:pPr>
        <w:spacing w:line="360" w:lineRule="auto"/>
        <w:ind w:left="248" w:leftChars="118"/>
        <w:rPr>
          <w:rFonts w:ascii="Arial" w:hAnsi="Arial" w:cs="Arial"/>
          <w:bCs/>
          <w:color w:val="000000"/>
          <w:szCs w:val="21"/>
        </w:rPr>
      </w:pPr>
      <w:r>
        <w:rPr>
          <w:rFonts w:ascii="Arial" w:hAnsi="Arial" w:cs="Arial"/>
          <w:bCs/>
          <w:color w:val="000000"/>
          <w:szCs w:val="21"/>
        </w:rPr>
        <w:t xml:space="preserve">• </w:t>
      </w:r>
      <w:r>
        <w:rPr>
          <w:rFonts w:hint="eastAsia" w:ascii="Arial" w:hAnsi="Arial" w:cs="Arial"/>
          <w:bCs/>
          <w:color w:val="000000"/>
          <w:szCs w:val="21"/>
        </w:rPr>
        <w:t>完整数据直接在线录入移动解决建议书</w:t>
      </w:r>
    </w:p>
    <w:p>
      <w:pPr>
        <w:spacing w:line="360" w:lineRule="auto"/>
        <w:ind w:left="248" w:leftChars="118"/>
        <w:rPr>
          <w:rFonts w:ascii="Arial" w:hAnsi="Arial" w:cs="Arial"/>
          <w:bCs/>
          <w:color w:val="000000"/>
          <w:szCs w:val="21"/>
        </w:rPr>
      </w:pPr>
      <w:r>
        <w:rPr>
          <w:rFonts w:ascii="Arial" w:hAnsi="Arial" w:cs="Arial"/>
          <w:bCs/>
          <w:color w:val="000000"/>
          <w:szCs w:val="21"/>
        </w:rPr>
        <w:t xml:space="preserve">• </w:t>
      </w:r>
      <w:r>
        <w:rPr>
          <w:rFonts w:hint="eastAsia" w:ascii="Arial" w:hAnsi="Arial" w:cs="Arial"/>
          <w:bCs/>
          <w:color w:val="000000"/>
          <w:szCs w:val="21"/>
        </w:rPr>
        <w:t>消除不必要的纸面工作</w:t>
      </w:r>
    </w:p>
    <w:p>
      <w:pPr>
        <w:spacing w:line="360" w:lineRule="auto"/>
        <w:ind w:left="248" w:leftChars="118"/>
        <w:rPr>
          <w:rFonts w:ascii="Arial" w:hAnsi="Arial" w:cs="Arial"/>
          <w:bCs/>
          <w:color w:val="000000"/>
          <w:szCs w:val="21"/>
        </w:rPr>
      </w:pPr>
      <w:r>
        <w:rPr>
          <w:rFonts w:ascii="Arial" w:hAnsi="Arial" w:cs="Arial"/>
          <w:bCs/>
          <w:color w:val="000000"/>
          <w:szCs w:val="21"/>
        </w:rPr>
        <w:t xml:space="preserve">• </w:t>
      </w:r>
      <w:r>
        <w:rPr>
          <w:rFonts w:hint="eastAsia" w:ascii="Arial" w:hAnsi="Arial" w:cs="Arial"/>
          <w:bCs/>
          <w:color w:val="000000"/>
          <w:szCs w:val="21"/>
        </w:rPr>
        <w:t>避免手工输入数据产生的错误</w:t>
      </w:r>
    </w:p>
    <w:p>
      <w:pPr>
        <w:spacing w:line="360" w:lineRule="auto"/>
        <w:ind w:left="248" w:leftChars="118"/>
        <w:rPr>
          <w:rFonts w:ascii="Arial" w:hAnsi="Arial" w:cs="Arial"/>
          <w:bCs/>
          <w:color w:val="000000"/>
          <w:szCs w:val="21"/>
        </w:rPr>
      </w:pPr>
      <w:r>
        <w:rPr>
          <w:rFonts w:ascii="Arial" w:hAnsi="Arial" w:cs="Arial"/>
          <w:bCs/>
          <w:color w:val="000000"/>
          <w:szCs w:val="21"/>
        </w:rPr>
        <w:t xml:space="preserve">• </w:t>
      </w:r>
      <w:r>
        <w:rPr>
          <w:rFonts w:hint="eastAsia" w:ascii="Arial" w:hAnsi="Arial" w:cs="Arial"/>
          <w:bCs/>
          <w:color w:val="000000"/>
          <w:szCs w:val="21"/>
        </w:rPr>
        <w:t>简化巡检</w:t>
      </w:r>
    </w:p>
    <w:p>
      <w:pPr>
        <w:spacing w:line="360" w:lineRule="auto"/>
        <w:ind w:left="248" w:leftChars="118"/>
        <w:rPr>
          <w:rFonts w:ascii="Arial" w:hAnsi="Arial" w:cs="Arial"/>
          <w:b/>
          <w:bCs/>
          <w:color w:val="000000"/>
          <w:sz w:val="24"/>
          <w:szCs w:val="24"/>
        </w:rPr>
      </w:pPr>
      <w:r>
        <w:rPr>
          <w:rFonts w:ascii="Arial" w:hAnsi="Arial" w:cs="Arial"/>
          <w:bCs/>
          <w:color w:val="000000"/>
          <w:szCs w:val="21"/>
        </w:rPr>
        <w:t xml:space="preserve">• </w:t>
      </w:r>
      <w:r>
        <w:rPr>
          <w:rFonts w:hint="eastAsia" w:ascii="Arial" w:hAnsi="Arial" w:cs="Arial"/>
          <w:bCs/>
          <w:color w:val="000000"/>
          <w:szCs w:val="21"/>
        </w:rPr>
        <w:t>备件条形码管理</w:t>
      </w:r>
    </w:p>
    <w:p>
      <w:pPr>
        <w:numPr>
          <w:ilvl w:val="0"/>
          <w:numId w:val="43"/>
        </w:numPr>
        <w:spacing w:line="360" w:lineRule="auto"/>
        <w:ind w:left="482" w:hanging="482"/>
        <w:rPr>
          <w:rFonts w:ascii="Arial" w:hAnsi="Arial" w:cs="Arial"/>
          <w:b/>
          <w:bCs/>
          <w:color w:val="000000"/>
          <w:sz w:val="24"/>
          <w:szCs w:val="24"/>
        </w:rPr>
      </w:pPr>
      <w:r>
        <w:rPr>
          <w:rFonts w:hint="eastAsia" w:ascii="Arial" w:hAnsi="Arial" w:cs="Arial"/>
          <w:b/>
          <w:bCs/>
          <w:color w:val="000000"/>
          <w:sz w:val="24"/>
          <w:szCs w:val="24"/>
        </w:rPr>
        <w:t>基于手机应用</w:t>
      </w:r>
    </w:p>
    <w:p>
      <w:pPr>
        <w:spacing w:line="360" w:lineRule="auto"/>
        <w:ind w:left="248" w:leftChars="118"/>
        <w:rPr>
          <w:rFonts w:ascii="Arial" w:hAnsi="Arial" w:cs="Arial"/>
          <w:bCs/>
          <w:color w:val="000000"/>
          <w:szCs w:val="21"/>
        </w:rPr>
      </w:pPr>
      <w:r>
        <w:rPr>
          <w:rFonts w:hint="eastAsia" w:ascii="Arial" w:hAnsi="Arial" w:cs="Arial"/>
          <w:bCs/>
          <w:color w:val="000000"/>
          <w:szCs w:val="21"/>
        </w:rPr>
        <w:t>移动工单操作流程如下图所示：</w:t>
      </w:r>
    </w:p>
    <w:p>
      <w:pPr>
        <w:spacing w:line="360" w:lineRule="auto"/>
        <w:jc w:val="center"/>
      </w:pPr>
      <w:r>
        <w:drawing>
          <wp:inline distT="0" distB="0" distL="0" distR="0">
            <wp:extent cx="6316980" cy="3200400"/>
            <wp:effectExtent l="76200" t="76200" r="83820" b="19050"/>
            <wp:docPr id="18676" name="图片 18676"/>
            <wp:cNvGraphicFramePr/>
            <a:graphic xmlns:a="http://schemas.openxmlformats.org/drawingml/2006/main">
              <a:graphicData uri="http://schemas.openxmlformats.org/drawingml/2006/picture">
                <pic:pic xmlns:pic="http://schemas.openxmlformats.org/drawingml/2006/picture">
                  <pic:nvPicPr>
                    <pic:cNvPr id="18676" name="图片 18676"/>
                    <pic:cNvPicPr/>
                  </pic:nvPicPr>
                  <pic:blipFill>
                    <a:blip r:embed="rId110"/>
                    <a:stretch>
                      <a:fillRect/>
                    </a:stretch>
                  </pic:blipFill>
                  <pic:spPr>
                    <a:xfrm>
                      <a:off x="0" y="0"/>
                      <a:ext cx="6180455" cy="3067685"/>
                    </a:xfrm>
                    <a:prstGeom prst="rect">
                      <a:avLst/>
                    </a:prstGeom>
                    <a:noFill/>
                    <a:ln w="9525">
                      <a:noFill/>
                    </a:ln>
                    <a:effectLst>
                      <a:glow rad="63500">
                        <a:schemeClr val="accent5">
                          <a:satMod val="175000"/>
                          <a:alpha val="40000"/>
                        </a:schemeClr>
                      </a:glow>
                    </a:effectLst>
                  </pic:spPr>
                </pic:pic>
              </a:graphicData>
            </a:graphic>
          </wp:inline>
        </w:drawing>
      </w:r>
    </w:p>
    <w:p>
      <w:pPr>
        <w:spacing w:line="360" w:lineRule="auto"/>
        <w:jc w:val="center"/>
      </w:pPr>
      <w:r>
        <w:drawing>
          <wp:inline distT="0" distB="0" distL="0" distR="0">
            <wp:extent cx="6324600" cy="3162300"/>
            <wp:effectExtent l="76200" t="76200" r="76200" b="19050"/>
            <wp:docPr id="18675" name="图片 18675"/>
            <wp:cNvGraphicFramePr/>
            <a:graphic xmlns:a="http://schemas.openxmlformats.org/drawingml/2006/main">
              <a:graphicData uri="http://schemas.openxmlformats.org/drawingml/2006/picture">
                <pic:pic xmlns:pic="http://schemas.openxmlformats.org/drawingml/2006/picture">
                  <pic:nvPicPr>
                    <pic:cNvPr id="18675" name="图片 18675"/>
                    <pic:cNvPicPr/>
                  </pic:nvPicPr>
                  <pic:blipFill>
                    <a:blip r:embed="rId111"/>
                    <a:stretch>
                      <a:fillRect/>
                    </a:stretch>
                  </pic:blipFill>
                  <pic:spPr>
                    <a:xfrm>
                      <a:off x="0" y="0"/>
                      <a:ext cx="6186170" cy="3032125"/>
                    </a:xfrm>
                    <a:prstGeom prst="rect">
                      <a:avLst/>
                    </a:prstGeom>
                    <a:noFill/>
                    <a:ln w="9525">
                      <a:noFill/>
                    </a:ln>
                    <a:effectLst>
                      <a:glow rad="63500">
                        <a:schemeClr val="accent5">
                          <a:satMod val="175000"/>
                          <a:alpha val="40000"/>
                        </a:schemeClr>
                      </a:glow>
                    </a:effectLst>
                  </pic:spPr>
                </pic:pic>
              </a:graphicData>
            </a:graphic>
          </wp:inline>
        </w:drawing>
      </w:r>
    </w:p>
    <w:p>
      <w:pPr>
        <w:spacing w:line="360" w:lineRule="auto"/>
        <w:jc w:val="center"/>
      </w:pPr>
      <w:r>
        <w:drawing>
          <wp:inline distT="0" distB="0" distL="0" distR="0">
            <wp:extent cx="6316980" cy="3063240"/>
            <wp:effectExtent l="76200" t="76200" r="83820" b="3810"/>
            <wp:docPr id="18674" name="图片 18674"/>
            <wp:cNvGraphicFramePr/>
            <a:graphic xmlns:a="http://schemas.openxmlformats.org/drawingml/2006/main">
              <a:graphicData uri="http://schemas.openxmlformats.org/drawingml/2006/picture">
                <pic:pic xmlns:pic="http://schemas.openxmlformats.org/drawingml/2006/picture">
                  <pic:nvPicPr>
                    <pic:cNvPr id="18674" name="图片 18674"/>
                    <pic:cNvPicPr/>
                  </pic:nvPicPr>
                  <pic:blipFill>
                    <a:blip r:embed="rId112"/>
                    <a:stretch>
                      <a:fillRect/>
                    </a:stretch>
                  </pic:blipFill>
                  <pic:spPr>
                    <a:xfrm>
                      <a:off x="0" y="0"/>
                      <a:ext cx="6183630" cy="2931795"/>
                    </a:xfrm>
                    <a:prstGeom prst="rect">
                      <a:avLst/>
                    </a:prstGeom>
                    <a:noFill/>
                    <a:ln w="9525">
                      <a:noFill/>
                    </a:ln>
                    <a:effectLst>
                      <a:glow rad="63500">
                        <a:schemeClr val="accent5">
                          <a:satMod val="175000"/>
                          <a:alpha val="40000"/>
                        </a:schemeClr>
                      </a:glow>
                    </a:effectLst>
                  </pic:spPr>
                </pic:pic>
              </a:graphicData>
            </a:graphic>
          </wp:inline>
        </w:drawing>
      </w:r>
    </w:p>
    <w:p>
      <w:pPr>
        <w:spacing w:line="360" w:lineRule="auto"/>
        <w:ind w:firstLine="248"/>
        <w:jc w:val="left"/>
        <w:rPr>
          <w:rFonts w:ascii="楷体" w:hAnsi="楷体" w:eastAsia="楷体" w:cs="楷体"/>
        </w:rPr>
      </w:pPr>
      <w:r>
        <w:rPr>
          <w:rFonts w:hint="eastAsia" w:ascii="楷体" w:hAnsi="楷体" w:eastAsia="楷体" w:cs="楷体"/>
        </w:rPr>
        <w:t>注：以上软件操作流程支持按实际业务设定</w:t>
      </w:r>
    </w:p>
    <w:p>
      <w:pPr>
        <w:spacing w:line="360" w:lineRule="auto"/>
        <w:jc w:val="left"/>
        <w:rPr>
          <w:rFonts w:ascii="楷体" w:hAnsi="楷体" w:eastAsia="楷体" w:cs="楷体"/>
        </w:rPr>
      </w:pPr>
    </w:p>
    <w:p>
      <w:pPr>
        <w:spacing w:line="360" w:lineRule="auto"/>
        <w:ind w:left="248" w:leftChars="118"/>
        <w:rPr>
          <w:rFonts w:ascii="Arial" w:hAnsi="Arial" w:cs="Arial"/>
          <w:bCs/>
          <w:color w:val="000000"/>
          <w:szCs w:val="21"/>
        </w:rPr>
      </w:pPr>
      <w:r>
        <w:rPr>
          <w:rFonts w:hint="eastAsia" w:ascii="Arial" w:hAnsi="Arial" w:cs="Arial"/>
          <w:bCs/>
          <w:color w:val="000000"/>
          <w:szCs w:val="21"/>
        </w:rPr>
        <w:t>移动点巡检操作流程：</w:t>
      </w:r>
    </w:p>
    <w:p>
      <w:pPr>
        <w:spacing w:line="360" w:lineRule="auto"/>
        <w:rPr>
          <w:rFonts w:ascii="Arial" w:hAnsi="Arial" w:cs="Arial"/>
        </w:rPr>
      </w:pPr>
      <w:r>
        <w:drawing>
          <wp:inline distT="0" distB="0" distL="0" distR="0">
            <wp:extent cx="6179820" cy="2811780"/>
            <wp:effectExtent l="0" t="0" r="0" b="7620"/>
            <wp:docPr id="18673" name="图片 1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 name="图片 186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6179820" cy="2811780"/>
                    </a:xfrm>
                    <a:prstGeom prst="rect">
                      <a:avLst/>
                    </a:prstGeom>
                    <a:noFill/>
                    <a:ln>
                      <a:noFill/>
                    </a:ln>
                  </pic:spPr>
                </pic:pic>
              </a:graphicData>
            </a:graphic>
          </wp:inline>
        </w:drawing>
      </w:r>
    </w:p>
    <w:p/>
    <w:p/>
    <w:p>
      <w:pPr>
        <w:pStyle w:val="3"/>
        <w:spacing w:line="360" w:lineRule="auto"/>
        <w:rPr>
          <w:rFonts w:ascii="Arial" w:hAnsi="Arial"/>
        </w:rPr>
      </w:pPr>
      <w:bookmarkStart w:id="185" w:name="_Toc536270569"/>
      <w:bookmarkStart w:id="186" w:name="_Toc528659826"/>
      <w:bookmarkStart w:id="187" w:name="_Toc450948954"/>
      <w:r>
        <w:rPr>
          <w:rFonts w:ascii="Arial" w:hAnsi="Arial"/>
        </w:rPr>
        <w:t xml:space="preserve">4.10 </w:t>
      </w:r>
      <w:r>
        <w:rPr>
          <w:rFonts w:hint="eastAsia" w:ascii="Arial" w:hAnsi="Arial"/>
        </w:rPr>
        <w:t>接口方案</w:t>
      </w:r>
      <w:bookmarkEnd w:id="185"/>
      <w:bookmarkEnd w:id="186"/>
    </w:p>
    <w:p>
      <w:pPr>
        <w:pStyle w:val="5"/>
        <w:rPr>
          <w:rFonts w:ascii="宋体" w:hAnsi="宋体" w:cs="宋体"/>
        </w:rPr>
      </w:pPr>
      <w:bookmarkStart w:id="188" w:name="_Toc489002184"/>
      <w:bookmarkStart w:id="189" w:name="_Toc354234994"/>
      <w:bookmarkStart w:id="190" w:name="_Toc489002110"/>
      <w:bookmarkStart w:id="191" w:name="_Toc457402725"/>
      <w:r>
        <w:rPr>
          <w:rFonts w:ascii="Arial" w:hAnsi="Arial"/>
        </w:rPr>
        <w:t>4.10.</w:t>
      </w:r>
      <w:r>
        <w:rPr>
          <w:rFonts w:hint="eastAsia" w:ascii="Arial" w:hAnsi="Arial"/>
        </w:rPr>
        <w:t>1</w:t>
      </w:r>
      <w:r>
        <w:rPr>
          <w:rFonts w:hint="eastAsia" w:ascii="宋体" w:hAnsi="宋体" w:cs="宋体"/>
        </w:rPr>
        <w:t>接</w:t>
      </w:r>
      <w:r>
        <w:rPr>
          <w:rFonts w:hint="eastAsia" w:cs="宋体" w:asciiTheme="majorEastAsia" w:hAnsiTheme="majorEastAsia"/>
        </w:rPr>
        <w:t>口技</w:t>
      </w:r>
      <w:r>
        <w:rPr>
          <w:rFonts w:hint="eastAsia" w:ascii="宋体" w:hAnsi="宋体" w:cs="宋体"/>
        </w:rPr>
        <w:t>术策略</w:t>
      </w:r>
      <w:bookmarkEnd w:id="188"/>
      <w:bookmarkEnd w:id="189"/>
      <w:bookmarkEnd w:id="190"/>
    </w:p>
    <w:p>
      <w:pPr>
        <w:spacing w:line="360" w:lineRule="auto"/>
        <w:rPr>
          <w:rFonts w:ascii="宋体" w:hAnsi="宋体" w:cs="宋体"/>
          <w:b/>
          <w:sz w:val="24"/>
        </w:rPr>
      </w:pPr>
      <w:r>
        <w:rPr>
          <w:rFonts w:hint="eastAsia" w:ascii="宋体" w:hAnsi="宋体" w:cs="宋体"/>
          <w:b/>
          <w:kern w:val="0"/>
          <w:sz w:val="24"/>
          <w:szCs w:val="20"/>
          <w:lang w:eastAsia="en-US"/>
        </w:rPr>
        <w:t>1</w:t>
      </w:r>
      <w:r>
        <w:rPr>
          <w:rFonts w:hint="eastAsia" w:ascii="宋体" w:hAnsi="宋体" w:cs="宋体"/>
          <w:b/>
          <w:kern w:val="0"/>
          <w:sz w:val="24"/>
          <w:szCs w:val="20"/>
          <w:lang w:val="en-AU"/>
        </w:rPr>
        <w:t xml:space="preserve">. </w:t>
      </w:r>
      <w:r>
        <w:rPr>
          <w:rFonts w:hint="eastAsia" w:ascii="宋体" w:hAnsi="宋体" w:cs="宋体"/>
          <w:b/>
          <w:kern w:val="0"/>
          <w:sz w:val="24"/>
          <w:szCs w:val="20"/>
        </w:rPr>
        <w:t>基于WebService的接口方案</w:t>
      </w:r>
    </w:p>
    <w:p>
      <w:pPr>
        <w:jc w:val="center"/>
        <w:rPr>
          <w:rFonts w:ascii="宋体" w:hAnsi="宋体" w:cs="宋体"/>
          <w:sz w:val="24"/>
        </w:rPr>
      </w:pPr>
      <w:r>
        <w:rPr>
          <w:rFonts w:hint="eastAsia" w:ascii="宋体" w:hAnsi="宋体" w:cs="宋体"/>
          <w:kern w:val="0"/>
          <w:sz w:val="24"/>
          <w:szCs w:val="20"/>
        </w:rPr>
        <w:drawing>
          <wp:inline distT="0" distB="0" distL="0" distR="0">
            <wp:extent cx="5217160" cy="2522855"/>
            <wp:effectExtent l="0" t="0" r="0" b="0"/>
            <wp:docPr id="89"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17160" cy="2522855"/>
                    </a:xfrm>
                    <a:prstGeom prst="rect">
                      <a:avLst/>
                    </a:prstGeom>
                    <a:noFill/>
                    <a:ln>
                      <a:noFill/>
                    </a:ln>
                  </pic:spPr>
                </pic:pic>
              </a:graphicData>
            </a:graphic>
          </wp:inline>
        </w:drawing>
      </w:r>
    </w:p>
    <w:p>
      <w:pPr>
        <w:widowControl/>
        <w:spacing w:line="360" w:lineRule="auto"/>
        <w:ind w:left="424" w:leftChars="202"/>
        <w:rPr>
          <w:rFonts w:ascii="宋体" w:hAnsi="宋体" w:cs="宋体"/>
          <w:b/>
          <w:kern w:val="0"/>
          <w:sz w:val="24"/>
          <w:lang w:eastAsia="en-US"/>
        </w:rPr>
      </w:pPr>
      <w:r>
        <w:rPr>
          <w:rFonts w:hint="eastAsia" w:ascii="宋体" w:hAnsi="宋体" w:cs="宋体"/>
          <w:b/>
          <w:kern w:val="0"/>
          <w:sz w:val="24"/>
          <w:lang w:eastAsia="en-US"/>
        </w:rPr>
        <w:t>特点：</w:t>
      </w:r>
    </w:p>
    <w:p>
      <w:pPr>
        <w:widowControl/>
        <w:numPr>
          <w:ilvl w:val="0"/>
          <w:numId w:val="44"/>
        </w:numPr>
        <w:spacing w:line="360" w:lineRule="auto"/>
        <w:ind w:left="709" w:hanging="425"/>
        <w:rPr>
          <w:rFonts w:ascii="宋体" w:hAnsi="宋体" w:cs="宋体"/>
          <w:kern w:val="0"/>
          <w:szCs w:val="21"/>
        </w:rPr>
      </w:pPr>
      <w:r>
        <w:rPr>
          <w:rFonts w:hint="eastAsia" w:ascii="宋体" w:hAnsi="宋体" w:cs="宋体"/>
          <w:kern w:val="0"/>
          <w:szCs w:val="21"/>
        </w:rPr>
        <w:t>数据交互通过WebService进行，屏蔽业务层逻辑，展现给用户的仅仅是需要交互的数据接口</w:t>
      </w:r>
    </w:p>
    <w:p>
      <w:pPr>
        <w:widowControl/>
        <w:numPr>
          <w:ilvl w:val="0"/>
          <w:numId w:val="44"/>
        </w:numPr>
        <w:spacing w:line="360" w:lineRule="auto"/>
        <w:ind w:left="709" w:hanging="425"/>
        <w:rPr>
          <w:rFonts w:ascii="宋体" w:hAnsi="宋体" w:cs="宋体"/>
          <w:kern w:val="0"/>
          <w:szCs w:val="21"/>
        </w:rPr>
      </w:pPr>
      <w:r>
        <w:rPr>
          <w:rFonts w:hint="eastAsia" w:ascii="宋体" w:hAnsi="宋体" w:cs="宋体"/>
          <w:kern w:val="0"/>
          <w:szCs w:val="21"/>
        </w:rPr>
        <w:t>通过WebService交互的仅仅是接口数据，与对方平台或系统无关，只需符合格式的接口数据即可进行交互</w:t>
      </w:r>
    </w:p>
    <w:p>
      <w:pPr>
        <w:widowControl/>
        <w:numPr>
          <w:ilvl w:val="0"/>
          <w:numId w:val="44"/>
        </w:numPr>
        <w:spacing w:line="360" w:lineRule="auto"/>
        <w:ind w:left="709" w:hanging="425"/>
        <w:rPr>
          <w:rFonts w:ascii="宋体" w:hAnsi="宋体" w:cs="宋体"/>
          <w:kern w:val="0"/>
          <w:szCs w:val="21"/>
        </w:rPr>
      </w:pPr>
      <w:r>
        <w:rPr>
          <w:rFonts w:hint="eastAsia" w:ascii="宋体" w:hAnsi="宋体" w:cs="宋体"/>
          <w:kern w:val="0"/>
          <w:szCs w:val="21"/>
        </w:rPr>
        <w:t>数据交互是双向且是在线实时进行的</w:t>
      </w:r>
    </w:p>
    <w:p>
      <w:pPr>
        <w:widowControl/>
        <w:numPr>
          <w:ilvl w:val="0"/>
          <w:numId w:val="44"/>
        </w:numPr>
        <w:spacing w:line="360" w:lineRule="auto"/>
        <w:ind w:left="709" w:hanging="425"/>
        <w:rPr>
          <w:rFonts w:ascii="宋体" w:hAnsi="宋体" w:cs="宋体"/>
          <w:szCs w:val="21"/>
        </w:rPr>
      </w:pPr>
      <w:r>
        <w:rPr>
          <w:rFonts w:hint="eastAsia" w:ascii="宋体" w:hAnsi="宋体" w:cs="宋体"/>
          <w:kern w:val="0"/>
          <w:szCs w:val="21"/>
          <w:lang w:eastAsia="en-US"/>
        </w:rPr>
        <w:t>接口工作要求访问WebService的一方具有一定的开发能力</w:t>
      </w:r>
    </w:p>
    <w:p>
      <w:pPr>
        <w:spacing w:line="360" w:lineRule="auto"/>
        <w:rPr>
          <w:rFonts w:ascii="宋体" w:hAnsi="宋体" w:cs="宋体"/>
          <w:b/>
          <w:kern w:val="0"/>
          <w:sz w:val="24"/>
          <w:szCs w:val="20"/>
        </w:rPr>
      </w:pPr>
    </w:p>
    <w:p>
      <w:pPr>
        <w:numPr>
          <w:ilvl w:val="0"/>
          <w:numId w:val="45"/>
        </w:numPr>
        <w:spacing w:line="360" w:lineRule="auto"/>
        <w:rPr>
          <w:rFonts w:ascii="宋体" w:hAnsi="宋体" w:cs="宋体"/>
          <w:b/>
          <w:sz w:val="24"/>
        </w:rPr>
      </w:pPr>
      <w:r>
        <w:rPr>
          <w:rFonts w:hint="eastAsia" w:ascii="宋体" w:hAnsi="宋体" w:cs="宋体"/>
          <w:b/>
          <w:kern w:val="0"/>
          <w:sz w:val="24"/>
          <w:szCs w:val="20"/>
        </w:rPr>
        <w:t>中间表接口方案</w:t>
      </w:r>
    </w:p>
    <w:p>
      <w:pPr>
        <w:jc w:val="center"/>
        <w:rPr>
          <w:rFonts w:ascii="宋体" w:hAnsi="宋体" w:cs="宋体"/>
          <w:sz w:val="24"/>
        </w:rPr>
      </w:pPr>
      <w:r>
        <w:rPr>
          <w:rFonts w:hint="eastAsia" w:ascii="宋体" w:hAnsi="宋体" w:cs="宋体"/>
          <w:kern w:val="0"/>
          <w:sz w:val="24"/>
          <w:szCs w:val="20"/>
        </w:rPr>
        <w:drawing>
          <wp:inline distT="0" distB="0" distL="0" distR="0">
            <wp:extent cx="5380355" cy="1085850"/>
            <wp:effectExtent l="0" t="0" r="4445" b="6350"/>
            <wp:docPr id="73"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80355" cy="1085850"/>
                    </a:xfrm>
                    <a:prstGeom prst="rect">
                      <a:avLst/>
                    </a:prstGeom>
                    <a:noFill/>
                    <a:ln>
                      <a:noFill/>
                    </a:ln>
                  </pic:spPr>
                </pic:pic>
              </a:graphicData>
            </a:graphic>
          </wp:inline>
        </w:drawing>
      </w:r>
    </w:p>
    <w:p>
      <w:pPr>
        <w:widowControl/>
        <w:spacing w:line="360" w:lineRule="auto"/>
        <w:ind w:left="141" w:leftChars="67" w:firstLine="1"/>
        <w:jc w:val="left"/>
        <w:rPr>
          <w:rFonts w:ascii="宋体" w:hAnsi="宋体" w:cs="宋体"/>
          <w:b/>
          <w:kern w:val="0"/>
          <w:sz w:val="24"/>
          <w:szCs w:val="20"/>
          <w:lang w:eastAsia="en-US"/>
        </w:rPr>
      </w:pPr>
      <w:r>
        <w:rPr>
          <w:rFonts w:hint="eastAsia" w:ascii="宋体" w:hAnsi="宋体" w:cs="宋体"/>
          <w:b/>
          <w:kern w:val="0"/>
          <w:sz w:val="24"/>
          <w:szCs w:val="20"/>
          <w:lang w:eastAsia="en-US"/>
        </w:rPr>
        <w:t>特点：</w:t>
      </w:r>
    </w:p>
    <w:p>
      <w:pPr>
        <w:widowControl/>
        <w:numPr>
          <w:ilvl w:val="0"/>
          <w:numId w:val="46"/>
        </w:numPr>
        <w:spacing w:line="360" w:lineRule="auto"/>
        <w:ind w:left="709" w:hanging="425"/>
        <w:jc w:val="left"/>
        <w:rPr>
          <w:rFonts w:ascii="宋体" w:hAnsi="宋体" w:cs="宋体"/>
          <w:kern w:val="0"/>
          <w:szCs w:val="21"/>
        </w:rPr>
      </w:pPr>
      <w:r>
        <w:rPr>
          <w:rFonts w:hint="eastAsia" w:ascii="宋体" w:hAnsi="宋体" w:cs="宋体"/>
          <w:kern w:val="0"/>
          <w:szCs w:val="21"/>
        </w:rPr>
        <w:t>数据交互通过中间数据表进行，交互双方系统只需按照符合格式的数据填充到中间表即可</w:t>
      </w:r>
    </w:p>
    <w:p>
      <w:pPr>
        <w:widowControl/>
        <w:numPr>
          <w:ilvl w:val="0"/>
          <w:numId w:val="46"/>
        </w:numPr>
        <w:spacing w:line="360" w:lineRule="auto"/>
        <w:ind w:left="709" w:hanging="425"/>
        <w:jc w:val="left"/>
        <w:rPr>
          <w:rFonts w:ascii="宋体" w:hAnsi="宋体" w:cs="宋体"/>
          <w:kern w:val="0"/>
          <w:szCs w:val="21"/>
        </w:rPr>
      </w:pPr>
      <w:r>
        <w:rPr>
          <w:rFonts w:hint="eastAsia" w:ascii="宋体" w:hAnsi="宋体" w:cs="宋体"/>
          <w:kern w:val="0"/>
          <w:szCs w:val="21"/>
        </w:rPr>
        <w:t>交互双方的系统都只操作中间表，不允许操作对方系统表数据，从而避免了数据交互产生的不可预知的问题</w:t>
      </w:r>
    </w:p>
    <w:p>
      <w:pPr>
        <w:widowControl/>
        <w:numPr>
          <w:ilvl w:val="0"/>
          <w:numId w:val="46"/>
        </w:numPr>
        <w:spacing w:line="360" w:lineRule="auto"/>
        <w:ind w:left="709" w:hanging="425"/>
        <w:jc w:val="left"/>
        <w:rPr>
          <w:rFonts w:ascii="宋体" w:hAnsi="宋体" w:cs="宋体"/>
          <w:kern w:val="0"/>
          <w:szCs w:val="21"/>
        </w:rPr>
      </w:pPr>
      <w:r>
        <w:rPr>
          <w:rFonts w:hint="eastAsia" w:ascii="宋体" w:hAnsi="宋体" w:cs="宋体"/>
          <w:kern w:val="0"/>
          <w:szCs w:val="21"/>
        </w:rPr>
        <w:t>数据交互是双向的，但是通过定时器定时触发，因此双方数据所有一定的延迟性</w:t>
      </w:r>
    </w:p>
    <w:p>
      <w:pPr>
        <w:widowControl/>
        <w:numPr>
          <w:ilvl w:val="0"/>
          <w:numId w:val="46"/>
        </w:numPr>
        <w:spacing w:line="360" w:lineRule="auto"/>
        <w:ind w:left="709" w:hanging="425"/>
        <w:jc w:val="left"/>
        <w:rPr>
          <w:rFonts w:ascii="宋体" w:hAnsi="宋体" w:cs="宋体"/>
          <w:szCs w:val="21"/>
        </w:rPr>
      </w:pPr>
      <w:r>
        <w:rPr>
          <w:rFonts w:hint="eastAsia" w:ascii="宋体" w:hAnsi="宋体" w:cs="宋体"/>
          <w:kern w:val="0"/>
          <w:szCs w:val="21"/>
        </w:rPr>
        <w:t>接口工作无需任何开发，只需通过数据库配置即可实现</w:t>
      </w:r>
    </w:p>
    <w:p>
      <w:pPr>
        <w:widowControl/>
        <w:numPr>
          <w:ilvl w:val="0"/>
          <w:numId w:val="0"/>
        </w:numPr>
        <w:spacing w:line="360" w:lineRule="auto"/>
        <w:jc w:val="left"/>
        <w:rPr>
          <w:rFonts w:hint="eastAsia" w:ascii="宋体" w:hAnsi="宋体" w:cs="宋体"/>
          <w:kern w:val="0"/>
          <w:szCs w:val="21"/>
        </w:rPr>
      </w:pPr>
    </w:p>
    <w:p>
      <w:pPr>
        <w:spacing w:line="360" w:lineRule="auto"/>
        <w:rPr>
          <w:rFonts w:ascii="宋体" w:hAnsi="宋体" w:cs="宋体"/>
          <w:b/>
          <w:sz w:val="24"/>
        </w:rPr>
      </w:pPr>
      <w:r>
        <w:rPr>
          <w:rFonts w:hint="eastAsia" w:ascii="宋体" w:hAnsi="宋体" w:cs="宋体"/>
          <w:b/>
          <w:kern w:val="0"/>
          <w:sz w:val="24"/>
          <w:szCs w:val="20"/>
          <w:lang w:val="en-US" w:eastAsia="zh-CN"/>
        </w:rPr>
        <w:t>3</w:t>
      </w:r>
      <w:r>
        <w:rPr>
          <w:rFonts w:hint="eastAsia" w:ascii="宋体" w:hAnsi="宋体" w:cs="宋体"/>
          <w:b/>
          <w:kern w:val="0"/>
          <w:sz w:val="24"/>
          <w:szCs w:val="20"/>
          <w:lang w:val="en-AU"/>
        </w:rPr>
        <w:t xml:space="preserve">. </w:t>
      </w:r>
      <w:r>
        <w:rPr>
          <w:rFonts w:hint="eastAsia" w:ascii="宋体" w:hAnsi="宋体" w:cs="宋体"/>
          <w:b/>
          <w:kern w:val="0"/>
          <w:sz w:val="24"/>
          <w:szCs w:val="20"/>
        </w:rPr>
        <w:t>基于</w:t>
      </w:r>
      <w:r>
        <w:rPr>
          <w:rFonts w:hint="eastAsia" w:ascii="宋体" w:hAnsi="宋体" w:cs="宋体"/>
          <w:b/>
          <w:kern w:val="0"/>
          <w:sz w:val="24"/>
          <w:szCs w:val="20"/>
          <w:lang w:val="en-US" w:eastAsia="zh-CN"/>
        </w:rPr>
        <w:t xml:space="preserve">Http/Https </w:t>
      </w:r>
      <w:r>
        <w:rPr>
          <w:rFonts w:hint="eastAsia" w:ascii="宋体" w:hAnsi="宋体" w:cs="宋体"/>
          <w:b/>
          <w:kern w:val="0"/>
          <w:sz w:val="24"/>
          <w:szCs w:val="20"/>
        </w:rPr>
        <w:t>的接口方案</w:t>
      </w:r>
    </w:p>
    <w:p>
      <w:pPr>
        <w:widowControl/>
        <w:numPr>
          <w:ilvl w:val="0"/>
          <w:numId w:val="0"/>
        </w:numPr>
        <w:spacing w:line="360" w:lineRule="auto"/>
        <w:jc w:val="left"/>
        <w:rPr>
          <w:rFonts w:hint="eastAsia" w:ascii="宋体" w:hAnsi="宋体" w:cs="宋体"/>
          <w:kern w:val="0"/>
          <w:szCs w:val="21"/>
        </w:rPr>
      </w:pPr>
    </w:p>
    <w:p>
      <w:pPr>
        <w:widowControl/>
        <w:numPr>
          <w:ilvl w:val="0"/>
          <w:numId w:val="0"/>
        </w:numPr>
        <w:spacing w:line="360" w:lineRule="auto"/>
        <w:jc w:val="left"/>
      </w:pPr>
      <w:r>
        <w:drawing>
          <wp:inline distT="0" distB="0" distL="114300" distR="114300">
            <wp:extent cx="5511800" cy="2196465"/>
            <wp:effectExtent l="0" t="0" r="12700" b="1333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116"/>
                    <a:stretch>
                      <a:fillRect/>
                    </a:stretch>
                  </pic:blipFill>
                  <pic:spPr>
                    <a:xfrm>
                      <a:off x="0" y="0"/>
                      <a:ext cx="5511800" cy="2196465"/>
                    </a:xfrm>
                    <a:prstGeom prst="rect">
                      <a:avLst/>
                    </a:prstGeom>
                    <a:noFill/>
                    <a:ln w="9525">
                      <a:noFill/>
                    </a:ln>
                  </pic:spPr>
                </pic:pic>
              </a:graphicData>
            </a:graphic>
          </wp:inline>
        </w:drawing>
      </w:r>
    </w:p>
    <w:p>
      <w:pPr>
        <w:widowControl/>
        <w:numPr>
          <w:ilvl w:val="0"/>
          <w:numId w:val="0"/>
        </w:numPr>
        <w:spacing w:line="360" w:lineRule="auto"/>
        <w:jc w:val="left"/>
        <w:rPr>
          <w:rFonts w:hint="eastAsia"/>
        </w:rPr>
      </w:pPr>
      <w:r>
        <w:rPr>
          <w:rFonts w:ascii="微软雅黑" w:hAnsi="微软雅黑" w:eastAsia="微软雅黑" w:cs="微软雅黑"/>
          <w:i w:val="0"/>
          <w:caps w:val="0"/>
          <w:color w:val="191F25"/>
          <w:spacing w:val="0"/>
          <w:sz w:val="21"/>
          <w:szCs w:val="21"/>
          <w:shd w:val="clear" w:fill="FFFFFF"/>
        </w:rPr>
        <w:t>1.简化了数据的操作,只需要将需要的数据直接通过HTTP请求进行传输</w:t>
      </w:r>
      <w:r>
        <w:rPr>
          <w:rFonts w:hint="eastAsia" w:ascii="微软雅黑" w:hAnsi="微软雅黑" w:eastAsia="微软雅黑" w:cs="微软雅黑"/>
          <w:i w:val="0"/>
          <w:caps w:val="0"/>
          <w:color w:val="191F25"/>
          <w:spacing w:val="0"/>
          <w:sz w:val="21"/>
          <w:szCs w:val="21"/>
          <w:shd w:val="clear" w:fill="FFFFFF"/>
        </w:rPr>
        <w:br w:type="textWrapping"/>
      </w:r>
      <w:r>
        <w:rPr>
          <w:rFonts w:hint="eastAsia" w:ascii="微软雅黑" w:hAnsi="微软雅黑" w:eastAsia="微软雅黑" w:cs="微软雅黑"/>
          <w:i w:val="0"/>
          <w:caps w:val="0"/>
          <w:color w:val="191F25"/>
          <w:spacing w:val="0"/>
          <w:sz w:val="21"/>
          <w:szCs w:val="21"/>
          <w:shd w:val="clear" w:fill="FFFFFF"/>
        </w:rPr>
        <w:t>2.由于Restful请求都是无状态服务,在分布式环境不需要考虑上下文和会话保持的问题</w:t>
      </w:r>
      <w:r>
        <w:rPr>
          <w:rFonts w:hint="eastAsia" w:ascii="微软雅黑" w:hAnsi="微软雅黑" w:eastAsia="微软雅黑" w:cs="微软雅黑"/>
          <w:i w:val="0"/>
          <w:caps w:val="0"/>
          <w:color w:val="191F25"/>
          <w:spacing w:val="0"/>
          <w:sz w:val="21"/>
          <w:szCs w:val="21"/>
          <w:shd w:val="clear" w:fill="FFFFFF"/>
          <w:lang w:val="en-US" w:eastAsia="zh-CN"/>
        </w:rPr>
        <w:t>,</w:t>
      </w:r>
      <w:r>
        <w:rPr>
          <w:rFonts w:hint="eastAsia" w:ascii="微软雅黑" w:hAnsi="微软雅黑" w:eastAsia="微软雅黑" w:cs="微软雅黑"/>
          <w:i w:val="0"/>
          <w:caps w:val="0"/>
          <w:color w:val="191F25"/>
          <w:spacing w:val="0"/>
          <w:sz w:val="21"/>
          <w:szCs w:val="21"/>
          <w:shd w:val="clear" w:fill="FFFFFF"/>
        </w:rPr>
        <w:t>极大的提高系统的可伸缩性</w:t>
      </w:r>
      <w:r>
        <w:rPr>
          <w:rFonts w:hint="eastAsia" w:ascii="微软雅黑" w:hAnsi="微软雅黑" w:eastAsia="微软雅黑" w:cs="微软雅黑"/>
          <w:i w:val="0"/>
          <w:caps w:val="0"/>
          <w:color w:val="191F25"/>
          <w:spacing w:val="0"/>
          <w:sz w:val="21"/>
          <w:szCs w:val="21"/>
          <w:shd w:val="clear" w:fill="FFFFFF"/>
        </w:rPr>
        <w:br w:type="textWrapping"/>
      </w:r>
      <w:r>
        <w:rPr>
          <w:rFonts w:hint="eastAsia" w:ascii="微软雅黑" w:hAnsi="微软雅黑" w:eastAsia="微软雅黑" w:cs="微软雅黑"/>
          <w:i w:val="0"/>
          <w:caps w:val="0"/>
          <w:color w:val="191F25"/>
          <w:spacing w:val="0"/>
          <w:sz w:val="21"/>
          <w:szCs w:val="21"/>
          <w:shd w:val="clear" w:fill="FFFFFF"/>
        </w:rPr>
        <w:t>3.降低</w:t>
      </w:r>
      <w:r>
        <w:rPr>
          <w:rFonts w:hint="eastAsia" w:ascii="微软雅黑" w:hAnsi="微软雅黑" w:eastAsia="微软雅黑" w:cs="微软雅黑"/>
          <w:i w:val="0"/>
          <w:caps w:val="0"/>
          <w:color w:val="191F25"/>
          <w:spacing w:val="0"/>
          <w:sz w:val="21"/>
          <w:szCs w:val="21"/>
          <w:shd w:val="clear" w:fill="FFFFFF"/>
          <w:lang w:val="en-US" w:eastAsia="zh-CN"/>
        </w:rPr>
        <w:t>双方对接</w:t>
      </w:r>
      <w:r>
        <w:rPr>
          <w:rFonts w:hint="eastAsia" w:ascii="微软雅黑" w:hAnsi="微软雅黑" w:eastAsia="微软雅黑" w:cs="微软雅黑"/>
          <w:i w:val="0"/>
          <w:caps w:val="0"/>
          <w:color w:val="191F25"/>
          <w:spacing w:val="0"/>
          <w:sz w:val="21"/>
          <w:szCs w:val="21"/>
          <w:shd w:val="clear" w:fill="FFFFFF"/>
        </w:rPr>
        <w:t>的复杂性,返回的数据多为JSON格式,解读方便</w:t>
      </w:r>
    </w:p>
    <w:p>
      <w:pPr>
        <w:pStyle w:val="5"/>
        <w:rPr>
          <w:rFonts w:ascii="宋体" w:hAnsi="宋体" w:cs="宋体"/>
          <w:szCs w:val="21"/>
        </w:rPr>
      </w:pPr>
      <w:r>
        <w:t>4.10.</w:t>
      </w:r>
      <w:r>
        <w:rPr>
          <w:rFonts w:hint="eastAsia"/>
        </w:rPr>
        <w:t xml:space="preserve">2 </w:t>
      </w:r>
      <w:r>
        <w:rPr>
          <w:rFonts w:ascii="宋体" w:hAnsi="宋体" w:cs="宋体"/>
          <w:kern w:val="0"/>
          <w:szCs w:val="21"/>
        </w:rPr>
        <w:t>SAP</w:t>
      </w:r>
      <w:r>
        <w:rPr>
          <w:rFonts w:hint="eastAsia" w:ascii="宋体" w:hAnsi="宋体" w:cs="宋体"/>
          <w:kern w:val="0"/>
          <w:szCs w:val="21"/>
        </w:rPr>
        <w:t>接口</w:t>
      </w:r>
    </w:p>
    <w:p>
      <w:pPr>
        <w:spacing w:line="360" w:lineRule="auto"/>
        <w:ind w:left="142"/>
        <w:rPr>
          <w:rFonts w:ascii="宋体" w:hAnsi="宋体" w:cs="宋体"/>
          <w:szCs w:val="21"/>
        </w:rPr>
      </w:pPr>
      <w:r>
        <w:rPr>
          <w:rFonts w:hint="eastAsia" w:ascii="宋体" w:hAnsi="宋体" w:cs="宋体"/>
          <w:szCs w:val="21"/>
        </w:rPr>
        <w:t>1）业务定义（示例）</w:t>
      </w:r>
    </w:p>
    <w:p>
      <w:pPr>
        <w:spacing w:line="360" w:lineRule="auto"/>
        <w:ind w:left="142"/>
        <w:rPr>
          <w:rFonts w:ascii="宋体" w:hAnsi="宋体" w:cs="宋体"/>
          <w:szCs w:val="21"/>
        </w:rPr>
      </w:pPr>
      <w:r>
        <w:rPr>
          <w:rFonts w:ascii="宋体" w:hAnsi="宋体" w:cs="宋体"/>
          <w:szCs w:val="21"/>
        </w:rPr>
        <w:drawing>
          <wp:inline distT="0" distB="0" distL="0" distR="0">
            <wp:extent cx="4279900" cy="2463800"/>
            <wp:effectExtent l="0" t="0" r="0"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279900" cy="2463800"/>
                    </a:xfrm>
                    <a:prstGeom prst="rect">
                      <a:avLst/>
                    </a:prstGeom>
                    <a:noFill/>
                    <a:ln>
                      <a:noFill/>
                    </a:ln>
                  </pic:spPr>
                </pic:pic>
              </a:graphicData>
            </a:graphic>
          </wp:inline>
        </w:drawing>
      </w:r>
    </w:p>
    <w:p>
      <w:pPr>
        <w:spacing w:line="360" w:lineRule="auto"/>
        <w:ind w:left="142"/>
        <w:rPr>
          <w:rFonts w:ascii="宋体" w:hAnsi="宋体" w:cs="宋体"/>
          <w:szCs w:val="21"/>
        </w:rPr>
      </w:pPr>
      <w:r>
        <w:rPr>
          <w:rFonts w:hint="eastAsia" w:ascii="宋体" w:hAnsi="宋体" w:cs="宋体"/>
          <w:szCs w:val="21"/>
        </w:rPr>
        <w:t>(1)当API系统中新增设备后，新设备台账信息将通过接口发送到SAP系统，包括：变更类型(新增/修改)，设备编号，设备名称，设备状态，规格型号，制造商，出厂编号，出厂日期，启用日期，原值，货币码，工厂号</w:t>
      </w:r>
    </w:p>
    <w:p>
      <w:pPr>
        <w:spacing w:line="360" w:lineRule="auto"/>
        <w:ind w:left="142"/>
        <w:rPr>
          <w:rFonts w:ascii="宋体" w:hAnsi="宋体" w:cs="宋体"/>
          <w:szCs w:val="21"/>
        </w:rPr>
      </w:pPr>
      <w:r>
        <w:rPr>
          <w:rFonts w:hint="eastAsia" w:ascii="宋体" w:hAnsi="宋体" w:cs="宋体"/>
          <w:szCs w:val="21"/>
        </w:rPr>
        <w:t>(2)设备主资产号更新：SAP系统创建固定资产号后或者固定资产折旧值更新后或者通过设备改造原值发生变动后，更新信息将通过接口回传到API系统，包括：固定资产号、原值、净值</w:t>
      </w:r>
    </w:p>
    <w:p>
      <w:pPr>
        <w:spacing w:line="360" w:lineRule="auto"/>
        <w:ind w:left="142"/>
        <w:rPr>
          <w:rFonts w:ascii="宋体" w:hAnsi="宋体" w:cs="宋体"/>
          <w:szCs w:val="21"/>
        </w:rPr>
      </w:pPr>
      <w:r>
        <w:rPr>
          <w:rFonts w:hint="eastAsia" w:ascii="宋体" w:hAnsi="宋体" w:cs="宋体"/>
          <w:szCs w:val="21"/>
        </w:rPr>
        <w:t>(3)库存量更新： API系统将定期从SAP系统获取物料编号，库区号，数量</w:t>
      </w:r>
    </w:p>
    <w:p>
      <w:pPr>
        <w:spacing w:line="360" w:lineRule="auto"/>
        <w:ind w:left="142"/>
        <w:rPr>
          <w:rFonts w:ascii="宋体" w:hAnsi="宋体" w:cs="宋体"/>
          <w:szCs w:val="21"/>
        </w:rPr>
      </w:pPr>
      <w:r>
        <w:rPr>
          <w:rFonts w:hint="eastAsia" w:ascii="宋体" w:hAnsi="宋体" w:cs="宋体"/>
          <w:szCs w:val="21"/>
        </w:rPr>
        <w:t>注：成本中心及库区主数据将通过数据导入到API系统中，后续如果成本中心或库区数据有变更时，由设备管理员负责在API系统中进行手工维护</w:t>
      </w:r>
    </w:p>
    <w:p>
      <w:pPr>
        <w:spacing w:line="360" w:lineRule="auto"/>
        <w:ind w:left="142"/>
        <w:rPr>
          <w:rFonts w:ascii="宋体" w:hAnsi="宋体" w:cs="宋体"/>
          <w:szCs w:val="21"/>
        </w:rPr>
      </w:pPr>
    </w:p>
    <w:p>
      <w:pPr>
        <w:spacing w:line="360" w:lineRule="auto"/>
        <w:ind w:left="142"/>
        <w:rPr>
          <w:rFonts w:ascii="宋体" w:hAnsi="宋体" w:cs="宋体"/>
          <w:szCs w:val="21"/>
        </w:rPr>
      </w:pPr>
      <w:r>
        <w:rPr>
          <w:rFonts w:hint="eastAsia" w:ascii="宋体" w:hAnsi="宋体" w:cs="宋体"/>
          <w:szCs w:val="21"/>
        </w:rPr>
        <w:t>2）技术定义</w:t>
      </w:r>
    </w:p>
    <w:p>
      <w:pPr>
        <w:spacing w:line="360" w:lineRule="auto"/>
        <w:ind w:left="142"/>
        <w:rPr>
          <w:rFonts w:ascii="宋体" w:hAnsi="宋体" w:cs="宋体"/>
          <w:szCs w:val="21"/>
        </w:rPr>
      </w:pPr>
      <w:r>
        <w:rPr>
          <w:rFonts w:hint="eastAsia" w:ascii="宋体" w:hAnsi="宋体" w:cs="宋体"/>
          <w:szCs w:val="21"/>
        </w:rPr>
        <w:t>SAP接口：包含了设备资产和备件库存数据的接口，由SAP提供接口规范，API按照SAP接口规范进行开发。请参见SAP接口规范文档。</w:t>
      </w:r>
    </w:p>
    <w:p>
      <w:pPr>
        <w:spacing w:line="360" w:lineRule="auto"/>
        <w:ind w:left="142"/>
        <w:rPr>
          <w:rFonts w:ascii="宋体" w:hAnsi="宋体" w:cs="宋体"/>
          <w:szCs w:val="21"/>
        </w:rPr>
      </w:pPr>
    </w:p>
    <w:p>
      <w:pPr>
        <w:pStyle w:val="6"/>
        <w:rPr>
          <w:rFonts w:ascii="宋体" w:hAnsi="宋体"/>
          <w:lang w:eastAsia="zh-CN"/>
        </w:rPr>
      </w:pPr>
      <w:r>
        <w:rPr>
          <w:rFonts w:hint="eastAsia" w:ascii="宋体" w:hAnsi="宋体"/>
          <w:sz w:val="24"/>
          <w:szCs w:val="24"/>
          <w:lang w:eastAsia="zh-CN"/>
        </w:rPr>
        <w:t>同步数据表</w:t>
      </w:r>
    </w:p>
    <w:p>
      <w:pPr>
        <w:spacing w:line="360" w:lineRule="auto"/>
        <w:ind w:left="142"/>
        <w:rPr>
          <w:rFonts w:ascii="宋体" w:hAnsi="宋体" w:cs="宋体"/>
          <w:szCs w:val="21"/>
        </w:rPr>
      </w:pPr>
      <w:r>
        <w:rPr>
          <w:rFonts w:hint="eastAsia" w:ascii="宋体" w:hAnsi="宋体" w:cs="宋体"/>
          <w:szCs w:val="21"/>
        </w:rPr>
        <w:t>1）设备台账信息</w:t>
      </w:r>
    </w:p>
    <w:p>
      <w:pPr>
        <w:spacing w:line="360" w:lineRule="auto"/>
        <w:ind w:left="142"/>
        <w:rPr>
          <w:rFonts w:ascii="宋体" w:hAnsi="宋体" w:cs="宋体"/>
          <w:szCs w:val="21"/>
        </w:rPr>
      </w:pPr>
      <w:r>
        <w:rPr>
          <w:rFonts w:hint="eastAsia" w:ascii="宋体" w:hAnsi="宋体" w:cs="宋体"/>
          <w:szCs w:val="21"/>
        </w:rPr>
        <w:t>数据流向：API</w:t>
      </w:r>
      <w:r>
        <w:rPr>
          <w:rFonts w:hint="eastAsia" w:ascii="宋体" w:hAnsi="宋体" w:cs="宋体"/>
          <w:szCs w:val="21"/>
        </w:rPr>
        <w:sym w:font="Wingdings" w:char="F0E0"/>
      </w:r>
      <w:r>
        <w:rPr>
          <w:rFonts w:hint="eastAsia" w:ascii="宋体" w:hAnsi="宋体" w:cs="宋体"/>
          <w:szCs w:val="21"/>
        </w:rPr>
        <w:t>SAP</w:t>
      </w:r>
    </w:p>
    <w:p>
      <w:pPr>
        <w:spacing w:line="360" w:lineRule="auto"/>
        <w:ind w:left="142"/>
        <w:rPr>
          <w:rFonts w:ascii="宋体" w:hAnsi="宋体" w:cs="宋体"/>
          <w:szCs w:val="21"/>
        </w:rPr>
      </w:pPr>
      <w:r>
        <w:rPr>
          <w:rFonts w:hint="eastAsia" w:ascii="宋体" w:hAnsi="宋体" w:cs="宋体"/>
          <w:szCs w:val="21"/>
        </w:rPr>
        <w:t>说明：由SAP提供接口规范，API系统发起接口</w:t>
      </w:r>
    </w:p>
    <w:tbl>
      <w:tblPr>
        <w:tblStyle w:val="41"/>
        <w:tblW w:w="8308" w:type="dxa"/>
        <w:tblInd w:w="305"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376"/>
        <w:gridCol w:w="1701"/>
        <w:gridCol w:w="1276"/>
        <w:gridCol w:w="1276"/>
        <w:gridCol w:w="1679"/>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字段名</w:t>
            </w:r>
          </w:p>
        </w:tc>
        <w:tc>
          <w:tcPr>
            <w:tcW w:w="1701" w:type="dxa"/>
          </w:tcPr>
          <w:p>
            <w:pPr>
              <w:spacing w:line="360" w:lineRule="auto"/>
              <w:ind w:left="142"/>
              <w:rPr>
                <w:rFonts w:ascii="宋体" w:hAnsi="宋体" w:cs="宋体"/>
                <w:szCs w:val="21"/>
              </w:rPr>
            </w:pPr>
            <w:r>
              <w:rPr>
                <w:rFonts w:hint="eastAsia" w:ascii="宋体" w:hAnsi="宋体" w:cs="宋体"/>
                <w:szCs w:val="21"/>
              </w:rPr>
              <w:t>描述</w:t>
            </w:r>
          </w:p>
        </w:tc>
        <w:tc>
          <w:tcPr>
            <w:tcW w:w="1276" w:type="dxa"/>
          </w:tcPr>
          <w:p>
            <w:pPr>
              <w:spacing w:line="360" w:lineRule="auto"/>
              <w:ind w:left="142"/>
              <w:rPr>
                <w:rFonts w:ascii="宋体" w:hAnsi="宋体" w:cs="宋体"/>
                <w:szCs w:val="21"/>
              </w:rPr>
            </w:pPr>
            <w:r>
              <w:rPr>
                <w:rFonts w:hint="eastAsia" w:ascii="宋体" w:hAnsi="宋体" w:cs="宋体"/>
                <w:szCs w:val="21"/>
              </w:rPr>
              <w:t>字段类型</w:t>
            </w:r>
          </w:p>
        </w:tc>
        <w:tc>
          <w:tcPr>
            <w:tcW w:w="1276" w:type="dxa"/>
          </w:tcPr>
          <w:p>
            <w:pPr>
              <w:spacing w:line="360" w:lineRule="auto"/>
              <w:ind w:left="142"/>
              <w:rPr>
                <w:rFonts w:ascii="宋体" w:hAnsi="宋体" w:cs="宋体"/>
                <w:szCs w:val="21"/>
              </w:rPr>
            </w:pPr>
            <w:r>
              <w:rPr>
                <w:rFonts w:hint="eastAsia" w:ascii="宋体" w:hAnsi="宋体" w:cs="宋体"/>
                <w:szCs w:val="21"/>
              </w:rPr>
              <w:t>是否必需</w:t>
            </w:r>
          </w:p>
        </w:tc>
        <w:tc>
          <w:tcPr>
            <w:tcW w:w="1679" w:type="dxa"/>
          </w:tcPr>
          <w:p>
            <w:pPr>
              <w:spacing w:line="360" w:lineRule="auto"/>
              <w:ind w:left="142"/>
              <w:rPr>
                <w:rFonts w:ascii="宋体" w:hAnsi="宋体" w:cs="宋体"/>
                <w:szCs w:val="21"/>
              </w:rPr>
            </w:pPr>
            <w:r>
              <w:rPr>
                <w:rFonts w:hint="eastAsia" w:ascii="宋体" w:hAnsi="宋体" w:cs="宋体"/>
                <w:szCs w:val="21"/>
              </w:rPr>
              <w:t>备注</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MO_key</w:t>
            </w:r>
          </w:p>
        </w:tc>
        <w:tc>
          <w:tcPr>
            <w:tcW w:w="1701" w:type="dxa"/>
          </w:tcPr>
          <w:p>
            <w:pPr>
              <w:spacing w:line="360" w:lineRule="auto"/>
              <w:ind w:left="142"/>
              <w:rPr>
                <w:rFonts w:ascii="宋体" w:hAnsi="宋体" w:cs="宋体"/>
                <w:szCs w:val="21"/>
              </w:rPr>
            </w:pPr>
            <w:r>
              <w:rPr>
                <w:rFonts w:hint="eastAsia" w:ascii="宋体" w:hAnsi="宋体" w:cs="宋体"/>
                <w:szCs w:val="21"/>
              </w:rPr>
              <w:t>设备编码</w:t>
            </w:r>
          </w:p>
        </w:tc>
        <w:tc>
          <w:tcPr>
            <w:tcW w:w="1276" w:type="dxa"/>
          </w:tcPr>
          <w:p>
            <w:pPr>
              <w:spacing w:line="360" w:lineRule="auto"/>
              <w:ind w:left="142"/>
              <w:rPr>
                <w:rFonts w:ascii="宋体" w:hAnsi="宋体" w:cs="宋体"/>
                <w:szCs w:val="21"/>
              </w:rPr>
            </w:pPr>
            <w:r>
              <w:rPr>
                <w:rFonts w:hint="eastAsia" w:ascii="宋体" w:hAnsi="宋体" w:cs="宋体"/>
                <w:szCs w:val="21"/>
              </w:rPr>
              <w:t>Char(30)</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679"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MO_name</w:t>
            </w:r>
          </w:p>
        </w:tc>
        <w:tc>
          <w:tcPr>
            <w:tcW w:w="1701" w:type="dxa"/>
          </w:tcPr>
          <w:p>
            <w:pPr>
              <w:spacing w:line="360" w:lineRule="auto"/>
              <w:ind w:left="142"/>
              <w:rPr>
                <w:rFonts w:ascii="宋体" w:hAnsi="宋体" w:cs="宋体"/>
                <w:szCs w:val="21"/>
              </w:rPr>
            </w:pPr>
            <w:r>
              <w:rPr>
                <w:rFonts w:hint="eastAsia" w:ascii="宋体" w:hAnsi="宋体" w:cs="宋体"/>
                <w:szCs w:val="21"/>
              </w:rPr>
              <w:t>设备名称</w:t>
            </w:r>
          </w:p>
        </w:tc>
        <w:tc>
          <w:tcPr>
            <w:tcW w:w="1276" w:type="dxa"/>
          </w:tcPr>
          <w:p>
            <w:pPr>
              <w:spacing w:line="360" w:lineRule="auto"/>
              <w:ind w:left="142"/>
              <w:rPr>
                <w:rFonts w:ascii="宋体" w:hAnsi="宋体" w:cs="宋体"/>
                <w:szCs w:val="21"/>
              </w:rPr>
            </w:pPr>
            <w:r>
              <w:rPr>
                <w:rFonts w:hint="eastAsia" w:ascii="宋体" w:hAnsi="宋体" w:cs="宋体"/>
                <w:szCs w:val="21"/>
              </w:rPr>
              <w:t>Char(80)</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679"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Object_status_key</w:t>
            </w:r>
          </w:p>
        </w:tc>
        <w:tc>
          <w:tcPr>
            <w:tcW w:w="1701" w:type="dxa"/>
          </w:tcPr>
          <w:p>
            <w:pPr>
              <w:spacing w:line="360" w:lineRule="auto"/>
              <w:ind w:left="142"/>
              <w:rPr>
                <w:rFonts w:ascii="宋体" w:hAnsi="宋体" w:cs="宋体"/>
                <w:szCs w:val="21"/>
              </w:rPr>
            </w:pPr>
            <w:r>
              <w:rPr>
                <w:rFonts w:hint="eastAsia" w:ascii="宋体" w:hAnsi="宋体" w:cs="宋体"/>
                <w:szCs w:val="21"/>
              </w:rPr>
              <w:t>设备状态</w:t>
            </w:r>
          </w:p>
        </w:tc>
        <w:tc>
          <w:tcPr>
            <w:tcW w:w="1276" w:type="dxa"/>
          </w:tcPr>
          <w:p>
            <w:pPr>
              <w:spacing w:line="360" w:lineRule="auto"/>
              <w:ind w:left="142"/>
              <w:rPr>
                <w:rFonts w:ascii="宋体" w:hAnsi="宋体" w:cs="宋体"/>
                <w:szCs w:val="21"/>
              </w:rPr>
            </w:pPr>
            <w:r>
              <w:rPr>
                <w:rFonts w:hint="eastAsia" w:ascii="宋体" w:hAnsi="宋体" w:cs="宋体"/>
                <w:szCs w:val="21"/>
              </w:rPr>
              <w:t>Char(10)</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679"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Extra_MO_info1</w:t>
            </w:r>
          </w:p>
        </w:tc>
        <w:tc>
          <w:tcPr>
            <w:tcW w:w="1701" w:type="dxa"/>
          </w:tcPr>
          <w:p>
            <w:pPr>
              <w:spacing w:line="360" w:lineRule="auto"/>
              <w:ind w:left="142"/>
              <w:rPr>
                <w:rFonts w:ascii="宋体" w:hAnsi="宋体" w:cs="宋体"/>
                <w:szCs w:val="21"/>
              </w:rPr>
            </w:pPr>
            <w:r>
              <w:rPr>
                <w:rFonts w:hint="eastAsia" w:ascii="宋体" w:hAnsi="宋体" w:cs="宋体"/>
                <w:szCs w:val="21"/>
              </w:rPr>
              <w:t>规格型号</w:t>
            </w:r>
          </w:p>
        </w:tc>
        <w:tc>
          <w:tcPr>
            <w:tcW w:w="1276" w:type="dxa"/>
          </w:tcPr>
          <w:p>
            <w:pPr>
              <w:spacing w:line="360" w:lineRule="auto"/>
              <w:ind w:left="142"/>
              <w:rPr>
                <w:rFonts w:ascii="宋体" w:hAnsi="宋体" w:cs="宋体"/>
                <w:szCs w:val="21"/>
              </w:rPr>
            </w:pPr>
            <w:r>
              <w:rPr>
                <w:rFonts w:hint="eastAsia" w:ascii="宋体" w:hAnsi="宋体" w:cs="宋体"/>
                <w:szCs w:val="21"/>
              </w:rPr>
              <w:t>Char(80)</w:t>
            </w:r>
          </w:p>
        </w:tc>
        <w:tc>
          <w:tcPr>
            <w:tcW w:w="1276" w:type="dxa"/>
          </w:tcPr>
          <w:p>
            <w:pPr>
              <w:spacing w:line="360" w:lineRule="auto"/>
              <w:ind w:left="142"/>
              <w:rPr>
                <w:rFonts w:ascii="宋体" w:hAnsi="宋体" w:cs="宋体"/>
                <w:szCs w:val="21"/>
              </w:rPr>
            </w:pPr>
            <w:r>
              <w:rPr>
                <w:rFonts w:hint="eastAsia" w:ascii="宋体" w:hAnsi="宋体" w:cs="宋体"/>
                <w:szCs w:val="21"/>
              </w:rPr>
              <w:t>No</w:t>
            </w:r>
          </w:p>
        </w:tc>
        <w:tc>
          <w:tcPr>
            <w:tcW w:w="1679"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Extra_MO_info2</w:t>
            </w:r>
          </w:p>
        </w:tc>
        <w:tc>
          <w:tcPr>
            <w:tcW w:w="1701" w:type="dxa"/>
          </w:tcPr>
          <w:p>
            <w:pPr>
              <w:spacing w:line="360" w:lineRule="auto"/>
              <w:ind w:left="142"/>
              <w:rPr>
                <w:rFonts w:ascii="宋体" w:hAnsi="宋体" w:cs="宋体"/>
                <w:szCs w:val="21"/>
              </w:rPr>
            </w:pPr>
            <w:r>
              <w:rPr>
                <w:rFonts w:hint="eastAsia" w:ascii="宋体" w:hAnsi="宋体" w:cs="宋体"/>
                <w:szCs w:val="21"/>
              </w:rPr>
              <w:t>制造商</w:t>
            </w:r>
          </w:p>
        </w:tc>
        <w:tc>
          <w:tcPr>
            <w:tcW w:w="1276" w:type="dxa"/>
          </w:tcPr>
          <w:p>
            <w:pPr>
              <w:spacing w:line="360" w:lineRule="auto"/>
              <w:ind w:left="142"/>
              <w:rPr>
                <w:rFonts w:ascii="宋体" w:hAnsi="宋体" w:cs="宋体"/>
                <w:szCs w:val="21"/>
              </w:rPr>
            </w:pPr>
            <w:r>
              <w:rPr>
                <w:rFonts w:hint="eastAsia" w:ascii="宋体" w:hAnsi="宋体" w:cs="宋体"/>
                <w:szCs w:val="21"/>
              </w:rPr>
              <w:t>Char(80)</w:t>
            </w:r>
          </w:p>
        </w:tc>
        <w:tc>
          <w:tcPr>
            <w:tcW w:w="1276" w:type="dxa"/>
          </w:tcPr>
          <w:p>
            <w:pPr>
              <w:spacing w:line="360" w:lineRule="auto"/>
              <w:ind w:left="142"/>
              <w:rPr>
                <w:rFonts w:ascii="宋体" w:hAnsi="宋体" w:cs="宋体"/>
                <w:szCs w:val="21"/>
              </w:rPr>
            </w:pPr>
            <w:r>
              <w:rPr>
                <w:rFonts w:hint="eastAsia" w:ascii="宋体" w:hAnsi="宋体" w:cs="宋体"/>
                <w:szCs w:val="21"/>
              </w:rPr>
              <w:t>No</w:t>
            </w:r>
          </w:p>
        </w:tc>
        <w:tc>
          <w:tcPr>
            <w:tcW w:w="1679"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Extra_MO_info3</w:t>
            </w:r>
          </w:p>
        </w:tc>
        <w:tc>
          <w:tcPr>
            <w:tcW w:w="1701" w:type="dxa"/>
          </w:tcPr>
          <w:p>
            <w:pPr>
              <w:spacing w:line="360" w:lineRule="auto"/>
              <w:ind w:left="142"/>
              <w:rPr>
                <w:rFonts w:ascii="宋体" w:hAnsi="宋体" w:cs="宋体"/>
                <w:szCs w:val="21"/>
              </w:rPr>
            </w:pPr>
            <w:r>
              <w:rPr>
                <w:rFonts w:hint="eastAsia" w:ascii="宋体" w:hAnsi="宋体" w:cs="宋体"/>
                <w:szCs w:val="21"/>
              </w:rPr>
              <w:t>出厂编号</w:t>
            </w:r>
          </w:p>
        </w:tc>
        <w:tc>
          <w:tcPr>
            <w:tcW w:w="1276" w:type="dxa"/>
          </w:tcPr>
          <w:p>
            <w:pPr>
              <w:spacing w:line="360" w:lineRule="auto"/>
              <w:ind w:left="142"/>
              <w:rPr>
                <w:rFonts w:ascii="宋体" w:hAnsi="宋体" w:cs="宋体"/>
                <w:szCs w:val="21"/>
              </w:rPr>
            </w:pPr>
            <w:r>
              <w:rPr>
                <w:rFonts w:hint="eastAsia" w:ascii="宋体" w:hAnsi="宋体" w:cs="宋体"/>
                <w:szCs w:val="21"/>
              </w:rPr>
              <w:t>Char(80)</w:t>
            </w:r>
          </w:p>
        </w:tc>
        <w:tc>
          <w:tcPr>
            <w:tcW w:w="1276" w:type="dxa"/>
          </w:tcPr>
          <w:p>
            <w:pPr>
              <w:spacing w:line="360" w:lineRule="auto"/>
              <w:ind w:left="142"/>
              <w:rPr>
                <w:rFonts w:ascii="宋体" w:hAnsi="宋体" w:cs="宋体"/>
                <w:szCs w:val="21"/>
              </w:rPr>
            </w:pPr>
            <w:r>
              <w:rPr>
                <w:rFonts w:hint="eastAsia" w:ascii="宋体" w:hAnsi="宋体" w:cs="宋体"/>
                <w:szCs w:val="21"/>
              </w:rPr>
              <w:t>No</w:t>
            </w:r>
          </w:p>
        </w:tc>
        <w:tc>
          <w:tcPr>
            <w:tcW w:w="1679"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Delivery_date</w:t>
            </w:r>
          </w:p>
        </w:tc>
        <w:tc>
          <w:tcPr>
            <w:tcW w:w="1701" w:type="dxa"/>
          </w:tcPr>
          <w:p>
            <w:pPr>
              <w:spacing w:line="360" w:lineRule="auto"/>
              <w:ind w:left="142"/>
              <w:rPr>
                <w:rFonts w:ascii="宋体" w:hAnsi="宋体" w:cs="宋体"/>
                <w:szCs w:val="21"/>
              </w:rPr>
            </w:pPr>
            <w:r>
              <w:rPr>
                <w:rFonts w:hint="eastAsia" w:ascii="宋体" w:hAnsi="宋体" w:cs="宋体"/>
                <w:szCs w:val="21"/>
              </w:rPr>
              <w:t>出厂日期</w:t>
            </w:r>
          </w:p>
        </w:tc>
        <w:tc>
          <w:tcPr>
            <w:tcW w:w="1276" w:type="dxa"/>
          </w:tcPr>
          <w:p>
            <w:pPr>
              <w:spacing w:line="360" w:lineRule="auto"/>
              <w:ind w:left="142"/>
              <w:rPr>
                <w:rFonts w:ascii="宋体" w:hAnsi="宋体" w:cs="宋体"/>
                <w:szCs w:val="21"/>
              </w:rPr>
            </w:pPr>
            <w:r>
              <w:rPr>
                <w:rFonts w:hint="eastAsia" w:ascii="宋体" w:hAnsi="宋体" w:cs="宋体"/>
                <w:szCs w:val="21"/>
              </w:rPr>
              <w:t>Date</w:t>
            </w:r>
          </w:p>
        </w:tc>
        <w:tc>
          <w:tcPr>
            <w:tcW w:w="1276" w:type="dxa"/>
          </w:tcPr>
          <w:p>
            <w:pPr>
              <w:spacing w:line="360" w:lineRule="auto"/>
              <w:ind w:left="142"/>
              <w:rPr>
                <w:rFonts w:ascii="宋体" w:hAnsi="宋体" w:cs="宋体"/>
                <w:szCs w:val="21"/>
              </w:rPr>
            </w:pPr>
            <w:r>
              <w:rPr>
                <w:rFonts w:hint="eastAsia" w:ascii="宋体" w:hAnsi="宋体" w:cs="宋体"/>
                <w:szCs w:val="21"/>
              </w:rPr>
              <w:t>No</w:t>
            </w:r>
          </w:p>
        </w:tc>
        <w:tc>
          <w:tcPr>
            <w:tcW w:w="1679"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Extra_MO_info4</w:t>
            </w:r>
          </w:p>
        </w:tc>
        <w:tc>
          <w:tcPr>
            <w:tcW w:w="1701" w:type="dxa"/>
          </w:tcPr>
          <w:p>
            <w:pPr>
              <w:spacing w:line="360" w:lineRule="auto"/>
              <w:ind w:left="142"/>
              <w:rPr>
                <w:rFonts w:ascii="宋体" w:hAnsi="宋体" w:cs="宋体"/>
                <w:szCs w:val="21"/>
              </w:rPr>
            </w:pPr>
            <w:r>
              <w:rPr>
                <w:rFonts w:hint="eastAsia" w:ascii="宋体" w:hAnsi="宋体" w:cs="宋体"/>
                <w:szCs w:val="21"/>
              </w:rPr>
              <w:t>启用日期</w:t>
            </w:r>
          </w:p>
        </w:tc>
        <w:tc>
          <w:tcPr>
            <w:tcW w:w="1276" w:type="dxa"/>
          </w:tcPr>
          <w:p>
            <w:pPr>
              <w:spacing w:line="360" w:lineRule="auto"/>
              <w:ind w:left="142"/>
              <w:rPr>
                <w:rFonts w:ascii="宋体" w:hAnsi="宋体" w:cs="宋体"/>
                <w:szCs w:val="21"/>
              </w:rPr>
            </w:pPr>
            <w:r>
              <w:rPr>
                <w:rFonts w:hint="eastAsia" w:ascii="宋体" w:hAnsi="宋体" w:cs="宋体"/>
                <w:szCs w:val="21"/>
              </w:rPr>
              <w:t>Date</w:t>
            </w:r>
          </w:p>
        </w:tc>
        <w:tc>
          <w:tcPr>
            <w:tcW w:w="1276" w:type="dxa"/>
          </w:tcPr>
          <w:p>
            <w:pPr>
              <w:spacing w:line="360" w:lineRule="auto"/>
              <w:ind w:left="142"/>
              <w:rPr>
                <w:rFonts w:ascii="宋体" w:hAnsi="宋体" w:cs="宋体"/>
                <w:szCs w:val="21"/>
              </w:rPr>
            </w:pPr>
            <w:r>
              <w:rPr>
                <w:rFonts w:hint="eastAsia" w:ascii="宋体" w:hAnsi="宋体" w:cs="宋体"/>
                <w:szCs w:val="21"/>
              </w:rPr>
              <w:t>No</w:t>
            </w:r>
          </w:p>
        </w:tc>
        <w:tc>
          <w:tcPr>
            <w:tcW w:w="1679"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Borders>
              <w:bottom w:val="single" w:color="BFBFBF" w:sz="4" w:space="0"/>
            </w:tcBorders>
          </w:tcPr>
          <w:p>
            <w:pPr>
              <w:spacing w:line="360" w:lineRule="auto"/>
              <w:ind w:left="142"/>
              <w:rPr>
                <w:rFonts w:ascii="宋体" w:hAnsi="宋体" w:cs="宋体"/>
                <w:szCs w:val="21"/>
              </w:rPr>
            </w:pPr>
            <w:r>
              <w:rPr>
                <w:rFonts w:hint="eastAsia" w:ascii="宋体" w:hAnsi="宋体" w:cs="宋体"/>
                <w:szCs w:val="21"/>
              </w:rPr>
              <w:t>Price</w:t>
            </w:r>
          </w:p>
        </w:tc>
        <w:tc>
          <w:tcPr>
            <w:tcW w:w="1701" w:type="dxa"/>
            <w:tcBorders>
              <w:bottom w:val="single" w:color="BFBFBF" w:sz="4" w:space="0"/>
            </w:tcBorders>
          </w:tcPr>
          <w:p>
            <w:pPr>
              <w:spacing w:line="360" w:lineRule="auto"/>
              <w:ind w:left="142"/>
              <w:rPr>
                <w:rFonts w:ascii="宋体" w:hAnsi="宋体" w:cs="宋体"/>
                <w:szCs w:val="21"/>
              </w:rPr>
            </w:pPr>
            <w:r>
              <w:rPr>
                <w:rFonts w:hint="eastAsia" w:ascii="宋体" w:hAnsi="宋体" w:cs="宋体"/>
                <w:szCs w:val="21"/>
              </w:rPr>
              <w:t>原值</w:t>
            </w:r>
          </w:p>
        </w:tc>
        <w:tc>
          <w:tcPr>
            <w:tcW w:w="1276" w:type="dxa"/>
            <w:tcBorders>
              <w:bottom w:val="single" w:color="BFBFBF" w:sz="4" w:space="0"/>
            </w:tcBorders>
          </w:tcPr>
          <w:p>
            <w:pPr>
              <w:spacing w:line="360" w:lineRule="auto"/>
              <w:ind w:left="142"/>
              <w:rPr>
                <w:rFonts w:ascii="宋体" w:hAnsi="宋体" w:cs="宋体"/>
                <w:szCs w:val="21"/>
              </w:rPr>
            </w:pPr>
            <w:r>
              <w:rPr>
                <w:rFonts w:hint="eastAsia" w:ascii="宋体" w:hAnsi="宋体" w:cs="宋体"/>
                <w:szCs w:val="21"/>
              </w:rPr>
              <w:t>Decimal</w:t>
            </w:r>
          </w:p>
        </w:tc>
        <w:tc>
          <w:tcPr>
            <w:tcW w:w="1276" w:type="dxa"/>
            <w:tcBorders>
              <w:bottom w:val="single" w:color="BFBFBF" w:sz="4" w:space="0"/>
            </w:tcBorders>
          </w:tcPr>
          <w:p>
            <w:pPr>
              <w:spacing w:line="360" w:lineRule="auto"/>
              <w:ind w:left="142"/>
              <w:rPr>
                <w:rFonts w:ascii="宋体" w:hAnsi="宋体" w:cs="宋体"/>
                <w:szCs w:val="21"/>
              </w:rPr>
            </w:pPr>
            <w:r>
              <w:rPr>
                <w:rFonts w:hint="eastAsia" w:ascii="宋体" w:hAnsi="宋体" w:cs="宋体"/>
                <w:szCs w:val="21"/>
              </w:rPr>
              <w:t>No</w:t>
            </w:r>
          </w:p>
        </w:tc>
        <w:tc>
          <w:tcPr>
            <w:tcW w:w="1679" w:type="dxa"/>
            <w:tcBorders>
              <w:bottom w:val="single" w:color="BFBFBF" w:sz="4" w:space="0"/>
            </w:tcBorders>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Borders>
              <w:bottom w:val="single" w:color="BFBFBF" w:sz="4" w:space="0"/>
            </w:tcBorders>
            <w:shd w:val="clear" w:color="auto" w:fill="F2F2F2"/>
          </w:tcPr>
          <w:p>
            <w:pPr>
              <w:spacing w:line="360" w:lineRule="auto"/>
              <w:ind w:left="142"/>
              <w:rPr>
                <w:rFonts w:ascii="宋体" w:hAnsi="宋体" w:cs="宋体"/>
                <w:szCs w:val="21"/>
              </w:rPr>
            </w:pPr>
          </w:p>
        </w:tc>
        <w:tc>
          <w:tcPr>
            <w:tcW w:w="1701" w:type="dxa"/>
            <w:tcBorders>
              <w:bottom w:val="single" w:color="BFBFBF" w:sz="4" w:space="0"/>
            </w:tcBorders>
            <w:shd w:val="clear" w:color="auto" w:fill="F2F2F2"/>
          </w:tcPr>
          <w:p>
            <w:pPr>
              <w:spacing w:line="360" w:lineRule="auto"/>
              <w:ind w:left="142"/>
              <w:rPr>
                <w:rFonts w:ascii="宋体" w:hAnsi="宋体" w:cs="宋体"/>
                <w:szCs w:val="21"/>
              </w:rPr>
            </w:pPr>
            <w:r>
              <w:rPr>
                <w:rFonts w:hint="eastAsia" w:ascii="宋体" w:hAnsi="宋体" w:cs="宋体"/>
                <w:szCs w:val="21"/>
              </w:rPr>
              <w:t>货币码</w:t>
            </w:r>
          </w:p>
        </w:tc>
        <w:tc>
          <w:tcPr>
            <w:tcW w:w="1276" w:type="dxa"/>
            <w:tcBorders>
              <w:bottom w:val="single" w:color="BFBFBF" w:sz="4" w:space="0"/>
            </w:tcBorders>
            <w:shd w:val="clear" w:color="auto" w:fill="F2F2F2"/>
          </w:tcPr>
          <w:p>
            <w:pPr>
              <w:spacing w:line="360" w:lineRule="auto"/>
              <w:ind w:left="142"/>
              <w:rPr>
                <w:rFonts w:ascii="宋体" w:hAnsi="宋体" w:cs="宋体"/>
                <w:szCs w:val="21"/>
              </w:rPr>
            </w:pPr>
          </w:p>
        </w:tc>
        <w:tc>
          <w:tcPr>
            <w:tcW w:w="1276" w:type="dxa"/>
            <w:tcBorders>
              <w:bottom w:val="single" w:color="BFBFBF" w:sz="4" w:space="0"/>
            </w:tcBorders>
            <w:shd w:val="clear" w:color="auto" w:fill="F2F2F2"/>
          </w:tcPr>
          <w:p>
            <w:pPr>
              <w:spacing w:line="360" w:lineRule="auto"/>
              <w:ind w:left="142"/>
              <w:rPr>
                <w:rFonts w:ascii="宋体" w:hAnsi="宋体" w:cs="宋体"/>
                <w:szCs w:val="21"/>
              </w:rPr>
            </w:pPr>
            <w:r>
              <w:rPr>
                <w:rFonts w:hint="eastAsia" w:ascii="宋体" w:hAnsi="宋体" w:cs="宋体"/>
                <w:szCs w:val="21"/>
              </w:rPr>
              <w:t>No</w:t>
            </w:r>
          </w:p>
        </w:tc>
        <w:tc>
          <w:tcPr>
            <w:tcW w:w="1679" w:type="dxa"/>
            <w:tcBorders>
              <w:bottom w:val="single" w:color="BFBFBF" w:sz="4" w:space="0"/>
            </w:tcBorders>
            <w:shd w:val="clear" w:color="auto" w:fill="F2F2F2"/>
          </w:tcPr>
          <w:p>
            <w:pPr>
              <w:spacing w:line="360" w:lineRule="auto"/>
              <w:ind w:left="142"/>
              <w:rPr>
                <w:rFonts w:ascii="宋体" w:hAnsi="宋体" w:cs="宋体"/>
                <w:szCs w:val="21"/>
              </w:rPr>
            </w:pPr>
            <w:r>
              <w:rPr>
                <w:rFonts w:hint="eastAsia" w:ascii="宋体" w:hAnsi="宋体" w:cs="宋体"/>
                <w:szCs w:val="21"/>
              </w:rPr>
              <w:t>默认RMB</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shd w:val="clear" w:color="auto" w:fill="FFFFFF"/>
          </w:tcPr>
          <w:p>
            <w:pPr>
              <w:spacing w:line="360" w:lineRule="auto"/>
              <w:ind w:left="142"/>
              <w:rPr>
                <w:rFonts w:ascii="宋体" w:hAnsi="宋体" w:cs="宋体"/>
                <w:szCs w:val="21"/>
              </w:rPr>
            </w:pPr>
            <w:r>
              <w:rPr>
                <w:rFonts w:hint="eastAsia" w:ascii="宋体" w:hAnsi="宋体" w:cs="宋体"/>
                <w:szCs w:val="21"/>
              </w:rPr>
              <w:t>Site_key</w:t>
            </w:r>
          </w:p>
        </w:tc>
        <w:tc>
          <w:tcPr>
            <w:tcW w:w="1701" w:type="dxa"/>
            <w:shd w:val="clear" w:color="auto" w:fill="FFFFFF"/>
          </w:tcPr>
          <w:p>
            <w:pPr>
              <w:spacing w:line="360" w:lineRule="auto"/>
              <w:ind w:left="142"/>
              <w:rPr>
                <w:rFonts w:ascii="宋体" w:hAnsi="宋体" w:cs="宋体"/>
                <w:szCs w:val="21"/>
              </w:rPr>
            </w:pPr>
            <w:r>
              <w:rPr>
                <w:rFonts w:hint="eastAsia" w:ascii="宋体" w:hAnsi="宋体" w:cs="宋体"/>
                <w:szCs w:val="21"/>
              </w:rPr>
              <w:t>工厂</w:t>
            </w:r>
          </w:p>
        </w:tc>
        <w:tc>
          <w:tcPr>
            <w:tcW w:w="1276" w:type="dxa"/>
            <w:shd w:val="clear" w:color="auto" w:fill="FFFFFF"/>
          </w:tcPr>
          <w:p>
            <w:pPr>
              <w:spacing w:line="360" w:lineRule="auto"/>
              <w:ind w:left="142"/>
              <w:rPr>
                <w:rFonts w:ascii="宋体" w:hAnsi="宋体" w:cs="宋体"/>
                <w:szCs w:val="21"/>
              </w:rPr>
            </w:pPr>
            <w:r>
              <w:rPr>
                <w:rFonts w:hint="eastAsia" w:ascii="宋体" w:hAnsi="宋体" w:cs="宋体"/>
                <w:szCs w:val="21"/>
              </w:rPr>
              <w:t>Char(30)</w:t>
            </w:r>
          </w:p>
        </w:tc>
        <w:tc>
          <w:tcPr>
            <w:tcW w:w="1276" w:type="dxa"/>
            <w:shd w:val="clear" w:color="auto" w:fill="FFFFFF"/>
          </w:tcPr>
          <w:p>
            <w:pPr>
              <w:spacing w:line="360" w:lineRule="auto"/>
              <w:ind w:left="142"/>
              <w:rPr>
                <w:rFonts w:ascii="宋体" w:hAnsi="宋体" w:cs="宋体"/>
                <w:szCs w:val="21"/>
              </w:rPr>
            </w:pPr>
            <w:r>
              <w:rPr>
                <w:rFonts w:hint="eastAsia" w:ascii="宋体" w:hAnsi="宋体" w:cs="宋体"/>
                <w:szCs w:val="21"/>
              </w:rPr>
              <w:t>No</w:t>
            </w:r>
          </w:p>
        </w:tc>
        <w:tc>
          <w:tcPr>
            <w:tcW w:w="1679" w:type="dxa"/>
            <w:shd w:val="clear" w:color="auto" w:fill="FFFFFF"/>
          </w:tcPr>
          <w:p>
            <w:pPr>
              <w:spacing w:line="360" w:lineRule="auto"/>
              <w:ind w:left="142"/>
              <w:rPr>
                <w:rFonts w:ascii="宋体" w:hAnsi="宋体" w:cs="宋体"/>
                <w:szCs w:val="21"/>
              </w:rPr>
            </w:pPr>
          </w:p>
        </w:tc>
      </w:tr>
    </w:tbl>
    <w:p>
      <w:pPr>
        <w:spacing w:line="360" w:lineRule="auto"/>
        <w:ind w:left="142"/>
        <w:rPr>
          <w:rFonts w:ascii="宋体" w:hAnsi="宋体" w:cs="宋体"/>
          <w:szCs w:val="21"/>
        </w:rPr>
      </w:pPr>
    </w:p>
    <w:p>
      <w:pPr>
        <w:spacing w:line="360" w:lineRule="auto"/>
        <w:ind w:left="142"/>
        <w:rPr>
          <w:rFonts w:ascii="宋体" w:hAnsi="宋体" w:cs="宋体"/>
          <w:szCs w:val="21"/>
        </w:rPr>
      </w:pPr>
      <w:r>
        <w:rPr>
          <w:rFonts w:hint="eastAsia" w:ascii="宋体" w:hAnsi="宋体" w:cs="宋体"/>
          <w:szCs w:val="21"/>
        </w:rPr>
        <w:t>2）固定资产信息更新</w:t>
      </w:r>
    </w:p>
    <w:p>
      <w:pPr>
        <w:spacing w:line="360" w:lineRule="auto"/>
        <w:ind w:left="142"/>
        <w:rPr>
          <w:rFonts w:ascii="宋体" w:hAnsi="宋体" w:cs="宋体"/>
          <w:szCs w:val="21"/>
        </w:rPr>
      </w:pPr>
      <w:r>
        <w:rPr>
          <w:rFonts w:hint="eastAsia" w:ascii="宋体" w:hAnsi="宋体" w:cs="宋体"/>
          <w:szCs w:val="21"/>
        </w:rPr>
        <w:t>数据流向：SAP</w:t>
      </w:r>
      <w:r>
        <w:rPr>
          <w:rFonts w:hint="eastAsia" w:ascii="宋体" w:hAnsi="宋体" w:cs="宋体"/>
          <w:szCs w:val="21"/>
        </w:rPr>
        <w:sym w:font="Wingdings" w:char="F0E0"/>
      </w:r>
      <w:r>
        <w:rPr>
          <w:rFonts w:hint="eastAsia" w:ascii="宋体" w:hAnsi="宋体" w:cs="宋体"/>
          <w:szCs w:val="21"/>
        </w:rPr>
        <w:t>API</w:t>
      </w:r>
    </w:p>
    <w:p>
      <w:pPr>
        <w:spacing w:line="360" w:lineRule="auto"/>
        <w:ind w:left="142"/>
        <w:rPr>
          <w:rFonts w:ascii="宋体" w:hAnsi="宋体" w:cs="宋体"/>
          <w:szCs w:val="21"/>
        </w:rPr>
      </w:pPr>
      <w:r>
        <w:rPr>
          <w:rFonts w:hint="eastAsia" w:ascii="宋体" w:hAnsi="宋体" w:cs="宋体"/>
          <w:szCs w:val="21"/>
        </w:rPr>
        <w:t>说明：由API提供接口规范，SAP负责往API系统中传递数据</w:t>
      </w:r>
    </w:p>
    <w:tbl>
      <w:tblPr>
        <w:tblStyle w:val="41"/>
        <w:tblW w:w="8205" w:type="dxa"/>
        <w:tblInd w:w="408"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376"/>
        <w:gridCol w:w="1701"/>
        <w:gridCol w:w="1276"/>
        <w:gridCol w:w="1276"/>
        <w:gridCol w:w="1576"/>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字段名</w:t>
            </w:r>
          </w:p>
        </w:tc>
        <w:tc>
          <w:tcPr>
            <w:tcW w:w="1701" w:type="dxa"/>
          </w:tcPr>
          <w:p>
            <w:pPr>
              <w:spacing w:line="360" w:lineRule="auto"/>
              <w:ind w:left="142"/>
              <w:rPr>
                <w:rFonts w:ascii="宋体" w:hAnsi="宋体" w:cs="宋体"/>
                <w:szCs w:val="21"/>
              </w:rPr>
            </w:pPr>
            <w:r>
              <w:rPr>
                <w:rFonts w:hint="eastAsia" w:ascii="宋体" w:hAnsi="宋体" w:cs="宋体"/>
                <w:szCs w:val="21"/>
              </w:rPr>
              <w:t>描述</w:t>
            </w:r>
          </w:p>
        </w:tc>
        <w:tc>
          <w:tcPr>
            <w:tcW w:w="1276" w:type="dxa"/>
          </w:tcPr>
          <w:p>
            <w:pPr>
              <w:spacing w:line="360" w:lineRule="auto"/>
              <w:ind w:left="142"/>
              <w:rPr>
                <w:rFonts w:ascii="宋体" w:hAnsi="宋体" w:cs="宋体"/>
                <w:szCs w:val="21"/>
              </w:rPr>
            </w:pPr>
            <w:r>
              <w:rPr>
                <w:rFonts w:hint="eastAsia" w:ascii="宋体" w:hAnsi="宋体" w:cs="宋体"/>
                <w:szCs w:val="21"/>
              </w:rPr>
              <w:t>字段类型</w:t>
            </w:r>
          </w:p>
        </w:tc>
        <w:tc>
          <w:tcPr>
            <w:tcW w:w="1276" w:type="dxa"/>
          </w:tcPr>
          <w:p>
            <w:pPr>
              <w:spacing w:line="360" w:lineRule="auto"/>
              <w:ind w:left="142"/>
              <w:rPr>
                <w:rFonts w:ascii="宋体" w:hAnsi="宋体" w:cs="宋体"/>
                <w:szCs w:val="21"/>
              </w:rPr>
            </w:pPr>
            <w:r>
              <w:rPr>
                <w:rFonts w:hint="eastAsia" w:ascii="宋体" w:hAnsi="宋体" w:cs="宋体"/>
                <w:szCs w:val="21"/>
              </w:rPr>
              <w:t>是否必需</w:t>
            </w:r>
          </w:p>
        </w:tc>
        <w:tc>
          <w:tcPr>
            <w:tcW w:w="1576" w:type="dxa"/>
          </w:tcPr>
          <w:p>
            <w:pPr>
              <w:spacing w:line="360" w:lineRule="auto"/>
              <w:ind w:left="142"/>
              <w:rPr>
                <w:rFonts w:ascii="宋体" w:hAnsi="宋体" w:cs="宋体"/>
                <w:szCs w:val="21"/>
              </w:rPr>
            </w:pPr>
            <w:r>
              <w:rPr>
                <w:rFonts w:hint="eastAsia" w:ascii="宋体" w:hAnsi="宋体" w:cs="宋体"/>
                <w:szCs w:val="21"/>
              </w:rPr>
              <w:t>备注</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MO_key</w:t>
            </w:r>
          </w:p>
        </w:tc>
        <w:tc>
          <w:tcPr>
            <w:tcW w:w="1701" w:type="dxa"/>
          </w:tcPr>
          <w:p>
            <w:pPr>
              <w:spacing w:line="360" w:lineRule="auto"/>
              <w:ind w:left="142"/>
              <w:rPr>
                <w:rFonts w:ascii="宋体" w:hAnsi="宋体" w:cs="宋体"/>
                <w:szCs w:val="21"/>
              </w:rPr>
            </w:pPr>
            <w:r>
              <w:rPr>
                <w:rFonts w:hint="eastAsia" w:ascii="宋体" w:hAnsi="宋体" w:cs="宋体"/>
                <w:szCs w:val="21"/>
              </w:rPr>
              <w:t>设备编码</w:t>
            </w:r>
          </w:p>
        </w:tc>
        <w:tc>
          <w:tcPr>
            <w:tcW w:w="1276" w:type="dxa"/>
          </w:tcPr>
          <w:p>
            <w:pPr>
              <w:spacing w:line="360" w:lineRule="auto"/>
              <w:ind w:left="142"/>
              <w:rPr>
                <w:rFonts w:ascii="宋体" w:hAnsi="宋体" w:cs="宋体"/>
                <w:szCs w:val="21"/>
              </w:rPr>
            </w:pPr>
            <w:r>
              <w:rPr>
                <w:rFonts w:hint="eastAsia" w:ascii="宋体" w:hAnsi="宋体" w:cs="宋体"/>
                <w:szCs w:val="21"/>
              </w:rPr>
              <w:t>Char(30)</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576"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Serial_#</w:t>
            </w:r>
          </w:p>
        </w:tc>
        <w:tc>
          <w:tcPr>
            <w:tcW w:w="1701" w:type="dxa"/>
          </w:tcPr>
          <w:p>
            <w:pPr>
              <w:spacing w:line="360" w:lineRule="auto"/>
              <w:ind w:left="142"/>
              <w:rPr>
                <w:rFonts w:ascii="宋体" w:hAnsi="宋体" w:cs="宋体"/>
                <w:szCs w:val="21"/>
              </w:rPr>
            </w:pPr>
            <w:r>
              <w:rPr>
                <w:rFonts w:hint="eastAsia" w:ascii="宋体" w:hAnsi="宋体" w:cs="宋体"/>
                <w:szCs w:val="21"/>
              </w:rPr>
              <w:t>设备主资产号</w:t>
            </w:r>
          </w:p>
        </w:tc>
        <w:tc>
          <w:tcPr>
            <w:tcW w:w="1276" w:type="dxa"/>
          </w:tcPr>
          <w:p>
            <w:pPr>
              <w:spacing w:line="360" w:lineRule="auto"/>
              <w:ind w:left="142"/>
              <w:rPr>
                <w:rFonts w:ascii="宋体" w:hAnsi="宋体" w:cs="宋体"/>
                <w:szCs w:val="21"/>
              </w:rPr>
            </w:pPr>
            <w:r>
              <w:rPr>
                <w:rFonts w:hint="eastAsia" w:ascii="宋体" w:hAnsi="宋体" w:cs="宋体"/>
                <w:szCs w:val="21"/>
              </w:rPr>
              <w:t>Char(30)</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576"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Price</w:t>
            </w:r>
          </w:p>
        </w:tc>
        <w:tc>
          <w:tcPr>
            <w:tcW w:w="1701" w:type="dxa"/>
          </w:tcPr>
          <w:p>
            <w:pPr>
              <w:spacing w:line="360" w:lineRule="auto"/>
              <w:ind w:left="142"/>
              <w:rPr>
                <w:rFonts w:ascii="宋体" w:hAnsi="宋体" w:cs="宋体"/>
                <w:szCs w:val="21"/>
              </w:rPr>
            </w:pPr>
            <w:r>
              <w:rPr>
                <w:rFonts w:hint="eastAsia" w:ascii="宋体" w:hAnsi="宋体" w:cs="宋体"/>
                <w:szCs w:val="21"/>
              </w:rPr>
              <w:t>设备原值</w:t>
            </w:r>
          </w:p>
        </w:tc>
        <w:tc>
          <w:tcPr>
            <w:tcW w:w="1276" w:type="dxa"/>
          </w:tcPr>
          <w:p>
            <w:pPr>
              <w:spacing w:line="360" w:lineRule="auto"/>
              <w:ind w:left="142"/>
              <w:rPr>
                <w:rFonts w:ascii="宋体" w:hAnsi="宋体" w:cs="宋体"/>
                <w:szCs w:val="21"/>
              </w:rPr>
            </w:pPr>
            <w:r>
              <w:rPr>
                <w:rFonts w:hint="eastAsia" w:ascii="宋体" w:hAnsi="宋体" w:cs="宋体"/>
                <w:szCs w:val="21"/>
              </w:rPr>
              <w:t>Decimal</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576"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Used_cost</w:t>
            </w:r>
          </w:p>
        </w:tc>
        <w:tc>
          <w:tcPr>
            <w:tcW w:w="1701" w:type="dxa"/>
          </w:tcPr>
          <w:p>
            <w:pPr>
              <w:spacing w:line="360" w:lineRule="auto"/>
              <w:ind w:left="142"/>
              <w:rPr>
                <w:rFonts w:ascii="宋体" w:hAnsi="宋体" w:cs="宋体"/>
                <w:szCs w:val="21"/>
              </w:rPr>
            </w:pPr>
            <w:r>
              <w:rPr>
                <w:rFonts w:hint="eastAsia" w:ascii="宋体" w:hAnsi="宋体" w:cs="宋体"/>
                <w:szCs w:val="21"/>
              </w:rPr>
              <w:t>设备净值</w:t>
            </w:r>
          </w:p>
        </w:tc>
        <w:tc>
          <w:tcPr>
            <w:tcW w:w="1276" w:type="dxa"/>
          </w:tcPr>
          <w:p>
            <w:pPr>
              <w:spacing w:line="360" w:lineRule="auto"/>
              <w:ind w:left="142"/>
              <w:rPr>
                <w:rFonts w:ascii="宋体" w:hAnsi="宋体" w:cs="宋体"/>
                <w:szCs w:val="21"/>
              </w:rPr>
            </w:pPr>
            <w:r>
              <w:rPr>
                <w:rFonts w:hint="eastAsia" w:ascii="宋体" w:hAnsi="宋体" w:cs="宋体"/>
                <w:szCs w:val="21"/>
              </w:rPr>
              <w:t>Decimal</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576" w:type="dxa"/>
          </w:tcPr>
          <w:p>
            <w:pPr>
              <w:spacing w:line="360" w:lineRule="auto"/>
              <w:ind w:left="142"/>
              <w:rPr>
                <w:rFonts w:ascii="宋体" w:hAnsi="宋体" w:cs="宋体"/>
                <w:szCs w:val="21"/>
              </w:rPr>
            </w:pPr>
          </w:p>
        </w:tc>
      </w:tr>
    </w:tbl>
    <w:p>
      <w:pPr>
        <w:spacing w:line="360" w:lineRule="auto"/>
        <w:ind w:left="142"/>
        <w:rPr>
          <w:rFonts w:ascii="宋体" w:hAnsi="宋体" w:cs="宋体"/>
          <w:szCs w:val="21"/>
        </w:rPr>
      </w:pPr>
    </w:p>
    <w:p>
      <w:pPr>
        <w:spacing w:line="360" w:lineRule="auto"/>
        <w:ind w:left="142"/>
        <w:rPr>
          <w:rFonts w:ascii="宋体" w:hAnsi="宋体" w:cs="宋体"/>
          <w:szCs w:val="21"/>
        </w:rPr>
      </w:pPr>
      <w:r>
        <w:rPr>
          <w:rFonts w:hint="eastAsia" w:ascii="宋体" w:hAnsi="宋体" w:cs="宋体"/>
          <w:szCs w:val="21"/>
        </w:rPr>
        <w:t>3）备件库存量</w:t>
      </w:r>
    </w:p>
    <w:p>
      <w:pPr>
        <w:spacing w:line="360" w:lineRule="auto"/>
        <w:ind w:left="142"/>
        <w:rPr>
          <w:rFonts w:ascii="宋体" w:hAnsi="宋体" w:cs="宋体"/>
          <w:szCs w:val="21"/>
        </w:rPr>
      </w:pPr>
      <w:r>
        <w:rPr>
          <w:rFonts w:hint="eastAsia" w:ascii="宋体" w:hAnsi="宋体" w:cs="宋体"/>
          <w:szCs w:val="21"/>
        </w:rPr>
        <w:t>数据流向：SAP</w:t>
      </w:r>
      <w:r>
        <w:rPr>
          <w:rFonts w:hint="eastAsia" w:ascii="宋体" w:hAnsi="宋体" w:cs="宋体"/>
          <w:szCs w:val="21"/>
        </w:rPr>
        <w:sym w:font="Wingdings" w:char="F0E0"/>
      </w:r>
      <w:r>
        <w:rPr>
          <w:rFonts w:hint="eastAsia" w:ascii="宋体" w:hAnsi="宋体" w:cs="宋体"/>
          <w:szCs w:val="21"/>
        </w:rPr>
        <w:t>API</w:t>
      </w:r>
    </w:p>
    <w:p>
      <w:pPr>
        <w:spacing w:line="360" w:lineRule="auto"/>
        <w:ind w:left="142"/>
        <w:rPr>
          <w:rFonts w:ascii="宋体" w:hAnsi="宋体" w:cs="宋体"/>
          <w:szCs w:val="21"/>
        </w:rPr>
      </w:pPr>
      <w:r>
        <w:rPr>
          <w:rFonts w:hint="eastAsia" w:ascii="宋体" w:hAnsi="宋体" w:cs="宋体"/>
          <w:szCs w:val="21"/>
        </w:rPr>
        <w:t>说明：由SAP提供接口规范，API接口定期抓取</w:t>
      </w:r>
    </w:p>
    <w:tbl>
      <w:tblPr>
        <w:tblStyle w:val="41"/>
        <w:tblW w:w="8300" w:type="dxa"/>
        <w:tblInd w:w="31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
      <w:tblGrid>
        <w:gridCol w:w="2376"/>
        <w:gridCol w:w="1701"/>
        <w:gridCol w:w="1276"/>
        <w:gridCol w:w="1276"/>
        <w:gridCol w:w="1671"/>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Borders>
              <w:bottom w:val="single" w:color="BFBFBF" w:sz="4" w:space="0"/>
            </w:tcBorders>
          </w:tcPr>
          <w:p>
            <w:pPr>
              <w:spacing w:line="360" w:lineRule="auto"/>
              <w:ind w:left="142"/>
              <w:rPr>
                <w:rFonts w:ascii="宋体" w:hAnsi="宋体" w:cs="宋体"/>
                <w:szCs w:val="21"/>
              </w:rPr>
            </w:pPr>
            <w:r>
              <w:rPr>
                <w:rFonts w:hint="eastAsia" w:ascii="宋体" w:hAnsi="宋体" w:cs="宋体"/>
                <w:szCs w:val="21"/>
              </w:rPr>
              <w:t>字段名</w:t>
            </w:r>
          </w:p>
        </w:tc>
        <w:tc>
          <w:tcPr>
            <w:tcW w:w="1701" w:type="dxa"/>
            <w:tcBorders>
              <w:bottom w:val="single" w:color="BFBFBF" w:sz="4" w:space="0"/>
            </w:tcBorders>
          </w:tcPr>
          <w:p>
            <w:pPr>
              <w:spacing w:line="360" w:lineRule="auto"/>
              <w:ind w:left="142"/>
              <w:rPr>
                <w:rFonts w:ascii="宋体" w:hAnsi="宋体" w:cs="宋体"/>
                <w:szCs w:val="21"/>
              </w:rPr>
            </w:pPr>
            <w:r>
              <w:rPr>
                <w:rFonts w:hint="eastAsia" w:ascii="宋体" w:hAnsi="宋体" w:cs="宋体"/>
                <w:szCs w:val="21"/>
              </w:rPr>
              <w:t>描述</w:t>
            </w:r>
          </w:p>
        </w:tc>
        <w:tc>
          <w:tcPr>
            <w:tcW w:w="1276" w:type="dxa"/>
            <w:tcBorders>
              <w:bottom w:val="single" w:color="BFBFBF" w:sz="4" w:space="0"/>
            </w:tcBorders>
          </w:tcPr>
          <w:p>
            <w:pPr>
              <w:spacing w:line="360" w:lineRule="auto"/>
              <w:ind w:left="142"/>
              <w:rPr>
                <w:rFonts w:ascii="宋体" w:hAnsi="宋体" w:cs="宋体"/>
                <w:szCs w:val="21"/>
              </w:rPr>
            </w:pPr>
            <w:r>
              <w:rPr>
                <w:rFonts w:hint="eastAsia" w:ascii="宋体" w:hAnsi="宋体" w:cs="宋体"/>
                <w:szCs w:val="21"/>
              </w:rPr>
              <w:t>字段类型</w:t>
            </w:r>
          </w:p>
        </w:tc>
        <w:tc>
          <w:tcPr>
            <w:tcW w:w="1276" w:type="dxa"/>
            <w:tcBorders>
              <w:bottom w:val="single" w:color="BFBFBF" w:sz="4" w:space="0"/>
            </w:tcBorders>
          </w:tcPr>
          <w:p>
            <w:pPr>
              <w:spacing w:line="360" w:lineRule="auto"/>
              <w:ind w:left="142"/>
              <w:rPr>
                <w:rFonts w:ascii="宋体" w:hAnsi="宋体" w:cs="宋体"/>
                <w:szCs w:val="21"/>
              </w:rPr>
            </w:pPr>
            <w:r>
              <w:rPr>
                <w:rFonts w:hint="eastAsia" w:ascii="宋体" w:hAnsi="宋体" w:cs="宋体"/>
                <w:szCs w:val="21"/>
              </w:rPr>
              <w:t>是否必需</w:t>
            </w:r>
          </w:p>
        </w:tc>
        <w:tc>
          <w:tcPr>
            <w:tcW w:w="1671" w:type="dxa"/>
            <w:tcBorders>
              <w:bottom w:val="single" w:color="BFBFBF" w:sz="4" w:space="0"/>
            </w:tcBorders>
          </w:tcPr>
          <w:p>
            <w:pPr>
              <w:spacing w:line="360" w:lineRule="auto"/>
              <w:ind w:left="142"/>
              <w:rPr>
                <w:rFonts w:ascii="宋体" w:hAnsi="宋体" w:cs="宋体"/>
                <w:szCs w:val="21"/>
              </w:rPr>
            </w:pPr>
            <w:r>
              <w:rPr>
                <w:rFonts w:hint="eastAsia" w:ascii="宋体" w:hAnsi="宋体" w:cs="宋体"/>
                <w:szCs w:val="21"/>
              </w:rPr>
              <w:t>备注</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Stock_key</w:t>
            </w:r>
          </w:p>
        </w:tc>
        <w:tc>
          <w:tcPr>
            <w:tcW w:w="1701" w:type="dxa"/>
          </w:tcPr>
          <w:p>
            <w:pPr>
              <w:spacing w:line="360" w:lineRule="auto"/>
              <w:ind w:left="142"/>
              <w:rPr>
                <w:rFonts w:ascii="宋体" w:hAnsi="宋体" w:cs="宋体"/>
                <w:szCs w:val="21"/>
              </w:rPr>
            </w:pPr>
            <w:r>
              <w:rPr>
                <w:rFonts w:hint="eastAsia" w:ascii="宋体" w:hAnsi="宋体" w:cs="宋体"/>
                <w:szCs w:val="21"/>
              </w:rPr>
              <w:t>库区号</w:t>
            </w:r>
          </w:p>
        </w:tc>
        <w:tc>
          <w:tcPr>
            <w:tcW w:w="1276" w:type="dxa"/>
          </w:tcPr>
          <w:p>
            <w:pPr>
              <w:spacing w:line="360" w:lineRule="auto"/>
              <w:ind w:left="142"/>
              <w:rPr>
                <w:rFonts w:ascii="宋体" w:hAnsi="宋体" w:cs="宋体"/>
                <w:szCs w:val="21"/>
              </w:rPr>
            </w:pPr>
            <w:r>
              <w:rPr>
                <w:rFonts w:hint="eastAsia" w:ascii="宋体" w:hAnsi="宋体" w:cs="宋体"/>
                <w:szCs w:val="21"/>
              </w:rPr>
              <w:t>Char(30)</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671"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SP_key</w:t>
            </w:r>
          </w:p>
        </w:tc>
        <w:tc>
          <w:tcPr>
            <w:tcW w:w="1701" w:type="dxa"/>
          </w:tcPr>
          <w:p>
            <w:pPr>
              <w:spacing w:line="360" w:lineRule="auto"/>
              <w:ind w:left="142"/>
              <w:rPr>
                <w:rFonts w:ascii="宋体" w:hAnsi="宋体" w:cs="宋体"/>
                <w:szCs w:val="21"/>
              </w:rPr>
            </w:pPr>
            <w:r>
              <w:rPr>
                <w:rFonts w:hint="eastAsia" w:ascii="宋体" w:hAnsi="宋体" w:cs="宋体"/>
                <w:szCs w:val="21"/>
              </w:rPr>
              <w:t>物料编号</w:t>
            </w:r>
          </w:p>
        </w:tc>
        <w:tc>
          <w:tcPr>
            <w:tcW w:w="1276" w:type="dxa"/>
          </w:tcPr>
          <w:p>
            <w:pPr>
              <w:spacing w:line="360" w:lineRule="auto"/>
              <w:ind w:left="142"/>
              <w:rPr>
                <w:rFonts w:ascii="宋体" w:hAnsi="宋体" w:cs="宋体"/>
                <w:szCs w:val="21"/>
              </w:rPr>
            </w:pPr>
            <w:r>
              <w:rPr>
                <w:rFonts w:hint="eastAsia" w:ascii="宋体" w:hAnsi="宋体" w:cs="宋体"/>
                <w:szCs w:val="21"/>
              </w:rPr>
              <w:t>Char(30)</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671" w:type="dxa"/>
          </w:tcPr>
          <w:p>
            <w:pPr>
              <w:spacing w:line="360" w:lineRule="auto"/>
              <w:ind w:left="142"/>
              <w:rPr>
                <w:rFonts w:ascii="宋体" w:hAnsi="宋体" w:cs="宋体"/>
                <w:szCs w:val="21"/>
              </w:rPr>
            </w:pP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CellMar>
            <w:top w:w="0" w:type="dxa"/>
            <w:left w:w="108" w:type="dxa"/>
            <w:bottom w:w="0" w:type="dxa"/>
            <w:right w:w="108" w:type="dxa"/>
          </w:tblCellMar>
        </w:tblPrEx>
        <w:tc>
          <w:tcPr>
            <w:tcW w:w="2376" w:type="dxa"/>
          </w:tcPr>
          <w:p>
            <w:pPr>
              <w:spacing w:line="360" w:lineRule="auto"/>
              <w:ind w:left="142"/>
              <w:rPr>
                <w:rFonts w:ascii="宋体" w:hAnsi="宋体" w:cs="宋体"/>
                <w:szCs w:val="21"/>
              </w:rPr>
            </w:pPr>
            <w:r>
              <w:rPr>
                <w:rFonts w:hint="eastAsia" w:ascii="宋体" w:hAnsi="宋体" w:cs="宋体"/>
                <w:szCs w:val="21"/>
              </w:rPr>
              <w:t>physical_quantity</w:t>
            </w:r>
          </w:p>
        </w:tc>
        <w:tc>
          <w:tcPr>
            <w:tcW w:w="1701" w:type="dxa"/>
          </w:tcPr>
          <w:p>
            <w:pPr>
              <w:spacing w:line="360" w:lineRule="auto"/>
              <w:ind w:left="142"/>
              <w:rPr>
                <w:rFonts w:ascii="宋体" w:hAnsi="宋体" w:cs="宋体"/>
                <w:szCs w:val="21"/>
              </w:rPr>
            </w:pPr>
            <w:r>
              <w:rPr>
                <w:rFonts w:hint="eastAsia" w:ascii="宋体" w:hAnsi="宋体" w:cs="宋体"/>
                <w:szCs w:val="21"/>
              </w:rPr>
              <w:t>库存数量</w:t>
            </w:r>
          </w:p>
        </w:tc>
        <w:tc>
          <w:tcPr>
            <w:tcW w:w="1276" w:type="dxa"/>
          </w:tcPr>
          <w:p>
            <w:pPr>
              <w:spacing w:line="360" w:lineRule="auto"/>
              <w:ind w:left="142"/>
              <w:rPr>
                <w:rFonts w:ascii="宋体" w:hAnsi="宋体" w:cs="宋体"/>
                <w:szCs w:val="21"/>
              </w:rPr>
            </w:pPr>
            <w:r>
              <w:rPr>
                <w:rFonts w:hint="eastAsia" w:ascii="宋体" w:hAnsi="宋体" w:cs="宋体"/>
                <w:szCs w:val="21"/>
              </w:rPr>
              <w:t>Decimal</w:t>
            </w:r>
          </w:p>
        </w:tc>
        <w:tc>
          <w:tcPr>
            <w:tcW w:w="1276" w:type="dxa"/>
          </w:tcPr>
          <w:p>
            <w:pPr>
              <w:spacing w:line="360" w:lineRule="auto"/>
              <w:ind w:left="142"/>
              <w:rPr>
                <w:rFonts w:ascii="宋体" w:hAnsi="宋体" w:cs="宋体"/>
                <w:szCs w:val="21"/>
              </w:rPr>
            </w:pPr>
            <w:r>
              <w:rPr>
                <w:rFonts w:hint="eastAsia" w:ascii="宋体" w:hAnsi="宋体" w:cs="宋体"/>
                <w:szCs w:val="21"/>
              </w:rPr>
              <w:t>Yes</w:t>
            </w:r>
          </w:p>
        </w:tc>
        <w:tc>
          <w:tcPr>
            <w:tcW w:w="1671" w:type="dxa"/>
          </w:tcPr>
          <w:p>
            <w:pPr>
              <w:spacing w:line="360" w:lineRule="auto"/>
              <w:ind w:left="142"/>
              <w:rPr>
                <w:rFonts w:ascii="宋体" w:hAnsi="宋体" w:cs="宋体"/>
                <w:szCs w:val="21"/>
              </w:rPr>
            </w:pPr>
          </w:p>
        </w:tc>
      </w:tr>
    </w:tbl>
    <w:p>
      <w:pPr>
        <w:widowControl/>
        <w:jc w:val="left"/>
        <w:rPr>
          <w:rFonts w:ascii="宋体" w:hAnsi="宋体" w:cs="宋体"/>
          <w:szCs w:val="21"/>
        </w:rPr>
      </w:pPr>
    </w:p>
    <w:p>
      <w:pPr>
        <w:spacing w:line="360" w:lineRule="auto"/>
        <w:rPr>
          <w:rFonts w:ascii="宋体" w:hAnsi="宋体" w:cs="宋体"/>
          <w:b/>
          <w:kern w:val="0"/>
          <w:sz w:val="24"/>
          <w:szCs w:val="20"/>
        </w:rPr>
      </w:pPr>
      <w:bookmarkStart w:id="192" w:name="_Toc481533433"/>
    </w:p>
    <w:p>
      <w:pPr>
        <w:pStyle w:val="5"/>
        <w:rPr>
          <w:rFonts w:ascii="宋体" w:hAnsi="宋体" w:cs="宋体"/>
          <w:kern w:val="0"/>
          <w:lang w:eastAsia="en-US"/>
        </w:rPr>
      </w:pPr>
      <w:r>
        <w:t>4.10.</w:t>
      </w:r>
      <w:r>
        <w:rPr>
          <w:rFonts w:hint="eastAsia"/>
        </w:rPr>
        <w:t xml:space="preserve">3 </w:t>
      </w:r>
      <w:r>
        <w:rPr>
          <w:rFonts w:hint="eastAsia" w:ascii="宋体" w:hAnsi="宋体" w:cs="宋体"/>
          <w:kern w:val="0"/>
          <w:lang w:eastAsia="en-US"/>
        </w:rPr>
        <w:t>OA接口</w:t>
      </w:r>
      <w:bookmarkEnd w:id="192"/>
    </w:p>
    <w:p>
      <w:pPr>
        <w:widowControl/>
        <w:ind w:left="360"/>
        <w:jc w:val="left"/>
        <w:rPr>
          <w:rFonts w:ascii="宋体" w:hAnsi="宋体" w:cs="宋体"/>
        </w:rPr>
      </w:pPr>
      <w:r>
        <w:rPr>
          <w:rFonts w:hint="eastAsia" w:ascii="宋体" w:hAnsi="宋体" w:cs="宋体"/>
        </w:rPr>
        <w:drawing>
          <wp:inline distT="0" distB="0" distL="0" distR="0">
            <wp:extent cx="4441190" cy="3592195"/>
            <wp:effectExtent l="0" t="0" r="3810" b="0"/>
            <wp:docPr id="3"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4441190" cy="3592195"/>
                    </a:xfrm>
                    <a:prstGeom prst="rect">
                      <a:avLst/>
                    </a:prstGeom>
                    <a:noFill/>
                    <a:ln>
                      <a:noFill/>
                    </a:ln>
                  </pic:spPr>
                </pic:pic>
              </a:graphicData>
            </a:graphic>
          </wp:inline>
        </w:drawing>
      </w:r>
    </w:p>
    <w:p>
      <w:pPr>
        <w:widowControl/>
        <w:numPr>
          <w:ilvl w:val="0"/>
          <w:numId w:val="47"/>
        </w:numPr>
        <w:adjustRightInd w:val="0"/>
        <w:spacing w:line="360" w:lineRule="auto"/>
        <w:jc w:val="left"/>
        <w:rPr>
          <w:rFonts w:ascii="宋体" w:hAnsi="宋体" w:cs="宋体"/>
          <w:kern w:val="0"/>
          <w:szCs w:val="21"/>
        </w:rPr>
      </w:pPr>
      <w:r>
        <w:rPr>
          <w:rFonts w:hint="eastAsia" w:ascii="宋体" w:hAnsi="宋体" w:cs="宋体"/>
          <w:kern w:val="0"/>
          <w:szCs w:val="21"/>
        </w:rPr>
        <w:t>故障报修单从</w:t>
      </w:r>
      <w:r>
        <w:rPr>
          <w:rFonts w:ascii="宋体" w:hAnsi="宋体" w:cs="宋体"/>
          <w:kern w:val="0"/>
          <w:szCs w:val="21"/>
        </w:rPr>
        <w:t>APIOT</w:t>
      </w:r>
      <w:r>
        <w:rPr>
          <w:rFonts w:hint="eastAsia" w:ascii="宋体" w:hAnsi="宋体" w:cs="宋体"/>
          <w:kern w:val="0"/>
          <w:szCs w:val="21"/>
        </w:rPr>
        <w:t>系统中发起，并自动同步到OA系统中同步生成相应的故障申请单</w:t>
      </w:r>
    </w:p>
    <w:p>
      <w:pPr>
        <w:widowControl/>
        <w:numPr>
          <w:ilvl w:val="0"/>
          <w:numId w:val="47"/>
        </w:numPr>
        <w:adjustRightInd w:val="0"/>
        <w:spacing w:line="360" w:lineRule="auto"/>
        <w:jc w:val="left"/>
        <w:rPr>
          <w:rFonts w:ascii="宋体" w:hAnsi="宋体" w:cs="宋体"/>
          <w:kern w:val="0"/>
          <w:szCs w:val="21"/>
        </w:rPr>
      </w:pPr>
      <w:r>
        <w:rPr>
          <w:rFonts w:hint="eastAsia" w:ascii="宋体" w:hAnsi="宋体" w:cs="宋体"/>
          <w:kern w:val="0"/>
          <w:szCs w:val="21"/>
        </w:rPr>
        <w:t>OA中执行相应的审批流程，审批完成后，将审批结果更新到</w:t>
      </w:r>
      <w:r>
        <w:rPr>
          <w:rFonts w:ascii="宋体" w:hAnsi="宋体" w:cs="宋体"/>
          <w:kern w:val="0"/>
          <w:szCs w:val="21"/>
        </w:rPr>
        <w:t>APIOT</w:t>
      </w:r>
      <w:r>
        <w:rPr>
          <w:rFonts w:hint="eastAsia" w:ascii="宋体" w:hAnsi="宋体" w:cs="宋体"/>
          <w:kern w:val="0"/>
          <w:szCs w:val="21"/>
        </w:rPr>
        <w:t>系统中并更新工单状态</w:t>
      </w:r>
    </w:p>
    <w:p>
      <w:pPr>
        <w:widowControl/>
        <w:numPr>
          <w:ilvl w:val="0"/>
          <w:numId w:val="47"/>
        </w:numPr>
        <w:adjustRightInd w:val="0"/>
        <w:spacing w:line="360" w:lineRule="auto"/>
        <w:jc w:val="left"/>
        <w:rPr>
          <w:rFonts w:ascii="宋体" w:hAnsi="宋体" w:cs="宋体"/>
          <w:kern w:val="0"/>
          <w:szCs w:val="21"/>
        </w:rPr>
      </w:pPr>
      <w:r>
        <w:rPr>
          <w:rFonts w:hint="eastAsia" w:ascii="宋体" w:hAnsi="宋体" w:cs="宋体"/>
          <w:kern w:val="0"/>
          <w:szCs w:val="21"/>
        </w:rPr>
        <w:t>在</w:t>
      </w:r>
      <w:r>
        <w:rPr>
          <w:rFonts w:ascii="宋体" w:hAnsi="宋体" w:cs="宋体"/>
          <w:kern w:val="0"/>
          <w:szCs w:val="21"/>
        </w:rPr>
        <w:t>APIOT</w:t>
      </w:r>
      <w:r>
        <w:rPr>
          <w:rFonts w:hint="eastAsia" w:ascii="宋体" w:hAnsi="宋体" w:cs="宋体"/>
          <w:kern w:val="0"/>
          <w:szCs w:val="21"/>
        </w:rPr>
        <w:t>系统中启动工单并执行现场作业，直至工单任务完成</w:t>
      </w:r>
    </w:p>
    <w:p>
      <w:pPr>
        <w:widowControl/>
        <w:numPr>
          <w:ilvl w:val="0"/>
          <w:numId w:val="47"/>
        </w:numPr>
        <w:adjustRightInd w:val="0"/>
        <w:spacing w:line="360" w:lineRule="auto"/>
        <w:jc w:val="left"/>
        <w:rPr>
          <w:rFonts w:ascii="宋体" w:hAnsi="宋体" w:cs="宋体"/>
          <w:kern w:val="0"/>
          <w:szCs w:val="21"/>
        </w:rPr>
      </w:pPr>
      <w:r>
        <w:rPr>
          <w:rFonts w:hint="eastAsia" w:ascii="宋体" w:hAnsi="宋体" w:cs="宋体"/>
          <w:kern w:val="0"/>
          <w:szCs w:val="21"/>
        </w:rPr>
        <w:t>关闭的工单将通知OA系统关闭对应的故障申请单</w:t>
      </w:r>
    </w:p>
    <w:p>
      <w:pPr>
        <w:widowControl/>
        <w:numPr>
          <w:ilvl w:val="0"/>
          <w:numId w:val="47"/>
        </w:numPr>
        <w:adjustRightInd w:val="0"/>
        <w:spacing w:line="360" w:lineRule="auto"/>
        <w:jc w:val="left"/>
        <w:rPr>
          <w:rFonts w:ascii="宋体" w:hAnsi="宋体" w:cs="宋体"/>
          <w:kern w:val="0"/>
          <w:szCs w:val="21"/>
        </w:rPr>
      </w:pPr>
      <w:r>
        <w:rPr>
          <w:rFonts w:hint="eastAsia" w:ascii="宋体" w:hAnsi="宋体" w:cs="宋体"/>
          <w:kern w:val="0"/>
          <w:szCs w:val="21"/>
        </w:rPr>
        <w:t>涉及到采购申请内容也可由</w:t>
      </w:r>
      <w:r>
        <w:rPr>
          <w:rFonts w:ascii="宋体" w:hAnsi="宋体" w:cs="宋体"/>
          <w:kern w:val="0"/>
          <w:szCs w:val="21"/>
        </w:rPr>
        <w:t>APIOT</w:t>
      </w:r>
      <w:r>
        <w:rPr>
          <w:rFonts w:hint="eastAsia" w:ascii="宋体" w:hAnsi="宋体" w:cs="宋体"/>
          <w:kern w:val="0"/>
          <w:szCs w:val="21"/>
        </w:rPr>
        <w:t>发起请求或基于安全库存量的报警信息触发的采购申请单，自动同步到OA系统进行申购申请的审批流程</w:t>
      </w:r>
    </w:p>
    <w:bookmarkEnd w:id="187"/>
    <w:bookmarkEnd w:id="191"/>
    <w:p/>
    <w:bookmarkEnd w:id="176"/>
    <w:bookmarkEnd w:id="177"/>
    <w:p>
      <w:pPr>
        <w:pStyle w:val="3"/>
        <w:spacing w:before="0" w:line="415" w:lineRule="auto"/>
        <w:ind w:left="398" w:hanging="398" w:hangingChars="132"/>
        <w:rPr>
          <w:rFonts w:ascii="Arial" w:hAnsi="Arial" w:cs="Arial" w:eastAsiaTheme="minorEastAsia"/>
          <w:iCs/>
          <w:sz w:val="30"/>
          <w:szCs w:val="30"/>
        </w:rPr>
      </w:pPr>
      <w:bookmarkStart w:id="193" w:name="_Toc457402722"/>
      <w:bookmarkStart w:id="194" w:name="_Toc536270570"/>
      <w:bookmarkStart w:id="195" w:name="_Toc528659827"/>
      <w:bookmarkStart w:id="196" w:name="_Toc481533427"/>
      <w:bookmarkStart w:id="197" w:name="_Toc458069761"/>
      <w:bookmarkStart w:id="198" w:name="_Toc338927392"/>
      <w:bookmarkStart w:id="199" w:name="_Toc338434852"/>
      <w:r>
        <w:rPr>
          <w:rFonts w:ascii="Arial" w:hAnsi="Arial" w:cs="Arial" w:eastAsiaTheme="minorEastAsia"/>
          <w:iCs/>
          <w:sz w:val="30"/>
          <w:szCs w:val="30"/>
        </w:rPr>
        <w:t>4.11</w:t>
      </w:r>
      <w:r>
        <w:rPr>
          <w:rFonts w:hint="eastAsia" w:ascii="Arial" w:hAnsi="Arial" w:cs="Arial" w:eastAsiaTheme="minorEastAsia"/>
          <w:iCs/>
          <w:sz w:val="30"/>
          <w:szCs w:val="30"/>
        </w:rPr>
        <w:t xml:space="preserve"> </w:t>
      </w:r>
      <w:r>
        <w:rPr>
          <w:rFonts w:ascii="Arial" w:hAnsi="Arial" w:cs="Arial" w:eastAsiaTheme="minorEastAsia"/>
          <w:iCs/>
          <w:sz w:val="30"/>
          <w:szCs w:val="30"/>
        </w:rPr>
        <w:t>工厂平面监控图</w:t>
      </w:r>
      <w:bookmarkEnd w:id="193"/>
      <w:bookmarkEnd w:id="194"/>
      <w:bookmarkEnd w:id="195"/>
      <w:bookmarkEnd w:id="196"/>
      <w:bookmarkEnd w:id="197"/>
    </w:p>
    <w:p>
      <w:pPr>
        <w:spacing w:line="360" w:lineRule="auto"/>
        <w:ind w:left="142" w:firstLine="256"/>
        <w:rPr>
          <w:rFonts w:ascii="Arial" w:hAnsi="Arial" w:cs="Arial"/>
          <w:szCs w:val="21"/>
          <w:lang w:val="da-DK"/>
        </w:rPr>
      </w:pPr>
      <w:r>
        <w:rPr>
          <w:rFonts w:ascii="Arial" w:hAnsi="Arial" w:cs="Arial"/>
          <w:szCs w:val="21"/>
        </w:rPr>
        <w:t>APIoT系统可以通过图形化的方式显示所有工厂设备所处状态。每个车间的平面图上关联各台设备的工位，一旦对应工位上的设备发生故障导致停机，在图形导航的平面图上的相应位置将会以某种颜色（比如红色）进行标识，并能不断闪烁，以提醒用户该设备出现故障。如果该故障设备已安排人员进行维修，图形导航上的平面图的相应位置将以另外一种颜色进行标识，并不断闪烁，以提醒用户该设备正在维修；同样，如果该设备进入另一种状态，将以特定的闪烁颜色进行标识，并体现在系统的图形导航的平面图上的相应位置。一旦该设备维修完成并确认能正常运行，则平面图上相应的位置的标识颜色将自动消失。</w:t>
      </w:r>
    </w:p>
    <w:p>
      <w:pPr>
        <w:spacing w:line="360" w:lineRule="auto"/>
        <w:ind w:left="567"/>
        <w:rPr>
          <w:rFonts w:ascii="Arial" w:hAnsi="Arial" w:cs="Arial"/>
          <w:szCs w:val="21"/>
          <w:lang w:val="da-DK"/>
        </w:rPr>
      </w:pPr>
      <w:r>
        <w:rPr>
          <w:rFonts w:ascii="Arial" w:hAnsi="Arial" w:cs="Arial"/>
          <w:szCs w:val="21"/>
        </w:rPr>
        <w:drawing>
          <wp:inline distT="0" distB="0" distL="0" distR="0">
            <wp:extent cx="6188710" cy="3148965"/>
            <wp:effectExtent l="0" t="0" r="8890"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188710" cy="3148965"/>
                    </a:xfrm>
                    <a:prstGeom prst="rect">
                      <a:avLst/>
                    </a:prstGeom>
                  </pic:spPr>
                </pic:pic>
              </a:graphicData>
            </a:graphic>
          </wp:inline>
        </w:drawing>
      </w:r>
    </w:p>
    <w:p>
      <w:pPr>
        <w:jc w:val="center"/>
        <w:rPr>
          <w:rFonts w:ascii="Arial" w:hAnsi="Arial" w:cs="Arial"/>
        </w:rPr>
      </w:pPr>
    </w:p>
    <w:p>
      <w:pPr>
        <w:spacing w:line="360" w:lineRule="auto"/>
        <w:ind w:left="142" w:firstLine="278"/>
        <w:rPr>
          <w:rFonts w:ascii="Arial" w:hAnsi="Arial" w:cs="Arial"/>
          <w:bCs/>
          <w:color w:val="000000"/>
          <w:szCs w:val="21"/>
        </w:rPr>
      </w:pPr>
      <w:r>
        <w:rPr>
          <w:rFonts w:ascii="Arial" w:hAnsi="Arial" w:cs="Arial"/>
          <w:bCs/>
          <w:color w:val="000000"/>
          <w:szCs w:val="21"/>
        </w:rPr>
        <w:t>同时还支持一下深入应用：</w:t>
      </w:r>
    </w:p>
    <w:p>
      <w:pPr>
        <w:widowControl/>
        <w:numPr>
          <w:ilvl w:val="1"/>
          <w:numId w:val="38"/>
        </w:numPr>
        <w:spacing w:after="312" w:afterLines="100"/>
        <w:rPr>
          <w:rFonts w:ascii="Arial" w:hAnsi="Arial" w:cs="Arial"/>
          <w:bCs/>
          <w:color w:val="000000"/>
          <w:szCs w:val="21"/>
        </w:rPr>
      </w:pPr>
      <w:r>
        <w:rPr>
          <w:rFonts w:ascii="Arial" w:hAnsi="Arial" w:cs="Arial"/>
          <w:bCs/>
          <w:color w:val="000000"/>
          <w:szCs w:val="21"/>
        </w:rPr>
        <w:t>在同一张工厂平面图上，可以通过鼠标滚动放大或缩小查看整个工厂设备情况。并且平面图可以直接通过拖动进行左右上下移动。</w:t>
      </w:r>
    </w:p>
    <w:p>
      <w:pPr>
        <w:widowControl/>
        <w:numPr>
          <w:ilvl w:val="1"/>
          <w:numId w:val="38"/>
        </w:numPr>
        <w:spacing w:after="312" w:afterLines="100"/>
        <w:rPr>
          <w:rFonts w:ascii="Arial" w:hAnsi="Arial" w:cs="Arial"/>
          <w:bCs/>
          <w:color w:val="000000"/>
          <w:szCs w:val="21"/>
        </w:rPr>
      </w:pPr>
      <w:r>
        <w:rPr>
          <w:rFonts w:ascii="Arial" w:hAnsi="Arial" w:cs="Arial"/>
          <w:bCs/>
          <w:color w:val="000000"/>
          <w:szCs w:val="21"/>
        </w:rPr>
        <w:t>不同工作状态的工作数量可以显示在整个平面图上。比如总共100台设备，10台设备处于红色报修状态，5台处于绿色处理状态，2台处于黄色等待资源状态等。</w:t>
      </w:r>
    </w:p>
    <w:p>
      <w:pPr>
        <w:jc w:val="center"/>
        <w:rPr>
          <w:rFonts w:ascii="Arial" w:hAnsi="Arial" w:cs="Arial"/>
        </w:rPr>
      </w:pPr>
      <w:r>
        <w:rPr>
          <w:rFonts w:ascii="Arial" w:hAnsi="Arial" w:cs="Arial"/>
          <w:sz w:val="30"/>
          <w:szCs w:val="30"/>
        </w:rPr>
        <w:drawing>
          <wp:inline distT="0" distB="0" distL="0" distR="0">
            <wp:extent cx="4907280" cy="2457450"/>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4929243" cy="2468134"/>
                    </a:xfrm>
                    <a:prstGeom prst="rect">
                      <a:avLst/>
                    </a:prstGeom>
                    <a:noFill/>
                    <a:ln>
                      <a:noFill/>
                    </a:ln>
                  </pic:spPr>
                </pic:pic>
              </a:graphicData>
            </a:graphic>
          </wp:inline>
        </w:drawing>
      </w:r>
    </w:p>
    <w:p>
      <w:pPr>
        <w:jc w:val="center"/>
        <w:rPr>
          <w:rFonts w:ascii="Arial" w:hAnsi="Arial" w:cs="Arial"/>
        </w:rPr>
      </w:pPr>
    </w:p>
    <w:p>
      <w:pPr>
        <w:ind w:firstLine="420"/>
        <w:jc w:val="left"/>
        <w:rPr>
          <w:rFonts w:ascii="Arial" w:hAnsi="Arial" w:cs="Arial"/>
        </w:rPr>
      </w:pPr>
      <w:r>
        <w:rPr>
          <w:rFonts w:hint="eastAsia" w:ascii="Arial" w:hAnsi="Arial" w:cs="Arial"/>
        </w:rPr>
        <w:t>工单看板：实时刷新故障工单的处理状态，可直接投影到车间大屏幕上。</w:t>
      </w:r>
    </w:p>
    <w:p>
      <w:pPr>
        <w:jc w:val="left"/>
        <w:rPr>
          <w:rFonts w:ascii="Arial" w:hAnsi="Arial" w:cs="Arial"/>
        </w:rPr>
      </w:pPr>
      <w:r>
        <w:rPr>
          <w:rFonts w:ascii="Arial" w:hAnsi="Arial" w:cs="Arial"/>
        </w:rPr>
        <mc:AlternateContent>
          <mc:Choice Requires="wps">
            <w:drawing>
              <wp:anchor distT="0" distB="0" distL="114300" distR="114300" simplePos="0" relativeHeight="251700224" behindDoc="0" locked="0" layoutInCell="1" allowOverlap="1">
                <wp:simplePos x="0" y="0"/>
                <wp:positionH relativeFrom="column">
                  <wp:posOffset>159385</wp:posOffset>
                </wp:positionH>
                <wp:positionV relativeFrom="paragraph">
                  <wp:posOffset>495300</wp:posOffset>
                </wp:positionV>
                <wp:extent cx="907415" cy="267335"/>
                <wp:effectExtent l="0" t="0" r="26670" b="19050"/>
                <wp:wrapNone/>
                <wp:docPr id="38" name="矩形 38"/>
                <wp:cNvGraphicFramePr/>
                <a:graphic xmlns:a="http://schemas.openxmlformats.org/drawingml/2006/main">
                  <a:graphicData uri="http://schemas.microsoft.com/office/word/2010/wordprocessingShape">
                    <wps:wsp>
                      <wps:cNvSpPr/>
                      <wps:spPr>
                        <a:xfrm>
                          <a:off x="0" y="0"/>
                          <a:ext cx="907367" cy="26728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5pt;margin-top:39pt;height:21.05pt;width:71.45pt;z-index:251700224;v-text-anchor:middle;mso-width-relative:page;mso-height-relative:page;" fillcolor="#000000 [3200]" filled="t" stroked="t" coordsize="21600,21600" o:gfxdata="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EcPWSXWAAAACQEAAA8A&#10;AAAAAAAAAQAgAAAAIgAAAGRycy9kb3ducmV2LnhtbFBLAQIUABQAAAAIAIdO4kDnYftLUgIAALEE&#10;AAAOAAAAAAAAAAEAIAAAACUBAABkcnMvZTJvRG9jLnhtbFBLBQYAAAAABgAGAFkBAADpBQAAAAA=&#10;">
                <v:fill on="t" focussize="0,0"/>
                <v:stroke weight="2pt" color="#000000 [3200]" joinstyle="round"/>
                <v:imagedata o:title=""/>
                <o:lock v:ext="edit" aspectratio="f"/>
              </v:rect>
            </w:pict>
          </mc:Fallback>
        </mc:AlternateContent>
      </w:r>
      <w:r>
        <w:rPr>
          <w:rFonts w:ascii="Arial" w:hAnsi="Arial" w:cs="Arial"/>
        </w:rPr>
        <w:drawing>
          <wp:inline distT="0" distB="0" distL="0" distR="0">
            <wp:extent cx="6188710" cy="3818255"/>
            <wp:effectExtent l="0" t="0" r="2540" b="0"/>
            <wp:docPr id="18689" name="图片 5">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 name="图片 5"/>
                    <pic:cNvPicPr>
                      <a:picLocks noChangeAspect="1"/>
                    </pic:cNvPicPr>
                  </pic:nvPicPr>
                  <pic:blipFill>
                    <a:blip r:embed="rId122"/>
                    <a:stretch>
                      <a:fillRect/>
                    </a:stretch>
                  </pic:blipFill>
                  <pic:spPr>
                    <a:xfrm>
                      <a:off x="0" y="0"/>
                      <a:ext cx="6188710" cy="3818255"/>
                    </a:xfrm>
                    <a:prstGeom prst="rect">
                      <a:avLst/>
                    </a:prstGeom>
                  </pic:spPr>
                </pic:pic>
              </a:graphicData>
            </a:graphic>
          </wp:inline>
        </w:drawing>
      </w:r>
    </w:p>
    <w:p>
      <w:pPr>
        <w:widowControl/>
        <w:jc w:val="left"/>
        <w:rPr>
          <w:rFonts w:ascii="Arial" w:hAnsi="Arial" w:cs="Arial"/>
          <w:sz w:val="24"/>
          <w:szCs w:val="24"/>
        </w:rPr>
      </w:pPr>
    </w:p>
    <w:p>
      <w:pPr>
        <w:widowControl/>
        <w:jc w:val="left"/>
        <w:rPr>
          <w:rFonts w:ascii="Arial" w:hAnsi="Arial" w:cs="Arial"/>
          <w:sz w:val="24"/>
          <w:szCs w:val="24"/>
        </w:rPr>
      </w:pPr>
    </w:p>
    <w:p>
      <w:pPr>
        <w:pStyle w:val="3"/>
      </w:pPr>
      <w:bookmarkStart w:id="200" w:name="_Toc528659828"/>
      <w:bookmarkStart w:id="201" w:name="_Toc536270571"/>
      <w:r>
        <w:rPr>
          <w:rFonts w:hint="eastAsia"/>
          <w:iCs/>
          <w:sz w:val="30"/>
          <w:szCs w:val="30"/>
        </w:rPr>
        <w:t>4.1</w:t>
      </w:r>
      <w:r>
        <w:rPr>
          <w:iCs/>
          <w:sz w:val="30"/>
          <w:szCs w:val="30"/>
        </w:rPr>
        <w:t xml:space="preserve">2 </w:t>
      </w:r>
      <w:r>
        <w:rPr>
          <w:rFonts w:hint="eastAsia"/>
          <w:iCs/>
          <w:sz w:val="30"/>
          <w:szCs w:val="30"/>
        </w:rPr>
        <w:t>二维码／</w:t>
      </w:r>
      <w:r>
        <w:rPr>
          <w:rFonts w:hint="eastAsia"/>
        </w:rPr>
        <w:t>条形码管理</w:t>
      </w:r>
      <w:bookmarkEnd w:id="200"/>
      <w:bookmarkEnd w:id="201"/>
    </w:p>
    <w:p>
      <w:pPr>
        <w:spacing w:line="360" w:lineRule="auto"/>
        <w:ind w:left="142" w:firstLine="278"/>
        <w:rPr>
          <w:rFonts w:ascii="Arial" w:hAnsi="Arial" w:cs="Arial"/>
          <w:szCs w:val="21"/>
          <w:lang w:val="da-DK"/>
        </w:rPr>
      </w:pPr>
      <w:r>
        <w:rPr>
          <w:rFonts w:ascii="Arial" w:hAnsi="Arial" w:cs="Arial"/>
          <w:szCs w:val="21"/>
        </w:rPr>
        <w:t>条码模块</w:t>
      </w:r>
      <w:r>
        <w:rPr>
          <w:rFonts w:hint="eastAsia" w:ascii="Arial" w:hAnsi="Arial" w:cs="Arial"/>
          <w:szCs w:val="21"/>
        </w:rPr>
        <w:t>通常</w:t>
      </w:r>
      <w:r>
        <w:rPr>
          <w:rFonts w:ascii="Arial" w:hAnsi="Arial" w:cs="Arial"/>
          <w:szCs w:val="21"/>
        </w:rPr>
        <w:t>使用条码标签进行快速的库存事务处理，由手持终端实现库存事务和库存盘点操作。通过该模块你可以使用条码仪的数据录入更合理地处理库存事务。条形码可以提供快速准确的数据处理。</w:t>
      </w:r>
    </w:p>
    <w:p>
      <w:pPr>
        <w:jc w:val="center"/>
        <w:rPr>
          <w:rFonts w:ascii="Arial" w:hAnsi="Arial" w:cs="Arial"/>
        </w:rPr>
      </w:pPr>
      <w:r>
        <w:rPr>
          <w:rFonts w:ascii="Arial" w:hAnsi="Arial" w:cs="Arial"/>
          <w:color w:val="000000"/>
        </w:rPr>
        <w:drawing>
          <wp:inline distT="0" distB="0" distL="0" distR="0">
            <wp:extent cx="3129280" cy="1137920"/>
            <wp:effectExtent l="0" t="0" r="0" b="5080"/>
            <wp:docPr id="1869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 name="图片 16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3129280" cy="1137920"/>
                    </a:xfrm>
                    <a:prstGeom prst="rect">
                      <a:avLst/>
                    </a:prstGeom>
                    <a:noFill/>
                    <a:ln>
                      <a:noFill/>
                    </a:ln>
                  </pic:spPr>
                </pic:pic>
              </a:graphicData>
            </a:graphic>
          </wp:inline>
        </w:drawing>
      </w:r>
    </w:p>
    <w:p>
      <w:pPr>
        <w:tabs>
          <w:tab w:val="left" w:pos="426"/>
        </w:tabs>
        <w:snapToGrid w:val="0"/>
        <w:spacing w:line="360" w:lineRule="auto"/>
        <w:jc w:val="center"/>
        <w:rPr>
          <w:rFonts w:ascii="Arial" w:hAnsi="Arial" w:cs="Arial"/>
          <w:bCs/>
          <w:color w:val="000000"/>
        </w:rPr>
      </w:pPr>
      <w:r>
        <w:rPr>
          <w:rFonts w:ascii="Arial" w:hAnsi="Arial" w:cs="Arial"/>
          <w:bCs/>
          <w:color w:val="000000"/>
        </w:rPr>
        <w:drawing>
          <wp:inline distT="0" distB="0" distL="0" distR="0">
            <wp:extent cx="1696720" cy="1148080"/>
            <wp:effectExtent l="0" t="0" r="0" b="0"/>
            <wp:docPr id="1869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 name="图片 1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696720" cy="1148080"/>
                    </a:xfrm>
                    <a:prstGeom prst="rect">
                      <a:avLst/>
                    </a:prstGeom>
                    <a:noFill/>
                    <a:ln>
                      <a:noFill/>
                    </a:ln>
                  </pic:spPr>
                </pic:pic>
              </a:graphicData>
            </a:graphic>
          </wp:inline>
        </w:drawing>
      </w:r>
      <w:r>
        <w:rPr>
          <w:rFonts w:ascii="Arial" w:hAnsi="Arial" w:cs="Arial"/>
          <w:bCs/>
          <w:color w:val="000000"/>
        </w:rPr>
        <w:drawing>
          <wp:inline distT="0" distB="0" distL="0" distR="0">
            <wp:extent cx="1706880" cy="1148080"/>
            <wp:effectExtent l="0" t="0" r="0" b="0"/>
            <wp:docPr id="1869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 name="图片 1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706880" cy="1148080"/>
                    </a:xfrm>
                    <a:prstGeom prst="rect">
                      <a:avLst/>
                    </a:prstGeom>
                    <a:noFill/>
                    <a:ln>
                      <a:noFill/>
                    </a:ln>
                  </pic:spPr>
                </pic:pic>
              </a:graphicData>
            </a:graphic>
          </wp:inline>
        </w:drawing>
      </w:r>
    </w:p>
    <w:p>
      <w:pPr>
        <w:tabs>
          <w:tab w:val="left" w:pos="426"/>
        </w:tabs>
        <w:snapToGrid w:val="0"/>
        <w:spacing w:line="360" w:lineRule="auto"/>
        <w:jc w:val="center"/>
        <w:rPr>
          <w:rFonts w:ascii="Arial" w:hAnsi="Arial" w:cs="Arial"/>
          <w:bCs/>
          <w:i/>
          <w:color w:val="000000"/>
          <w:sz w:val="18"/>
          <w:szCs w:val="18"/>
        </w:rPr>
      </w:pPr>
      <w:r>
        <w:rPr>
          <w:rFonts w:ascii="Arial" w:hAnsi="Arial" w:cs="Arial"/>
          <w:bCs/>
          <w:i/>
          <w:color w:val="000000"/>
          <w:sz w:val="18"/>
          <w:szCs w:val="18"/>
        </w:rPr>
        <w:t>手持设备界面</w:t>
      </w:r>
    </w:p>
    <w:p>
      <w:r>
        <w:rPr>
          <w:rFonts w:hint="eastAsia"/>
        </w:rPr>
        <w:t xml:space="preserve">  二维码管理除了可以应用在普通的库存管理，还可以做无人值守出入库，夜班人员在没有仓库管理人员时，利用手机或智能手持终端扫备件二维码就可以出入库，而且工单和所需备件关联，一键备件查看可以立即知道备件的库位和数量以及图片信息，使无人值守出入库更加便捷。</w:t>
      </w:r>
    </w:p>
    <w:p/>
    <w:p>
      <w:pPr>
        <w:ind w:firstLine="396"/>
      </w:pPr>
      <w:bookmarkStart w:id="202" w:name="_Toc481533437"/>
      <w:bookmarkStart w:id="203" w:name="_Toc457402730"/>
      <w:bookmarkStart w:id="204" w:name="_Toc458069768"/>
      <w:r>
        <w:rPr>
          <w:rFonts w:hint="eastAsia"/>
        </w:rPr>
        <w:t>巡检和润滑一些容易偷懒的点位设置</w:t>
      </w:r>
      <w:r>
        <w:t>RFID</w:t>
      </w:r>
      <w:r>
        <w:rPr>
          <w:rFonts w:hint="eastAsia"/>
        </w:rPr>
        <w:t>卡，强制巡检或润滑人员到达该点位才能感应，避免这些位置点巡检的漏检或漏加油。</w:t>
      </w:r>
    </w:p>
    <w:p/>
    <w:bookmarkEnd w:id="202"/>
    <w:bookmarkEnd w:id="203"/>
    <w:bookmarkEnd w:id="204"/>
    <w:p>
      <w:pPr>
        <w:spacing w:after="312" w:afterLines="100" w:line="360" w:lineRule="auto"/>
        <w:ind w:left="141" w:leftChars="67" w:firstLine="257"/>
        <w:rPr>
          <w:rFonts w:ascii="Arial" w:hAnsi="Arial" w:cs="Arial"/>
          <w:szCs w:val="21"/>
        </w:rPr>
      </w:pPr>
      <w:bookmarkStart w:id="205" w:name="_Hlk521662500"/>
      <w:r>
        <w:rPr>
          <w:rFonts w:ascii="Arial" w:hAnsi="Arial" w:cs="Arial"/>
          <w:szCs w:val="21"/>
        </w:rPr>
        <w:drawing>
          <wp:inline distT="0" distB="0" distL="0" distR="0">
            <wp:extent cx="3171190" cy="3009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6">
                      <a:extLst>
                        <a:ext uri="{28A0092B-C50C-407E-A947-70E740481C1C}">
                          <a14:useLocalDpi xmlns:a14="http://schemas.microsoft.com/office/drawing/2010/main" val="0"/>
                        </a:ext>
                      </a:extLst>
                    </a:blip>
                    <a:srcRect b="5068"/>
                    <a:stretch>
                      <a:fillRect/>
                    </a:stretch>
                  </pic:blipFill>
                  <pic:spPr>
                    <a:xfrm>
                      <a:off x="0" y="0"/>
                      <a:ext cx="3171600" cy="3010875"/>
                    </a:xfrm>
                    <a:prstGeom prst="rect">
                      <a:avLst/>
                    </a:prstGeom>
                    <a:ln>
                      <a:noFill/>
                    </a:ln>
                  </pic:spPr>
                </pic:pic>
              </a:graphicData>
            </a:graphic>
          </wp:inline>
        </w:drawing>
      </w:r>
    </w:p>
    <w:bookmarkEnd w:id="198"/>
    <w:bookmarkEnd w:id="199"/>
    <w:bookmarkEnd w:id="205"/>
    <w:p>
      <w:pPr>
        <w:pStyle w:val="2"/>
        <w:tabs>
          <w:tab w:val="left" w:pos="6969"/>
        </w:tabs>
        <w:ind w:left="283" w:hanging="283" w:hangingChars="88"/>
        <w:rPr>
          <w:rFonts w:ascii="Arial" w:hAnsi="Arial" w:cs="Arial"/>
          <w:iCs/>
          <w:kern w:val="32"/>
          <w:sz w:val="32"/>
          <w:szCs w:val="20"/>
        </w:rPr>
      </w:pPr>
      <w:bookmarkStart w:id="206" w:name="_Toc536270572"/>
      <w:bookmarkStart w:id="207" w:name="_Toc528659831"/>
      <w:r>
        <w:rPr>
          <w:rFonts w:ascii="Arial" w:hAnsi="Arial" w:cs="Arial"/>
          <w:iCs/>
          <w:kern w:val="32"/>
          <w:sz w:val="32"/>
          <w:szCs w:val="20"/>
        </w:rPr>
        <w:t>5</w:t>
      </w:r>
      <w:r>
        <w:rPr>
          <w:rFonts w:hint="eastAsia" w:ascii="Arial" w:hAnsi="Arial" w:cs="Arial"/>
          <w:iCs/>
          <w:kern w:val="32"/>
          <w:sz w:val="32"/>
          <w:szCs w:val="20"/>
        </w:rPr>
        <w:t xml:space="preserve"> </w:t>
      </w:r>
      <w:r>
        <w:rPr>
          <w:rFonts w:ascii="Arial" w:hAnsi="Arial" w:cs="Arial"/>
          <w:iCs/>
          <w:kern w:val="32"/>
          <w:sz w:val="32"/>
          <w:szCs w:val="20"/>
        </w:rPr>
        <w:t>项目实施服务</w:t>
      </w:r>
      <w:bookmarkEnd w:id="206"/>
      <w:bookmarkEnd w:id="207"/>
    </w:p>
    <w:p>
      <w:pPr>
        <w:pStyle w:val="3"/>
        <w:spacing w:before="0" w:line="415" w:lineRule="auto"/>
        <w:ind w:left="398" w:hanging="398" w:hangingChars="132"/>
        <w:rPr>
          <w:rFonts w:ascii="Arial" w:hAnsi="Arial" w:cs="Arial" w:eastAsiaTheme="minorEastAsia"/>
          <w:iCs/>
          <w:sz w:val="30"/>
          <w:szCs w:val="30"/>
        </w:rPr>
      </w:pPr>
      <w:bookmarkStart w:id="208" w:name="_Toc330479441"/>
      <w:bookmarkStart w:id="209" w:name="_Toc338434864"/>
      <w:bookmarkStart w:id="210" w:name="_Toc528659839"/>
      <w:bookmarkStart w:id="211" w:name="_Toc338251858"/>
      <w:bookmarkStart w:id="212" w:name="_Toc536270573"/>
      <w:r>
        <w:rPr>
          <w:rFonts w:ascii="Arial" w:hAnsi="Arial" w:cs="Arial" w:eastAsiaTheme="minorEastAsia"/>
          <w:iCs/>
          <w:sz w:val="30"/>
          <w:szCs w:val="30"/>
        </w:rPr>
        <w:t>5.</w:t>
      </w:r>
      <w:r>
        <w:rPr>
          <w:rFonts w:hint="eastAsia" w:ascii="Arial" w:hAnsi="Arial" w:cs="Arial" w:eastAsiaTheme="minorEastAsia"/>
          <w:iCs/>
          <w:sz w:val="30"/>
          <w:szCs w:val="30"/>
        </w:rPr>
        <w:t xml:space="preserve">1 </w:t>
      </w:r>
      <w:r>
        <w:rPr>
          <w:rFonts w:ascii="Arial" w:hAnsi="Arial" w:cs="Arial" w:eastAsiaTheme="minorEastAsia"/>
          <w:iCs/>
          <w:sz w:val="30"/>
          <w:szCs w:val="30"/>
        </w:rPr>
        <w:t>项目实施</w:t>
      </w:r>
      <w:bookmarkEnd w:id="208"/>
      <w:r>
        <w:rPr>
          <w:rFonts w:ascii="Arial" w:hAnsi="Arial" w:cs="Arial" w:eastAsiaTheme="minorEastAsia"/>
          <w:iCs/>
          <w:sz w:val="30"/>
          <w:szCs w:val="30"/>
        </w:rPr>
        <w:t>过程</w:t>
      </w:r>
      <w:bookmarkEnd w:id="209"/>
      <w:bookmarkEnd w:id="210"/>
      <w:bookmarkEnd w:id="211"/>
      <w:bookmarkEnd w:id="212"/>
    </w:p>
    <w:p>
      <w:pPr>
        <w:pStyle w:val="4"/>
        <w:rPr>
          <w:rFonts w:ascii="Arial" w:hAnsi="Arial" w:cs="Arial"/>
          <w:sz w:val="28"/>
          <w:szCs w:val="28"/>
        </w:rPr>
      </w:pPr>
      <w:bookmarkStart w:id="213" w:name="_Toc338434865"/>
      <w:bookmarkStart w:id="214" w:name="_Toc338338345"/>
      <w:bookmarkStart w:id="215" w:name="_Toc338251859"/>
      <w:bookmarkStart w:id="216" w:name="_Toc528659840"/>
      <w:bookmarkStart w:id="217" w:name="_Toc338271226"/>
      <w:r>
        <w:rPr>
          <w:rFonts w:ascii="Arial" w:hAnsi="Arial" w:cs="Arial"/>
          <w:sz w:val="28"/>
          <w:szCs w:val="28"/>
        </w:rPr>
        <w:t>5.</w:t>
      </w:r>
      <w:r>
        <w:rPr>
          <w:rFonts w:hint="eastAsia" w:ascii="Arial" w:hAnsi="Arial" w:cs="Arial"/>
          <w:sz w:val="28"/>
          <w:szCs w:val="28"/>
        </w:rPr>
        <w:t>1</w:t>
      </w:r>
      <w:r>
        <w:rPr>
          <w:rFonts w:ascii="Arial" w:hAnsi="Arial" w:cs="Arial"/>
          <w:sz w:val="28"/>
          <w:szCs w:val="28"/>
        </w:rPr>
        <w:t>.1</w:t>
      </w:r>
      <w:r>
        <w:rPr>
          <w:rFonts w:hint="eastAsia" w:ascii="Arial" w:hAnsi="Arial" w:cs="Arial"/>
          <w:sz w:val="28"/>
          <w:szCs w:val="28"/>
        </w:rPr>
        <w:t xml:space="preserve"> </w:t>
      </w:r>
      <w:r>
        <w:rPr>
          <w:rFonts w:ascii="Arial" w:hAnsi="Arial" w:cs="Arial"/>
          <w:sz w:val="28"/>
          <w:szCs w:val="28"/>
        </w:rPr>
        <w:t>项目实施准备</w:t>
      </w:r>
      <w:bookmarkEnd w:id="213"/>
      <w:bookmarkEnd w:id="214"/>
      <w:bookmarkEnd w:id="215"/>
      <w:bookmarkEnd w:id="216"/>
      <w:bookmarkEnd w:id="217"/>
    </w:p>
    <w:p>
      <w:pPr>
        <w:widowControl/>
        <w:spacing w:after="312" w:afterLines="100" w:line="360" w:lineRule="auto"/>
        <w:rPr>
          <w:rFonts w:ascii="Arial" w:hAnsi="Arial" w:cs="Arial"/>
          <w:b/>
          <w:bCs/>
          <w:i/>
          <w:sz w:val="30"/>
          <w:szCs w:val="30"/>
        </w:rPr>
      </w:pPr>
      <w:r>
        <w:rPr>
          <w:rFonts w:ascii="Arial" w:hAnsi="Arial" w:cs="Arial"/>
          <w:b/>
          <w:kern w:val="0"/>
          <w:sz w:val="24"/>
          <w:szCs w:val="20"/>
        </w:rPr>
        <w:t>1)项目组织架构</w:t>
      </w:r>
    </w:p>
    <w:p>
      <w:pPr>
        <w:widowControl/>
        <w:spacing w:after="312" w:afterLines="100" w:line="360" w:lineRule="auto"/>
        <w:rPr>
          <w:rFonts w:ascii="Arial" w:hAnsi="Arial" w:cs="Arial"/>
          <w:b/>
          <w:kern w:val="0"/>
          <w:sz w:val="24"/>
          <w:szCs w:val="20"/>
        </w:rPr>
      </w:pPr>
      <w:r>
        <mc:AlternateContent>
          <mc:Choice Requires="wpg">
            <w:drawing>
              <wp:anchor distT="0" distB="0" distL="114300" distR="114300" simplePos="0" relativeHeight="251666432" behindDoc="0" locked="0" layoutInCell="1" allowOverlap="1">
                <wp:simplePos x="0" y="0"/>
                <wp:positionH relativeFrom="column">
                  <wp:posOffset>57785</wp:posOffset>
                </wp:positionH>
                <wp:positionV relativeFrom="paragraph">
                  <wp:posOffset>268605</wp:posOffset>
                </wp:positionV>
                <wp:extent cx="5694680" cy="3070860"/>
                <wp:effectExtent l="0" t="0" r="20320" b="53340"/>
                <wp:wrapTopAndBottom/>
                <wp:docPr id="250" name="组合 250"/>
                <wp:cNvGraphicFramePr/>
                <a:graphic xmlns:a="http://schemas.openxmlformats.org/drawingml/2006/main">
                  <a:graphicData uri="http://schemas.microsoft.com/office/word/2010/wordprocessingGroup">
                    <wpg:wgp>
                      <wpg:cNvGrpSpPr/>
                      <wpg:grpSpPr>
                        <a:xfrm>
                          <a:off x="0" y="0"/>
                          <a:ext cx="5694680" cy="3070860"/>
                          <a:chOff x="0" y="0"/>
                          <a:chExt cx="6002655" cy="3077845"/>
                        </a:xfrm>
                      </wpg:grpSpPr>
                      <wps:wsp>
                        <wps:cNvPr id="251" name="圆角矩形 14"/>
                        <wps:cNvSpPr>
                          <a:spLocks noChangeArrowheads="1"/>
                        </wps:cNvSpPr>
                        <wps:spPr bwMode="auto">
                          <a:xfrm>
                            <a:off x="1247775" y="0"/>
                            <a:ext cx="1669430" cy="66734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rFonts w:hint="eastAsia"/>
                                  <w:sz w:val="18"/>
                                  <w:szCs w:val="18"/>
                                </w:rPr>
                                <w:t>Steering</w:t>
                              </w:r>
                              <w:r>
                                <w:rPr>
                                  <w:sz w:val="18"/>
                                  <w:szCs w:val="18"/>
                                </w:rPr>
                                <w:t>Committee</w:t>
                              </w:r>
                            </w:p>
                            <w:p>
                              <w:pPr>
                                <w:jc w:val="center"/>
                                <w:rPr>
                                  <w:sz w:val="18"/>
                                  <w:szCs w:val="18"/>
                                </w:rPr>
                              </w:pPr>
                              <w:r>
                                <w:rPr>
                                  <w:rFonts w:hint="eastAsia"/>
                                  <w:sz w:val="18"/>
                                  <w:szCs w:val="18"/>
                                </w:rPr>
                                <w:t>项目指导委员会</w:t>
                              </w:r>
                            </w:p>
                            <w:p>
                              <w:pPr>
                                <w:jc w:val="center"/>
                              </w:pPr>
                            </w:p>
                          </w:txbxContent>
                        </wps:txbx>
                        <wps:bodyPr rot="0" vert="horz" wrap="square" lIns="91440" tIns="45720" rIns="91440" bIns="45720" anchor="ctr" anchorCtr="0" upright="1">
                          <a:noAutofit/>
                        </wps:bodyPr>
                      </wps:wsp>
                      <wps:wsp>
                        <wps:cNvPr id="252" name="圆角矩形 15"/>
                        <wps:cNvSpPr>
                          <a:spLocks noChangeArrowheads="1"/>
                        </wps:cNvSpPr>
                        <wps:spPr bwMode="auto">
                          <a:xfrm>
                            <a:off x="0" y="746125"/>
                            <a:ext cx="1526540" cy="74612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APIoTjectManage</w:t>
                              </w:r>
                            </w:p>
                            <w:p>
                              <w:pPr>
                                <w:jc w:val="center"/>
                                <w:rPr>
                                  <w:sz w:val="18"/>
                                  <w:szCs w:val="18"/>
                                </w:rPr>
                              </w:pPr>
                              <w:r>
                                <w:rPr>
                                  <w:sz w:val="18"/>
                                  <w:szCs w:val="18"/>
                                </w:rPr>
                                <w:t>API</w:t>
                              </w:r>
                              <w:r>
                                <w:rPr>
                                  <w:rFonts w:hint="eastAsia"/>
                                  <w:sz w:val="18"/>
                                  <w:szCs w:val="18"/>
                                </w:rPr>
                                <w:t>项目经理</w:t>
                              </w:r>
                            </w:p>
                            <w:p>
                              <w:pPr>
                                <w:jc w:val="center"/>
                              </w:pPr>
                            </w:p>
                          </w:txbxContent>
                        </wps:txbx>
                        <wps:bodyPr rot="0" vert="horz" wrap="square" lIns="91440" tIns="45720" rIns="91440" bIns="45720" anchor="ctr" anchorCtr="0" upright="1">
                          <a:noAutofit/>
                        </wps:bodyPr>
                      </wps:wsp>
                      <wps:wsp>
                        <wps:cNvPr id="253" name="圆角矩形 16"/>
                        <wps:cNvSpPr>
                          <a:spLocks noChangeArrowheads="1"/>
                        </wps:cNvSpPr>
                        <wps:spPr bwMode="auto">
                          <a:xfrm>
                            <a:off x="2639695" y="738505"/>
                            <a:ext cx="1592871" cy="75374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CustomerProjectManager</w:t>
                              </w:r>
                            </w:p>
                            <w:p>
                              <w:pPr>
                                <w:jc w:val="center"/>
                                <w:rPr>
                                  <w:sz w:val="18"/>
                                  <w:szCs w:val="18"/>
                                </w:rPr>
                              </w:pPr>
                              <w:r>
                                <w:rPr>
                                  <w:rFonts w:hint="eastAsia"/>
                                  <w:sz w:val="18"/>
                                  <w:szCs w:val="18"/>
                                </w:rPr>
                                <w:t>项目经理</w:t>
                              </w:r>
                            </w:p>
                            <w:p>
                              <w:pPr>
                                <w:jc w:val="center"/>
                              </w:pPr>
                            </w:p>
                          </w:txbxContent>
                        </wps:txbx>
                        <wps:bodyPr rot="0" vert="horz" wrap="square" lIns="91440" tIns="45720" rIns="91440" bIns="45720" anchor="ctr" anchorCtr="0" upright="1">
                          <a:noAutofit/>
                        </wps:bodyPr>
                      </wps:wsp>
                      <wps:wsp>
                        <wps:cNvPr id="254" name="圆角矩形 29"/>
                        <wps:cNvSpPr>
                          <a:spLocks noChangeArrowheads="1"/>
                        </wps:cNvSpPr>
                        <wps:spPr bwMode="auto">
                          <a:xfrm>
                            <a:off x="102870" y="2252345"/>
                            <a:ext cx="1041400" cy="825500"/>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APIConsultants</w:t>
                              </w:r>
                            </w:p>
                            <w:p>
                              <w:pPr>
                                <w:jc w:val="center"/>
                                <w:rPr>
                                  <w:sz w:val="18"/>
                                  <w:szCs w:val="18"/>
                                </w:rPr>
                              </w:pPr>
                              <w:r>
                                <w:rPr>
                                  <w:sz w:val="18"/>
                                  <w:szCs w:val="18"/>
                                </w:rPr>
                                <w:t>API</w:t>
                              </w:r>
                              <w:r>
                                <w:rPr>
                                  <w:rFonts w:hint="eastAsia"/>
                                  <w:sz w:val="18"/>
                                  <w:szCs w:val="18"/>
                                </w:rPr>
                                <w:t>顾问</w:t>
                              </w:r>
                            </w:p>
                          </w:txbxContent>
                        </wps:txbx>
                        <wps:bodyPr rot="0" vert="horz" wrap="square" lIns="91440" tIns="45720" rIns="91440" bIns="45720" anchor="ctr" anchorCtr="0" upright="1">
                          <a:noAutofit/>
                        </wps:bodyPr>
                      </wps:wsp>
                      <wps:wsp>
                        <wps:cNvPr id="255" name="圆角矩形 30"/>
                        <wps:cNvSpPr>
                          <a:spLocks noChangeArrowheads="1"/>
                        </wps:cNvSpPr>
                        <wps:spPr bwMode="auto">
                          <a:xfrm>
                            <a:off x="1510665" y="2252345"/>
                            <a:ext cx="1041400" cy="817880"/>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MaintenanceGroup</w:t>
                              </w:r>
                            </w:p>
                            <w:p>
                              <w:pPr>
                                <w:jc w:val="center"/>
                              </w:pPr>
                              <w:r>
                                <w:rPr>
                                  <w:rFonts w:hint="eastAsia"/>
                                  <w:sz w:val="18"/>
                                  <w:szCs w:val="18"/>
                                </w:rPr>
                                <w:t>维护组</w:t>
                              </w:r>
                            </w:p>
                          </w:txbxContent>
                        </wps:txbx>
                        <wps:bodyPr rot="0" vert="horz" wrap="square" lIns="91440" tIns="45720" rIns="91440" bIns="45720" anchor="ctr" anchorCtr="0" upright="1">
                          <a:noAutofit/>
                        </wps:bodyPr>
                      </wps:wsp>
                      <wps:wsp>
                        <wps:cNvPr id="18435" name="圆角矩形 31"/>
                        <wps:cNvSpPr>
                          <a:spLocks noChangeArrowheads="1"/>
                        </wps:cNvSpPr>
                        <wps:spPr bwMode="auto">
                          <a:xfrm>
                            <a:off x="2623820" y="2252345"/>
                            <a:ext cx="1041400" cy="825500"/>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center"/>
                                <w:rPr>
                                  <w:sz w:val="18"/>
                                  <w:szCs w:val="18"/>
                                </w:rPr>
                              </w:pPr>
                              <w:r>
                                <w:rPr>
                                  <w:sz w:val="18"/>
                                  <w:szCs w:val="18"/>
                                </w:rPr>
                                <w:t>Production</w:t>
                              </w:r>
                            </w:p>
                            <w:p>
                              <w:pPr>
                                <w:jc w:val="center"/>
                                <w:rPr>
                                  <w:sz w:val="18"/>
                                  <w:szCs w:val="18"/>
                                </w:rPr>
                              </w:pPr>
                              <w:r>
                                <w:rPr>
                                  <w:sz w:val="18"/>
                                  <w:szCs w:val="18"/>
                                </w:rPr>
                                <w:t>Group</w:t>
                              </w:r>
                            </w:p>
                            <w:p>
                              <w:pPr>
                                <w:jc w:val="center"/>
                                <w:rPr>
                                  <w:sz w:val="18"/>
                                  <w:szCs w:val="18"/>
                                </w:rPr>
                              </w:pPr>
                              <w:r>
                                <w:rPr>
                                  <w:rFonts w:hint="eastAsia"/>
                                  <w:sz w:val="18"/>
                                  <w:szCs w:val="18"/>
                                </w:rPr>
                                <w:t>生产组</w:t>
                              </w:r>
                            </w:p>
                            <w:p>
                              <w:pPr>
                                <w:jc w:val="center"/>
                              </w:pPr>
                            </w:p>
                          </w:txbxContent>
                        </wps:txbx>
                        <wps:bodyPr rot="0" vert="horz" wrap="square" lIns="91440" tIns="45720" rIns="91440" bIns="45720" anchor="ctr" anchorCtr="0" upright="1">
                          <a:noAutofit/>
                        </wps:bodyPr>
                      </wps:wsp>
                      <wps:wsp>
                        <wps:cNvPr id="18454" name="圆角矩形 32"/>
                        <wps:cNvSpPr>
                          <a:spLocks noChangeArrowheads="1"/>
                        </wps:cNvSpPr>
                        <wps:spPr bwMode="auto">
                          <a:xfrm>
                            <a:off x="3704303" y="2244578"/>
                            <a:ext cx="1115978" cy="80962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left"/>
                                <w:rPr>
                                  <w:sz w:val="18"/>
                                  <w:szCs w:val="18"/>
                                </w:rPr>
                              </w:pPr>
                              <w:r>
                                <w:rPr>
                                  <w:sz w:val="18"/>
                                  <w:szCs w:val="18"/>
                                </w:rPr>
                                <w:t>Stockgroup</w:t>
                              </w:r>
                            </w:p>
                            <w:p>
                              <w:pPr>
                                <w:jc w:val="left"/>
                                <w:rPr>
                                  <w:sz w:val="18"/>
                                  <w:szCs w:val="18"/>
                                </w:rPr>
                              </w:pPr>
                              <w:r>
                                <w:rPr>
                                  <w:rFonts w:hint="eastAsia"/>
                                  <w:sz w:val="18"/>
                                  <w:szCs w:val="18"/>
                                </w:rPr>
                                <w:t>仓库组</w:t>
                              </w:r>
                            </w:p>
                            <w:p>
                              <w:pPr>
                                <w:jc w:val="left"/>
                              </w:pPr>
                            </w:p>
                          </w:txbxContent>
                        </wps:txbx>
                        <wps:bodyPr rot="0" vert="horz" wrap="square" lIns="91440" tIns="45720" rIns="91440" bIns="45720" anchor="ctr" anchorCtr="0" upright="1">
                          <a:noAutofit/>
                        </wps:bodyPr>
                      </wps:wsp>
                      <wps:wsp>
                        <wps:cNvPr id="18455" name="圆角矩形 33"/>
                        <wps:cNvSpPr>
                          <a:spLocks noChangeArrowheads="1"/>
                        </wps:cNvSpPr>
                        <wps:spPr bwMode="auto">
                          <a:xfrm>
                            <a:off x="4866005" y="2259965"/>
                            <a:ext cx="1136650" cy="809625"/>
                          </a:xfrm>
                          <a:prstGeom prst="roundRect">
                            <a:avLst>
                              <a:gd name="adj" fmla="val 16667"/>
                            </a:avLst>
                          </a:prstGeom>
                          <a:gradFill rotWithShape="1">
                            <a:gsLst>
                              <a:gs pos="0">
                                <a:srgbClr val="E5EEFF"/>
                              </a:gs>
                              <a:gs pos="64999">
                                <a:srgbClr val="BFD5FF"/>
                              </a:gs>
                              <a:gs pos="100000">
                                <a:srgbClr val="A3C4FF"/>
                              </a:gs>
                            </a:gsLst>
                            <a:lin ang="5400000" scaled="1"/>
                          </a:gradFill>
                          <a:ln w="9525">
                            <a:solidFill>
                              <a:srgbClr val="4A7EBB"/>
                            </a:solidFill>
                            <a:round/>
                          </a:ln>
                          <a:effectLst>
                            <a:outerShdw dist="20000" dir="5400000" rotWithShape="0">
                              <a:srgbClr val="808080">
                                <a:alpha val="37999"/>
                              </a:srgbClr>
                            </a:outerShdw>
                          </a:effectLst>
                        </wps:spPr>
                        <wps:txbx>
                          <w:txbxContent>
                            <w:p>
                              <w:pPr>
                                <w:jc w:val="left"/>
                                <w:rPr>
                                  <w:sz w:val="18"/>
                                  <w:szCs w:val="18"/>
                                </w:rPr>
                              </w:pPr>
                              <w:r>
                                <w:rPr>
                                  <w:sz w:val="18"/>
                                  <w:szCs w:val="18"/>
                                </w:rPr>
                                <w:t>ITGroup/SystemAdmin</w:t>
                              </w:r>
                            </w:p>
                            <w:p>
                              <w:pPr>
                                <w:jc w:val="left"/>
                                <w:rPr>
                                  <w:sz w:val="18"/>
                                  <w:szCs w:val="18"/>
                                </w:rPr>
                              </w:pPr>
                              <w:r>
                                <w:rPr>
                                  <w:sz w:val="18"/>
                                  <w:szCs w:val="18"/>
                                </w:rPr>
                                <w:t>IT</w:t>
                              </w:r>
                              <w:r>
                                <w:rPr>
                                  <w:rFonts w:hint="eastAsia"/>
                                  <w:sz w:val="18"/>
                                  <w:szCs w:val="18"/>
                                </w:rPr>
                                <w:t>组</w:t>
                              </w:r>
                              <w:r>
                                <w:rPr>
                                  <w:sz w:val="18"/>
                                  <w:szCs w:val="18"/>
                                </w:rPr>
                                <w:t>/</w:t>
                              </w:r>
                              <w:r>
                                <w:rPr>
                                  <w:rFonts w:hint="eastAsia"/>
                                  <w:sz w:val="18"/>
                                  <w:szCs w:val="18"/>
                                </w:rPr>
                                <w:t>系统管理员</w:t>
                              </w:r>
                            </w:p>
                            <w:p>
                              <w:pPr>
                                <w:jc w:val="left"/>
                              </w:pPr>
                            </w:p>
                          </w:txbxContent>
                        </wps:txbx>
                        <wps:bodyPr rot="0" vert="horz" wrap="square" lIns="91440" tIns="45720" rIns="91440" bIns="45720" anchor="ctr" anchorCtr="0" upright="1">
                          <a:noAutofit/>
                        </wps:bodyPr>
                      </wps:wsp>
                      <wps:wsp>
                        <wps:cNvPr id="18457" name="丁字箭头 39"/>
                        <wps:cNvSpPr>
                          <a:spLocks noChangeArrowheads="1"/>
                        </wps:cNvSpPr>
                        <wps:spPr bwMode="auto">
                          <a:xfrm>
                            <a:off x="1534160" y="659765"/>
                            <a:ext cx="1089035" cy="524478"/>
                          </a:xfrm>
                          <a:custGeom>
                            <a:avLst/>
                            <a:gdLst>
                              <a:gd name="T0" fmla="*/ 0 w 1089025"/>
                              <a:gd name="T1" fmla="*/ 409261 h 524510"/>
                              <a:gd name="T2" fmla="*/ 131129 w 1089025"/>
                              <a:gd name="T3" fmla="*/ 294043 h 524510"/>
                              <a:gd name="T4" fmla="*/ 131129 w 1089025"/>
                              <a:gd name="T5" fmla="*/ 359603 h 524510"/>
                              <a:gd name="T6" fmla="*/ 494857 w 1089025"/>
                              <a:gd name="T7" fmla="*/ 359603 h 524510"/>
                              <a:gd name="T8" fmla="*/ 494857 w 1089025"/>
                              <a:gd name="T9" fmla="*/ 131120 h 524510"/>
                              <a:gd name="T10" fmla="*/ 429292 w 1089025"/>
                              <a:gd name="T11" fmla="*/ 131120 h 524510"/>
                              <a:gd name="T12" fmla="*/ 544518 w 1089025"/>
                              <a:gd name="T13" fmla="*/ 0 h 524510"/>
                              <a:gd name="T14" fmla="*/ 659743 w 1089025"/>
                              <a:gd name="T15" fmla="*/ 131120 h 524510"/>
                              <a:gd name="T16" fmla="*/ 594178 w 1089025"/>
                              <a:gd name="T17" fmla="*/ 131120 h 524510"/>
                              <a:gd name="T18" fmla="*/ 594178 w 1089025"/>
                              <a:gd name="T19" fmla="*/ 359603 h 524510"/>
                              <a:gd name="T20" fmla="*/ 957907 w 1089025"/>
                              <a:gd name="T21" fmla="*/ 359603 h 524510"/>
                              <a:gd name="T22" fmla="*/ 957907 w 1089025"/>
                              <a:gd name="T23" fmla="*/ 294043 h 524510"/>
                              <a:gd name="T24" fmla="*/ 1089035 w 1089025"/>
                              <a:gd name="T25" fmla="*/ 409261 h 524510"/>
                              <a:gd name="T26" fmla="*/ 957907 w 1089025"/>
                              <a:gd name="T27" fmla="*/ 524478 h 524510"/>
                              <a:gd name="T28" fmla="*/ 957907 w 1089025"/>
                              <a:gd name="T29" fmla="*/ 458918 h 524510"/>
                              <a:gd name="T30" fmla="*/ 131129 w 1089025"/>
                              <a:gd name="T31" fmla="*/ 458918 h 524510"/>
                              <a:gd name="T32" fmla="*/ 131129 w 1089025"/>
                              <a:gd name="T33" fmla="*/ 524478 h 524510"/>
                              <a:gd name="T34" fmla="*/ 0 w 1089025"/>
                              <a:gd name="T35" fmla="*/ 409261 h 52451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089025" h="524510">
                                <a:moveTo>
                                  <a:pt x="0" y="409286"/>
                                </a:moveTo>
                                <a:lnTo>
                                  <a:pt x="131128" y="294061"/>
                                </a:lnTo>
                                <a:lnTo>
                                  <a:pt x="131128" y="359625"/>
                                </a:lnTo>
                                <a:lnTo>
                                  <a:pt x="494852" y="359625"/>
                                </a:lnTo>
                                <a:lnTo>
                                  <a:pt x="494852" y="131128"/>
                                </a:lnTo>
                                <a:lnTo>
                                  <a:pt x="429288" y="131128"/>
                                </a:lnTo>
                                <a:lnTo>
                                  <a:pt x="544513" y="0"/>
                                </a:lnTo>
                                <a:lnTo>
                                  <a:pt x="659737" y="131128"/>
                                </a:lnTo>
                                <a:lnTo>
                                  <a:pt x="594173" y="131128"/>
                                </a:lnTo>
                                <a:lnTo>
                                  <a:pt x="594173" y="359625"/>
                                </a:lnTo>
                                <a:lnTo>
                                  <a:pt x="957898" y="359625"/>
                                </a:lnTo>
                                <a:lnTo>
                                  <a:pt x="957898" y="294061"/>
                                </a:lnTo>
                                <a:lnTo>
                                  <a:pt x="1089025" y="409286"/>
                                </a:lnTo>
                                <a:lnTo>
                                  <a:pt x="957898" y="524510"/>
                                </a:lnTo>
                                <a:lnTo>
                                  <a:pt x="957898" y="458946"/>
                                </a:lnTo>
                                <a:lnTo>
                                  <a:pt x="131128" y="458946"/>
                                </a:lnTo>
                                <a:lnTo>
                                  <a:pt x="131128" y="524510"/>
                                </a:lnTo>
                                <a:lnTo>
                                  <a:pt x="0" y="409286"/>
                                </a:lnTo>
                                <a:close/>
                              </a:path>
                            </a:pathLst>
                          </a:custGeom>
                          <a:gradFill rotWithShape="1">
                            <a:gsLst>
                              <a:gs pos="0">
                                <a:srgbClr val="E5EEFF"/>
                              </a:gs>
                              <a:gs pos="64999">
                                <a:srgbClr val="BFD5FF"/>
                              </a:gs>
                              <a:gs pos="100000">
                                <a:srgbClr val="A3C4FF"/>
                              </a:gs>
                            </a:gsLst>
                            <a:lin ang="5400000" scaled="1"/>
                          </a:gradFill>
                          <a:ln w="9525" cmpd="sng">
                            <a:solidFill>
                              <a:srgbClr val="4A7EBB"/>
                            </a:solidFill>
                            <a:round/>
                          </a:ln>
                          <a:effectLst>
                            <a:outerShdw dist="20000" dir="5400000" rotWithShape="0">
                              <a:srgbClr val="000000">
                                <a:alpha val="37999"/>
                              </a:srgbClr>
                            </a:outerShdw>
                          </a:effectLst>
                        </wps:spPr>
                        <wps:bodyPr rot="0" vert="horz" wrap="square" lIns="91440" tIns="45720" rIns="91440" bIns="45720" anchor="ctr" anchorCtr="0" upright="1">
                          <a:noAutofit/>
                        </wps:bodyPr>
                      </wps:wsp>
                      <wps:wsp>
                        <wps:cNvPr id="18458" name="下箭头 40"/>
                        <wps:cNvSpPr>
                          <a:spLocks noChangeArrowheads="1"/>
                        </wps:cNvSpPr>
                        <wps:spPr bwMode="auto">
                          <a:xfrm>
                            <a:off x="572135" y="1591945"/>
                            <a:ext cx="111125" cy="516255"/>
                          </a:xfrm>
                          <a:prstGeom prst="downArrow">
                            <a:avLst>
                              <a:gd name="adj1" fmla="val 50000"/>
                              <a:gd name="adj2" fmla="val 49984"/>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59" name="矩形 44"/>
                        <wps:cNvSpPr>
                          <a:spLocks noChangeArrowheads="1"/>
                        </wps:cNvSpPr>
                        <wps:spPr bwMode="auto">
                          <a:xfrm>
                            <a:off x="1995170" y="1918335"/>
                            <a:ext cx="3474085" cy="45085"/>
                          </a:xfrm>
                          <a:prstGeom prst="rect">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60" name="下箭头 45"/>
                        <wps:cNvSpPr>
                          <a:spLocks noChangeArrowheads="1"/>
                        </wps:cNvSpPr>
                        <wps:spPr bwMode="auto">
                          <a:xfrm>
                            <a:off x="3343275" y="1492885"/>
                            <a:ext cx="134620" cy="396240"/>
                          </a:xfrm>
                          <a:prstGeom prst="downArrow">
                            <a:avLst>
                              <a:gd name="adj1" fmla="val 50000"/>
                              <a:gd name="adj2" fmla="val 49983"/>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61" name="下箭头 46"/>
                        <wps:cNvSpPr>
                          <a:spLocks noChangeArrowheads="1"/>
                        </wps:cNvSpPr>
                        <wps:spPr bwMode="auto">
                          <a:xfrm>
                            <a:off x="1963420" y="1981835"/>
                            <a:ext cx="134620" cy="253365"/>
                          </a:xfrm>
                          <a:prstGeom prst="downArrow">
                            <a:avLst>
                              <a:gd name="adj1" fmla="val 50000"/>
                              <a:gd name="adj2" fmla="val 49997"/>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62" name="下箭头 47"/>
                        <wps:cNvSpPr>
                          <a:spLocks noChangeArrowheads="1"/>
                        </wps:cNvSpPr>
                        <wps:spPr bwMode="auto">
                          <a:xfrm>
                            <a:off x="3093085" y="1981835"/>
                            <a:ext cx="134620" cy="253365"/>
                          </a:xfrm>
                          <a:prstGeom prst="downArrow">
                            <a:avLst>
                              <a:gd name="adj1" fmla="val 50000"/>
                              <a:gd name="adj2" fmla="val 49997"/>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63" name="下箭头 48"/>
                        <wps:cNvSpPr>
                          <a:spLocks noChangeArrowheads="1"/>
                        </wps:cNvSpPr>
                        <wps:spPr bwMode="auto">
                          <a:xfrm>
                            <a:off x="4166235" y="1981835"/>
                            <a:ext cx="134620" cy="253365"/>
                          </a:xfrm>
                          <a:prstGeom prst="downArrow">
                            <a:avLst>
                              <a:gd name="adj1" fmla="val 50000"/>
                              <a:gd name="adj2" fmla="val 49997"/>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s:wsp>
                        <wps:cNvPr id="18475" name="下箭头 49"/>
                        <wps:cNvSpPr>
                          <a:spLocks noChangeArrowheads="1"/>
                        </wps:cNvSpPr>
                        <wps:spPr bwMode="auto">
                          <a:xfrm>
                            <a:off x="5358765" y="1981835"/>
                            <a:ext cx="134620" cy="253365"/>
                          </a:xfrm>
                          <a:prstGeom prst="downArrow">
                            <a:avLst>
                              <a:gd name="adj1" fmla="val 50000"/>
                              <a:gd name="adj2" fmla="val 49997"/>
                            </a:avLst>
                          </a:prstGeom>
                          <a:gradFill rotWithShape="1">
                            <a:gsLst>
                              <a:gs pos="0">
                                <a:srgbClr val="E5EEFF"/>
                              </a:gs>
                              <a:gs pos="64999">
                                <a:srgbClr val="BFD5FF"/>
                              </a:gs>
                              <a:gs pos="100000">
                                <a:srgbClr val="A3C4FF"/>
                              </a:gs>
                            </a:gsLst>
                            <a:lin ang="5400000" scaled="1"/>
                          </a:gradFill>
                          <a:ln w="9525">
                            <a:solidFill>
                              <a:srgbClr val="4A7EBB"/>
                            </a:solidFill>
                            <a:miter lim="800000"/>
                          </a:ln>
                          <a:effectLst>
                            <a:outerShdw dist="20000" dir="5400000" rotWithShape="0">
                              <a:srgbClr val="808080">
                                <a:alpha val="37999"/>
                              </a:srgbClr>
                            </a:outerShdw>
                          </a:effectLst>
                        </wps:spPr>
                        <wps:bodyPr rot="0" vert="horz" wrap="square" lIns="91440" tIns="45720" rIns="91440" bIns="45720" anchor="ctr" anchorCtr="0" upright="1">
                          <a:noAutofit/>
                        </wps:bodyPr>
                      </wps:wsp>
                    </wpg:wgp>
                  </a:graphicData>
                </a:graphic>
              </wp:anchor>
            </w:drawing>
          </mc:Choice>
          <mc:Fallback>
            <w:pict>
              <v:group id="_x0000_s1026" o:spid="_x0000_s1026" o:spt="203" style="position:absolute;left:0pt;margin-left:4.55pt;margin-top:21.15pt;height:241.8pt;width:448.4pt;mso-wrap-distance-bottom:0pt;mso-wrap-distance-top:0pt;z-index:251666432;mso-width-relative:page;mso-height-relative:page;" coordsize="6002655,3077845" o:gfxdata="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">
                <o:lock v:ext="edit" aspectratio="f"/>
                <v:roundrect id="圆角矩形 14" o:spid="_x0000_s1026" o:spt="2" style="position:absolute;left:1247775;top:0;height:667345;width:1669430;v-text-anchor:middle;" fillcolor="#E5EEFF" filled="t" stroked="t" coordsize="21600,21600" arcsize="0.166666666666667" o:gfxdata="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3G5b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rFonts w:hint="eastAsia"/>
                            <w:sz w:val="18"/>
                            <w:szCs w:val="18"/>
                          </w:rPr>
                          <w:t>Steering</w:t>
                        </w:r>
                        <w:r>
                          <w:rPr>
                            <w:sz w:val="18"/>
                            <w:szCs w:val="18"/>
                          </w:rPr>
                          <w:t>Committee</w:t>
                        </w:r>
                      </w:p>
                      <w:p>
                        <w:pPr>
                          <w:jc w:val="center"/>
                          <w:rPr>
                            <w:sz w:val="18"/>
                            <w:szCs w:val="18"/>
                          </w:rPr>
                        </w:pPr>
                        <w:r>
                          <w:rPr>
                            <w:rFonts w:hint="eastAsia"/>
                            <w:sz w:val="18"/>
                            <w:szCs w:val="18"/>
                          </w:rPr>
                          <w:t>项目指导委员会</w:t>
                        </w:r>
                      </w:p>
                      <w:p>
                        <w:pPr>
                          <w:jc w:val="center"/>
                        </w:pPr>
                      </w:p>
                    </w:txbxContent>
                  </v:textbox>
                </v:roundrect>
                <v:roundrect id="圆角矩形 15" o:spid="_x0000_s1026" o:spt="2" style="position:absolute;left:0;top:746125;height:746125;width:1526540;v-text-anchor:middle;" fillcolor="#E5EEFF" filled="t" stroked="t" coordsize="21600,21600" arcsize="0.166666666666667" o:gfxdata="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y9Ykr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APIoTjectManage</w:t>
                        </w:r>
                      </w:p>
                      <w:p>
                        <w:pPr>
                          <w:jc w:val="center"/>
                          <w:rPr>
                            <w:sz w:val="18"/>
                            <w:szCs w:val="18"/>
                          </w:rPr>
                        </w:pPr>
                        <w:r>
                          <w:rPr>
                            <w:sz w:val="18"/>
                            <w:szCs w:val="18"/>
                          </w:rPr>
                          <w:t>API</w:t>
                        </w:r>
                        <w:r>
                          <w:rPr>
                            <w:rFonts w:hint="eastAsia"/>
                            <w:sz w:val="18"/>
                            <w:szCs w:val="18"/>
                          </w:rPr>
                          <w:t>项目经理</w:t>
                        </w:r>
                      </w:p>
                      <w:p>
                        <w:pPr>
                          <w:jc w:val="center"/>
                        </w:pPr>
                      </w:p>
                    </w:txbxContent>
                  </v:textbox>
                </v:roundrect>
                <v:roundrect id="圆角矩形 16" o:spid="_x0000_s1026" o:spt="2" style="position:absolute;left:2639695;top:738505;height:753745;width:1592871;v-text-anchor:middle;" fillcolor="#E5EEFF" filled="t" stroked="t" coordsize="21600,21600" arcsize="0.166666666666667" o:gfxdata="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P9Cb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CustomerProjectManager</w:t>
                        </w:r>
                      </w:p>
                      <w:p>
                        <w:pPr>
                          <w:jc w:val="center"/>
                          <w:rPr>
                            <w:sz w:val="18"/>
                            <w:szCs w:val="18"/>
                          </w:rPr>
                        </w:pPr>
                        <w:r>
                          <w:rPr>
                            <w:rFonts w:hint="eastAsia"/>
                            <w:sz w:val="18"/>
                            <w:szCs w:val="18"/>
                          </w:rPr>
                          <w:t>项目经理</w:t>
                        </w:r>
                      </w:p>
                      <w:p>
                        <w:pPr>
                          <w:jc w:val="center"/>
                        </w:pPr>
                      </w:p>
                    </w:txbxContent>
                  </v:textbox>
                </v:roundrect>
                <v:roundrect id="圆角矩形 29" o:spid="_x0000_s1026" o:spt="2" style="position:absolute;left:102870;top:2252345;height:825500;width:1041400;v-text-anchor:middle;" fillcolor="#E5EEFF" filled="t" stroked="t" coordsize="21600,21600" arcsize="0.166666666666667" o:gfxdata="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4plfb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APIConsultants</w:t>
                        </w:r>
                      </w:p>
                      <w:p>
                        <w:pPr>
                          <w:jc w:val="center"/>
                          <w:rPr>
                            <w:sz w:val="18"/>
                            <w:szCs w:val="18"/>
                          </w:rPr>
                        </w:pPr>
                        <w:r>
                          <w:rPr>
                            <w:sz w:val="18"/>
                            <w:szCs w:val="18"/>
                          </w:rPr>
                          <w:t>API</w:t>
                        </w:r>
                        <w:r>
                          <w:rPr>
                            <w:rFonts w:hint="eastAsia"/>
                            <w:sz w:val="18"/>
                            <w:szCs w:val="18"/>
                          </w:rPr>
                          <w:t>顾问</w:t>
                        </w:r>
                      </w:p>
                    </w:txbxContent>
                  </v:textbox>
                </v:roundrect>
                <v:roundrect id="圆角矩形 30" o:spid="_x0000_s1026" o:spt="2" style="position:absolute;left:1510665;top:2252345;height:817880;width:1041400;v-text-anchor:middle;" fillcolor="#E5EEFF" filled="t" stroked="t" coordsize="21600,21600" arcsize="0.166666666666667" o:gfxdata="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MbA5r4A&#10;AADcAAAADwAAAAAAAAABACAAAAAiAAAAZHJzL2Rvd25yZXYueG1sUEsBAhQAFAAAAAgAh07iQDMv&#10;BZ47AAAAOQAAABAAAAAAAAAAAQAgAAAADQEAAGRycy9zaGFwZXhtbC54bWxQSwUGAAAAAAYABgBb&#10;AQAAtw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MaintenanceGroup</w:t>
                        </w:r>
                      </w:p>
                      <w:p>
                        <w:pPr>
                          <w:jc w:val="center"/>
                        </w:pPr>
                        <w:r>
                          <w:rPr>
                            <w:rFonts w:hint="eastAsia"/>
                            <w:sz w:val="18"/>
                            <w:szCs w:val="18"/>
                          </w:rPr>
                          <w:t>维护组</w:t>
                        </w:r>
                      </w:p>
                    </w:txbxContent>
                  </v:textbox>
                </v:roundrect>
                <v:roundrect id="圆角矩形 31" o:spid="_x0000_s1026" o:spt="2" style="position:absolute;left:2623820;top:2252345;height:825500;width:1041400;v-text-anchor:middle;" fillcolor="#E5EEFF" filled="t" stroked="t" coordsize="21600,21600" arcsize="0.166666666666667" o:gfxdata="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92&#10;Y1vCAAAA3gAAAA8AAAAAAAAAAQAgAAAAIgAAAGRycy9kb3ducmV2LnhtbFBLAQIUABQAAAAIAIdO&#10;4kAzLwWeOwAAADkAAAAQAAAAAAAAAAEAIAAAABEBAABkcnMvc2hhcGV4bWwueG1sUEsFBgAAAAAG&#10;AAYAWwEAALsDA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center"/>
                          <w:rPr>
                            <w:sz w:val="18"/>
                            <w:szCs w:val="18"/>
                          </w:rPr>
                        </w:pPr>
                        <w:r>
                          <w:rPr>
                            <w:sz w:val="18"/>
                            <w:szCs w:val="18"/>
                          </w:rPr>
                          <w:t>Production</w:t>
                        </w:r>
                      </w:p>
                      <w:p>
                        <w:pPr>
                          <w:jc w:val="center"/>
                          <w:rPr>
                            <w:sz w:val="18"/>
                            <w:szCs w:val="18"/>
                          </w:rPr>
                        </w:pPr>
                        <w:r>
                          <w:rPr>
                            <w:sz w:val="18"/>
                            <w:szCs w:val="18"/>
                          </w:rPr>
                          <w:t>Group</w:t>
                        </w:r>
                      </w:p>
                      <w:p>
                        <w:pPr>
                          <w:jc w:val="center"/>
                          <w:rPr>
                            <w:sz w:val="18"/>
                            <w:szCs w:val="18"/>
                          </w:rPr>
                        </w:pPr>
                        <w:r>
                          <w:rPr>
                            <w:rFonts w:hint="eastAsia"/>
                            <w:sz w:val="18"/>
                            <w:szCs w:val="18"/>
                          </w:rPr>
                          <w:t>生产组</w:t>
                        </w:r>
                      </w:p>
                      <w:p>
                        <w:pPr>
                          <w:jc w:val="center"/>
                        </w:pPr>
                      </w:p>
                    </w:txbxContent>
                  </v:textbox>
                </v:roundrect>
                <v:roundrect id="圆角矩形 32" o:spid="_x0000_s1026" o:spt="2" style="position:absolute;left:3704303;top:2244578;height:809625;width:1115978;v-text-anchor:middle;" fillcolor="#E5EEFF" filled="t" stroked="t" coordsize="21600,21600" arcsize="0.166666666666667" o:gfxdata="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3l&#10;I2DCAAAA3gAAAA8AAAAAAAAAAQAgAAAAIgAAAGRycy9kb3ducmV2LnhtbFBLAQIUABQAAAAIAIdO&#10;4kAzLwWeOwAAADkAAAAQAAAAAAAAAAEAIAAAABEBAABkcnMvc2hhcGV4bWwueG1sUEsFBgAAAAAG&#10;AAYAWwEAALsDA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left"/>
                          <w:rPr>
                            <w:sz w:val="18"/>
                            <w:szCs w:val="18"/>
                          </w:rPr>
                        </w:pPr>
                        <w:r>
                          <w:rPr>
                            <w:sz w:val="18"/>
                            <w:szCs w:val="18"/>
                          </w:rPr>
                          <w:t>Stockgroup</w:t>
                        </w:r>
                      </w:p>
                      <w:p>
                        <w:pPr>
                          <w:jc w:val="left"/>
                          <w:rPr>
                            <w:sz w:val="18"/>
                            <w:szCs w:val="18"/>
                          </w:rPr>
                        </w:pPr>
                        <w:r>
                          <w:rPr>
                            <w:rFonts w:hint="eastAsia"/>
                            <w:sz w:val="18"/>
                            <w:szCs w:val="18"/>
                          </w:rPr>
                          <w:t>仓库组</w:t>
                        </w:r>
                      </w:p>
                      <w:p>
                        <w:pPr>
                          <w:jc w:val="left"/>
                        </w:pPr>
                      </w:p>
                    </w:txbxContent>
                  </v:textbox>
                </v:roundrect>
                <v:roundrect id="圆角矩形 33" o:spid="_x0000_s1026" o:spt="2" style="position:absolute;left:4866005;top:2259965;height:809625;width:1136650;v-text-anchor:middle;" fillcolor="#E5EEFF" filled="t" stroked="t" coordsize="21600,21600" arcsize="0.166666666666667" o:gfxdata="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qmG&#10;+8EAAADeAAAADwAAAAAAAAABACAAAAAiAAAAZHJzL2Rvd25yZXYueG1sUEsBAhQAFAAAAAgAh07i&#10;QDMvBZ47AAAAOQAAABAAAAAAAAAAAQAgAAAAEAEAAGRycy9zaGFwZXhtbC54bWxQSwUGAAAAAAYA&#10;BgBbAQAAugMAAAAA&#10;">
                  <v:fill type="gradient" on="t" color2="#A3C4FF" colors="0f #E5EEFF;42598f #BFD5FF;65536f #A3C4FF" focus="100%" focussize="0,0" rotate="t"/>
                  <v:stroke color="#4A7EBB" joinstyle="round"/>
                  <v:imagedata o:title=""/>
                  <o:lock v:ext="edit" aspectratio="f"/>
                  <v:shadow on="t" color="#808080" opacity="24903f" offset="0pt,1.5748031496063pt" origin="0f,32768f" matrix="65536f,0f,0f,65536f"/>
                  <v:textbox>
                    <w:txbxContent>
                      <w:p>
                        <w:pPr>
                          <w:jc w:val="left"/>
                          <w:rPr>
                            <w:sz w:val="18"/>
                            <w:szCs w:val="18"/>
                          </w:rPr>
                        </w:pPr>
                        <w:r>
                          <w:rPr>
                            <w:sz w:val="18"/>
                            <w:szCs w:val="18"/>
                          </w:rPr>
                          <w:t>ITGroup/SystemAdmin</w:t>
                        </w:r>
                      </w:p>
                      <w:p>
                        <w:pPr>
                          <w:jc w:val="left"/>
                          <w:rPr>
                            <w:sz w:val="18"/>
                            <w:szCs w:val="18"/>
                          </w:rPr>
                        </w:pPr>
                        <w:r>
                          <w:rPr>
                            <w:sz w:val="18"/>
                            <w:szCs w:val="18"/>
                          </w:rPr>
                          <w:t>IT</w:t>
                        </w:r>
                        <w:r>
                          <w:rPr>
                            <w:rFonts w:hint="eastAsia"/>
                            <w:sz w:val="18"/>
                            <w:szCs w:val="18"/>
                          </w:rPr>
                          <w:t>组</w:t>
                        </w:r>
                        <w:r>
                          <w:rPr>
                            <w:sz w:val="18"/>
                            <w:szCs w:val="18"/>
                          </w:rPr>
                          <w:t>/</w:t>
                        </w:r>
                        <w:r>
                          <w:rPr>
                            <w:rFonts w:hint="eastAsia"/>
                            <w:sz w:val="18"/>
                            <w:szCs w:val="18"/>
                          </w:rPr>
                          <w:t>系统管理员</w:t>
                        </w:r>
                      </w:p>
                      <w:p>
                        <w:pPr>
                          <w:jc w:val="left"/>
                        </w:pPr>
                      </w:p>
                    </w:txbxContent>
                  </v:textbox>
                </v:roundrect>
                <v:shape id="丁字箭头 39" o:spid="_x0000_s1026" o:spt="100" style="position:absolute;left:1534160;top:659765;height:524478;width:1089035;v-text-anchor:middle;" fillcolor="#E5EEFF" filled="t" stroked="t" coordsize="1089025,524510" o:gfxdata="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w2/&#10;wAAAAN4AAAAPAAAAAAAAAAEAIAAAACIAAABkcnMvZG93bnJldi54bWxQSwECFAAUAAAACACHTuJA&#10;My8FnjsAAAA5AAAAEAAAAAAAAAABACAAAAAPAQAAZHJzL3NoYXBleG1sLnhtbFBLBQYAAAAABgAG&#10;AFsBAAC5AwAAAAA=&#10;" path="m0,409286l131128,294061,131128,359625,494852,359625,494852,131128,429288,131128,544513,0,659737,131128,594173,131128,594173,359625,957898,359625,957898,294061,1089025,409286,957898,524510,957898,458946,131128,458946,131128,524510,0,409286xe">
                  <v:path o:connectlocs="0,409236;131130,294025;131130,359581;494861,359581;494861,131112;429295,131112;544523,0;659749,131112;594183,131112;594183,359581;957915,359581;957915,294025;1089045,409236;957915,524446;957915,458890;131130,458890;131130,524446;0,409236" o:connectangles="0,0,0,0,0,0,0,0,0,0,0,0,0,0,0,0,0,0"/>
                  <v:fill type="gradient" on="t" color2="#A3C4FF" colors="0f #E5EEFF;42598f #BFD5FF;65536f #A3C4FF" focus="100%" focussize="0,0" rotate="t"/>
                  <v:stroke color="#4A7EBB" joinstyle="round"/>
                  <v:imagedata o:title=""/>
                  <o:lock v:ext="edit" aspectratio="f"/>
                  <v:shadow on="t" color="#000000" opacity="24903f" offset="0pt,1.5748031496063pt" origin="0f,32768f" matrix="65536f,0f,0f,65536f"/>
                </v:shape>
                <v:shape id="下箭头 40" o:spid="_x0000_s1026" o:spt="67" type="#_x0000_t67" style="position:absolute;left:572135;top:1591945;height:516255;width:111125;v-text-anchor:middle;" fillcolor="#E5EEFF" filled="t" stroked="t" coordsize="21600,21600" o:gfxdata="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2S&#10;Mn3CAAAA3gAAAA8AAAAAAAAAAQAgAAAAIgAAAGRycy9kb3ducmV2LnhtbFBLAQIUABQAAAAIAIdO&#10;4kAzLwWeOwAAADkAAAAQAAAAAAAAAAEAIAAAABEBAABkcnMvc2hhcGV4bWwueG1sUEsFBgAAAAAG&#10;AAYAWwEAALsDAAAAAA==&#10;" adj="19277,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rect id="矩形 44" o:spid="_x0000_s1026" o:spt="1" style="position:absolute;left:1995170;top:1918335;height:45085;width:3474085;v-text-anchor:middle;" fillcolor="#E5EEFF" filled="t" stroked="t" coordsize="21600,21600" o:gfxdata="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jnz/vQAA&#10;AN4AAAAPAAAAAAAAAAEAIAAAACIAAABkcnMvZG93bnJldi54bWxQSwECFAAUAAAACACHTuJAMy8F&#10;njsAAAA5AAAAEAAAAAAAAAABACAAAAAMAQAAZHJzL3NoYXBleG1sLnhtbFBLBQYAAAAABgAGAFsB&#10;AAC2AwAAAAA=&#1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rect>
                <v:shape id="下箭头 45" o:spid="_x0000_s1026" o:spt="67" type="#_x0000_t67" style="position:absolute;left:3343275;top:1492885;height:396240;width:134620;v-text-anchor:middle;" fillcolor="#E5EEFF" filled="t" stroked="t" coordsize="21600,21600" o:gfxdata="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CDGw&#10;wAAAAN4AAAAPAAAAAAAAAAEAIAAAACIAAABkcnMvZG93bnJldi54bWxQSwECFAAUAAAACACHTuJA&#10;My8FnjsAAAA5AAAAEAAAAAAAAAABACAAAAAPAQAAZHJzL3NoYXBleG1sLnhtbFBLBQYAAAAABgAG&#10;AFsBAAC5AwAAAAA=&#10;" adj="17933,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shape id="下箭头 46" o:spid="_x0000_s1026" o:spt="67" type="#_x0000_t67" style="position:absolute;left:1963420;top:1981835;height:253365;width:134620;v-text-anchor:middle;" fillcolor="#E5EEFF" filled="t" stroked="t" coordsize="21600,21600" o:gfxdata="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hw68rsAAADe&#10;AAAADwAAAAAAAAABACAAAAAiAAAAZHJzL2Rvd25yZXYueG1sUEsBAhQAFAAAAAgAh07iQDMvBZ47&#10;AAAAOQAAABAAAAAAAAAAAQAgAAAACgEAAGRycy9zaGFwZXhtbC54bWxQSwUGAAAAAAYABgBbAQAA&#10;tAMAAAAA&#10;" adj="15862,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shape id="下箭头 47" o:spid="_x0000_s1026" o:spt="67" type="#_x0000_t67" style="position:absolute;left:3093085;top:1981835;height:253365;width:134620;v-text-anchor:middle;" fillcolor="#E5EEFF" filled="t" stroked="t" coordsize="21600,21600" o:gfxdata="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s6khb4A&#10;AADeAAAADwAAAAAAAAABACAAAAAiAAAAZHJzL2Rvd25yZXYueG1sUEsBAhQAFAAAAAgAh07iQDMv&#10;BZ47AAAAOQAAABAAAAAAAAAAAQAgAAAADQEAAGRycy9zaGFwZXhtbC54bWxQSwUGAAAAAAYABgBb&#10;AQAAtwMAAAAA&#10;" adj="15862,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shape id="下箭头 48" o:spid="_x0000_s1026" o:spt="67" type="#_x0000_t67" style="position:absolute;left:4166235;top:1981835;height:253365;width:134620;v-text-anchor:middle;" fillcolor="#E5EEFF" filled="t" stroked="t" coordsize="21600,21600" o:gfxdata="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CAR68AAAA&#10;3gAAAA8AAAAAAAAAAQAgAAAAIgAAAGRycy9kb3ducmV2LnhtbFBLAQIUABQAAAAIAIdO4kAzLwWe&#10;OwAAADkAAAAQAAAAAAAAAAEAIAAAAAsBAABkcnMvc2hhcGV4bWwueG1sUEsFBgAAAAAGAAYAWwEA&#10;ALUDAAAAAA==&#10;" adj="15862,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v:shape id="下箭头 49" o:spid="_x0000_s1026" o:spt="67" type="#_x0000_t67" style="position:absolute;left:5358765;top:1981835;height:253365;width:134620;v-text-anchor:middle;" fillcolor="#E5EEFF" filled="t" stroked="t" coordsize="21600,21600" o:gfxdata="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P6qLL4A&#10;AADeAAAADwAAAAAAAAABACAAAAAiAAAAZHJzL2Rvd25yZXYueG1sUEsBAhQAFAAAAAgAh07iQDMv&#10;BZ47AAAAOQAAABAAAAAAAAAAAQAgAAAADQEAAGRycy9zaGFwZXhtbC54bWxQSwUGAAAAAAYABgBb&#10;AQAAtwMAAAAA&#10;" adj="15862,5400">
                  <v:fill type="gradient" on="t" color2="#A3C4FF" colors="0f #E5EEFF;42598f #BFD5FF;65536f #A3C4FF" focus="100%" focussize="0,0" rotate="t"/>
                  <v:stroke color="#4A7EBB" miterlimit="8" joinstyle="miter"/>
                  <v:imagedata o:title=""/>
                  <o:lock v:ext="edit" aspectratio="f"/>
                  <v:shadow on="t" color="#808080" opacity="24903f" offset="0pt,1.5748031496063pt" origin="0f,32768f" matrix="65536f,0f,0f,65536f"/>
                </v:shape>
                <w10:wrap type="topAndBottom"/>
              </v:group>
            </w:pict>
          </mc:Fallback>
        </mc:AlternateContent>
      </w:r>
    </w:p>
    <w:tbl>
      <w:tblPr>
        <w:tblStyle w:val="41"/>
        <w:tblW w:w="9180" w:type="dxa"/>
        <w:jc w:val="center"/>
        <w:tblInd w:w="0" w:type="dxa"/>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3261"/>
        <w:gridCol w:w="2835"/>
        <w:gridCol w:w="3084"/>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3261"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供应商关键资源</w:t>
            </w:r>
          </w:p>
        </w:tc>
        <w:tc>
          <w:tcPr>
            <w:tcW w:w="2835"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姓名</w:t>
            </w:r>
          </w:p>
        </w:tc>
        <w:tc>
          <w:tcPr>
            <w:tcW w:w="3084" w:type="dxa"/>
            <w:tcBorders>
              <w:top w:val="single" w:color="C00000" w:sz="12" w:space="0"/>
              <w:bottom w:val="single" w:color="C00000" w:sz="6" w:space="0"/>
            </w:tcBorders>
            <w:shd w:val="clear" w:color="auto" w:fill="A5A5A5"/>
          </w:tcPr>
          <w:p>
            <w:pPr>
              <w:widowControl/>
              <w:tabs>
                <w:tab w:val="center" w:pos="2301"/>
              </w:tabs>
              <w:jc w:val="left"/>
              <w:rPr>
                <w:rFonts w:ascii="Arial" w:hAnsi="Arial" w:cs="Arial"/>
                <w:b/>
                <w:color w:val="FFFFFF"/>
                <w:kern w:val="0"/>
                <w:sz w:val="18"/>
                <w:szCs w:val="18"/>
              </w:rPr>
            </w:pPr>
            <w:r>
              <w:rPr>
                <w:rFonts w:ascii="Arial" w:hAnsi="Arial" w:cs="Arial"/>
                <w:b/>
                <w:color w:val="FFFFFF"/>
                <w:kern w:val="0"/>
                <w:sz w:val="18"/>
                <w:szCs w:val="18"/>
              </w:rPr>
              <w:t>里程碑ID</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3261" w:type="dxa"/>
            <w:tcBorders>
              <w:top w:val="single" w:color="C00000" w:sz="6" w:space="0"/>
            </w:tcBorders>
          </w:tcPr>
          <w:p>
            <w:pPr>
              <w:widowControl/>
              <w:jc w:val="left"/>
              <w:rPr>
                <w:rFonts w:ascii="Arial" w:hAnsi="Arial" w:cs="Arial"/>
                <w:kern w:val="0"/>
                <w:sz w:val="18"/>
                <w:szCs w:val="18"/>
              </w:rPr>
            </w:pPr>
            <w:r>
              <w:rPr>
                <w:rFonts w:ascii="Arial" w:hAnsi="Arial" w:cs="Arial"/>
                <w:kern w:val="0"/>
                <w:sz w:val="18"/>
                <w:szCs w:val="18"/>
              </w:rPr>
              <w:t>技术总顾问</w:t>
            </w:r>
          </w:p>
        </w:tc>
        <w:tc>
          <w:tcPr>
            <w:tcW w:w="2835" w:type="dxa"/>
            <w:tcBorders>
              <w:top w:val="single" w:color="C00000" w:sz="6" w:space="0"/>
            </w:tcBorders>
          </w:tcPr>
          <w:p>
            <w:pPr>
              <w:widowControl/>
              <w:jc w:val="left"/>
              <w:rPr>
                <w:rFonts w:ascii="Arial" w:hAnsi="Arial" w:cs="Arial"/>
                <w:kern w:val="0"/>
                <w:sz w:val="18"/>
                <w:szCs w:val="18"/>
              </w:rPr>
            </w:pPr>
          </w:p>
        </w:tc>
        <w:tc>
          <w:tcPr>
            <w:tcW w:w="3084" w:type="dxa"/>
            <w:tcBorders>
              <w:top w:val="single" w:color="C00000" w:sz="6" w:space="0"/>
            </w:tcBorders>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3261" w:type="dxa"/>
            <w:tcBorders>
              <w:top w:val="single" w:color="C00000" w:sz="6" w:space="0"/>
            </w:tcBorders>
          </w:tcPr>
          <w:p>
            <w:pPr>
              <w:widowControl/>
              <w:jc w:val="left"/>
              <w:rPr>
                <w:rFonts w:ascii="Arial" w:hAnsi="Arial" w:cs="Arial"/>
                <w:kern w:val="0"/>
                <w:sz w:val="18"/>
                <w:szCs w:val="18"/>
              </w:rPr>
            </w:pPr>
            <w:r>
              <w:rPr>
                <w:rFonts w:ascii="Arial" w:hAnsi="Arial" w:cs="Arial"/>
                <w:kern w:val="0"/>
                <w:sz w:val="18"/>
                <w:szCs w:val="18"/>
              </w:rPr>
              <w:t>项目经理</w:t>
            </w:r>
          </w:p>
        </w:tc>
        <w:tc>
          <w:tcPr>
            <w:tcW w:w="2835" w:type="dxa"/>
            <w:tcBorders>
              <w:top w:val="single" w:color="C00000" w:sz="6" w:space="0"/>
            </w:tcBorders>
          </w:tcPr>
          <w:p>
            <w:pPr>
              <w:widowControl/>
              <w:jc w:val="left"/>
              <w:rPr>
                <w:rFonts w:ascii="Arial" w:hAnsi="Arial" w:cs="Arial"/>
                <w:kern w:val="0"/>
                <w:sz w:val="18"/>
                <w:szCs w:val="18"/>
              </w:rPr>
            </w:pPr>
          </w:p>
        </w:tc>
        <w:tc>
          <w:tcPr>
            <w:tcW w:w="3084" w:type="dxa"/>
            <w:tcBorders>
              <w:top w:val="single" w:color="C00000" w:sz="6" w:space="0"/>
            </w:tcBorders>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3261" w:type="dxa"/>
            <w:tcBorders>
              <w:top w:val="single" w:color="C00000" w:sz="6" w:space="0"/>
            </w:tcBorders>
          </w:tcPr>
          <w:p>
            <w:pPr>
              <w:widowControl/>
              <w:jc w:val="left"/>
              <w:rPr>
                <w:rFonts w:ascii="Arial" w:hAnsi="Arial" w:cs="Arial"/>
                <w:kern w:val="0"/>
                <w:sz w:val="18"/>
                <w:szCs w:val="18"/>
              </w:rPr>
            </w:pPr>
            <w:r>
              <w:rPr>
                <w:rFonts w:ascii="Arial" w:hAnsi="Arial" w:cs="Arial"/>
                <w:kern w:val="0"/>
                <w:sz w:val="18"/>
                <w:szCs w:val="18"/>
              </w:rPr>
              <w:t>实施顾问</w:t>
            </w:r>
          </w:p>
        </w:tc>
        <w:tc>
          <w:tcPr>
            <w:tcW w:w="2835" w:type="dxa"/>
            <w:tcBorders>
              <w:top w:val="single" w:color="C00000" w:sz="6" w:space="0"/>
            </w:tcBorders>
          </w:tcPr>
          <w:p>
            <w:pPr>
              <w:widowControl/>
              <w:jc w:val="left"/>
              <w:rPr>
                <w:rFonts w:ascii="Arial" w:hAnsi="Arial" w:cs="Arial"/>
                <w:kern w:val="0"/>
                <w:sz w:val="18"/>
                <w:szCs w:val="18"/>
              </w:rPr>
            </w:pPr>
          </w:p>
        </w:tc>
        <w:tc>
          <w:tcPr>
            <w:tcW w:w="3084" w:type="dxa"/>
            <w:tcBorders>
              <w:top w:val="single" w:color="C00000" w:sz="6" w:space="0"/>
            </w:tcBorders>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3261" w:type="dxa"/>
            <w:tcBorders>
              <w:top w:val="single" w:color="C00000" w:sz="6" w:space="0"/>
            </w:tcBorders>
          </w:tcPr>
          <w:p>
            <w:pPr>
              <w:widowControl/>
              <w:jc w:val="left"/>
              <w:rPr>
                <w:rFonts w:ascii="Arial" w:hAnsi="Arial" w:cs="Arial"/>
                <w:kern w:val="0"/>
                <w:sz w:val="18"/>
                <w:szCs w:val="18"/>
              </w:rPr>
            </w:pPr>
            <w:r>
              <w:rPr>
                <w:rFonts w:ascii="Arial" w:hAnsi="Arial" w:cs="Arial"/>
                <w:kern w:val="0"/>
                <w:sz w:val="18"/>
                <w:szCs w:val="18"/>
              </w:rPr>
              <w:t>实施顾问</w:t>
            </w:r>
          </w:p>
        </w:tc>
        <w:tc>
          <w:tcPr>
            <w:tcW w:w="2835" w:type="dxa"/>
            <w:tcBorders>
              <w:top w:val="single" w:color="C00000" w:sz="6" w:space="0"/>
            </w:tcBorders>
          </w:tcPr>
          <w:p>
            <w:pPr>
              <w:widowControl/>
              <w:jc w:val="left"/>
              <w:rPr>
                <w:rFonts w:ascii="Arial" w:hAnsi="Arial" w:cs="Arial"/>
                <w:kern w:val="0"/>
                <w:sz w:val="18"/>
                <w:szCs w:val="18"/>
              </w:rPr>
            </w:pPr>
          </w:p>
        </w:tc>
        <w:tc>
          <w:tcPr>
            <w:tcW w:w="3084" w:type="dxa"/>
            <w:tcBorders>
              <w:top w:val="single" w:color="C00000" w:sz="6" w:space="0"/>
            </w:tcBorders>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3261" w:type="dxa"/>
          </w:tcPr>
          <w:p>
            <w:pPr>
              <w:widowControl/>
              <w:jc w:val="left"/>
              <w:rPr>
                <w:rFonts w:ascii="Arial" w:hAnsi="Arial" w:cs="Arial"/>
                <w:kern w:val="0"/>
                <w:sz w:val="18"/>
                <w:szCs w:val="18"/>
              </w:rPr>
            </w:pPr>
            <w:r>
              <w:rPr>
                <w:rFonts w:hint="eastAsia" w:ascii="Arial" w:hAnsi="Arial" w:cs="Arial"/>
                <w:kern w:val="0"/>
                <w:sz w:val="18"/>
                <w:szCs w:val="18"/>
              </w:rPr>
              <w:t>研发支持</w:t>
            </w:r>
          </w:p>
        </w:tc>
        <w:tc>
          <w:tcPr>
            <w:tcW w:w="2835" w:type="dxa"/>
          </w:tcPr>
          <w:p>
            <w:pPr>
              <w:widowControl/>
              <w:jc w:val="left"/>
              <w:rPr>
                <w:rFonts w:ascii="Arial" w:hAnsi="Arial" w:cs="Arial"/>
                <w:kern w:val="0"/>
                <w:sz w:val="18"/>
                <w:szCs w:val="18"/>
              </w:rPr>
            </w:pPr>
          </w:p>
        </w:tc>
        <w:tc>
          <w:tcPr>
            <w:tcW w:w="3084" w:type="dxa"/>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3261" w:type="dxa"/>
          </w:tcPr>
          <w:p>
            <w:pPr>
              <w:widowControl/>
              <w:jc w:val="left"/>
              <w:rPr>
                <w:rFonts w:ascii="Arial" w:hAnsi="Arial" w:cs="Arial"/>
                <w:kern w:val="0"/>
                <w:sz w:val="18"/>
                <w:szCs w:val="18"/>
              </w:rPr>
            </w:pPr>
          </w:p>
        </w:tc>
        <w:tc>
          <w:tcPr>
            <w:tcW w:w="2835" w:type="dxa"/>
          </w:tcPr>
          <w:p>
            <w:pPr>
              <w:widowControl/>
              <w:jc w:val="left"/>
              <w:rPr>
                <w:rFonts w:ascii="Arial" w:hAnsi="Arial" w:cs="Arial"/>
                <w:kern w:val="0"/>
                <w:sz w:val="18"/>
                <w:szCs w:val="18"/>
              </w:rPr>
            </w:pPr>
          </w:p>
        </w:tc>
        <w:tc>
          <w:tcPr>
            <w:tcW w:w="3084" w:type="dxa"/>
          </w:tcPr>
          <w:p>
            <w:pPr>
              <w:widowControl/>
              <w:jc w:val="left"/>
              <w:rPr>
                <w:rFonts w:ascii="Arial" w:hAnsi="Arial" w:cs="Arial"/>
                <w:kern w:val="0"/>
                <w:sz w:val="18"/>
                <w:szCs w:val="18"/>
              </w:rPr>
            </w:pPr>
          </w:p>
        </w:tc>
      </w:tr>
    </w:tbl>
    <w:p>
      <w:pPr>
        <w:rPr>
          <w:vanish/>
        </w:rPr>
      </w:pPr>
    </w:p>
    <w:tbl>
      <w:tblPr>
        <w:tblStyle w:val="41"/>
        <w:tblpPr w:leftFromText="180" w:rightFromText="180" w:vertAnchor="text" w:horzAnchor="page" w:tblpX="1594" w:tblpY="185"/>
        <w:tblOverlap w:val="never"/>
        <w:tblW w:w="9180" w:type="dxa"/>
        <w:tblInd w:w="0" w:type="dxa"/>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3261"/>
        <w:gridCol w:w="2835"/>
        <w:gridCol w:w="3084"/>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c>
          <w:tcPr>
            <w:tcW w:w="3261"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甲方关键资源</w:t>
            </w:r>
          </w:p>
        </w:tc>
        <w:tc>
          <w:tcPr>
            <w:tcW w:w="2835"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姓名</w:t>
            </w:r>
          </w:p>
        </w:tc>
        <w:tc>
          <w:tcPr>
            <w:tcW w:w="3084" w:type="dxa"/>
            <w:tcBorders>
              <w:top w:val="single" w:color="C00000" w:sz="12" w:space="0"/>
              <w:bottom w:val="single" w:color="C00000" w:sz="6" w:space="0"/>
            </w:tcBorders>
            <w:shd w:val="clear" w:color="auto" w:fill="A5A5A5"/>
          </w:tcPr>
          <w:p>
            <w:pPr>
              <w:widowControl/>
              <w:tabs>
                <w:tab w:val="center" w:pos="2301"/>
              </w:tabs>
              <w:jc w:val="left"/>
              <w:rPr>
                <w:rFonts w:ascii="Arial" w:hAnsi="Arial" w:cs="Arial"/>
                <w:b/>
                <w:color w:val="FFFFFF"/>
                <w:kern w:val="0"/>
                <w:sz w:val="18"/>
                <w:szCs w:val="18"/>
              </w:rPr>
            </w:pPr>
            <w:r>
              <w:rPr>
                <w:rFonts w:ascii="Arial" w:hAnsi="Arial" w:cs="Arial"/>
                <w:b/>
                <w:color w:val="FFFFFF"/>
                <w:kern w:val="0"/>
                <w:sz w:val="18"/>
                <w:szCs w:val="18"/>
              </w:rPr>
              <w:t>里程碑ID</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c>
          <w:tcPr>
            <w:tcW w:w="3261" w:type="dxa"/>
            <w:tcBorders>
              <w:top w:val="single" w:color="C00000" w:sz="6" w:space="0"/>
            </w:tcBorders>
          </w:tcPr>
          <w:p>
            <w:pPr>
              <w:widowControl/>
              <w:jc w:val="left"/>
              <w:rPr>
                <w:rFonts w:ascii="Arial" w:hAnsi="Arial" w:cs="Arial"/>
                <w:kern w:val="0"/>
                <w:sz w:val="18"/>
                <w:szCs w:val="18"/>
              </w:rPr>
            </w:pPr>
            <w:r>
              <w:rPr>
                <w:rFonts w:hint="eastAsia" w:ascii="Arial" w:hAnsi="Arial" w:cs="Arial"/>
                <w:kern w:val="0"/>
                <w:sz w:val="18"/>
                <w:szCs w:val="18"/>
              </w:rPr>
              <w:t>浙江恒逸石化有限公司</w:t>
            </w:r>
          </w:p>
        </w:tc>
        <w:tc>
          <w:tcPr>
            <w:tcW w:w="2835" w:type="dxa"/>
            <w:tcBorders>
              <w:top w:val="single" w:color="C00000" w:sz="6" w:space="0"/>
            </w:tcBorders>
          </w:tcPr>
          <w:p>
            <w:pPr>
              <w:widowControl/>
              <w:jc w:val="left"/>
              <w:rPr>
                <w:rFonts w:ascii="Arial" w:hAnsi="Arial" w:cs="Arial"/>
                <w:kern w:val="0"/>
                <w:sz w:val="18"/>
                <w:szCs w:val="18"/>
              </w:rPr>
            </w:pPr>
          </w:p>
        </w:tc>
        <w:tc>
          <w:tcPr>
            <w:tcW w:w="3084" w:type="dxa"/>
            <w:tcBorders>
              <w:top w:val="single" w:color="C00000" w:sz="6" w:space="0"/>
            </w:tcBorders>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c>
          <w:tcPr>
            <w:tcW w:w="3261" w:type="dxa"/>
          </w:tcPr>
          <w:p>
            <w:pPr>
              <w:widowControl/>
              <w:jc w:val="left"/>
              <w:rPr>
                <w:rFonts w:ascii="Arial" w:hAnsi="Arial" w:cs="Arial"/>
                <w:kern w:val="0"/>
                <w:sz w:val="18"/>
                <w:szCs w:val="18"/>
              </w:rPr>
            </w:pPr>
            <w:r>
              <w:rPr>
                <w:rFonts w:hint="eastAsia" w:ascii="Arial" w:hAnsi="Arial" w:cs="Arial"/>
                <w:kern w:val="0"/>
                <w:sz w:val="18"/>
                <w:szCs w:val="18"/>
              </w:rPr>
              <w:t>海宁恒逸新材料有限公司</w:t>
            </w:r>
          </w:p>
        </w:tc>
        <w:tc>
          <w:tcPr>
            <w:tcW w:w="2835" w:type="dxa"/>
          </w:tcPr>
          <w:p>
            <w:pPr>
              <w:widowControl/>
              <w:jc w:val="left"/>
              <w:rPr>
                <w:rFonts w:ascii="Arial" w:hAnsi="Arial" w:cs="Arial"/>
                <w:kern w:val="0"/>
                <w:sz w:val="18"/>
                <w:szCs w:val="18"/>
              </w:rPr>
            </w:pPr>
          </w:p>
        </w:tc>
        <w:tc>
          <w:tcPr>
            <w:tcW w:w="3084" w:type="dxa"/>
            <w:tcBorders>
              <w:top w:val="single" w:color="C00000" w:sz="6" w:space="0"/>
            </w:tcBorders>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c>
          <w:tcPr>
            <w:tcW w:w="3261" w:type="dxa"/>
          </w:tcPr>
          <w:p>
            <w:pPr>
              <w:widowControl/>
              <w:jc w:val="left"/>
              <w:rPr>
                <w:rFonts w:ascii="Arial" w:hAnsi="Arial" w:cs="Arial"/>
                <w:kern w:val="0"/>
                <w:sz w:val="18"/>
                <w:szCs w:val="18"/>
              </w:rPr>
            </w:pPr>
            <w:r>
              <w:rPr>
                <w:rFonts w:ascii="Arial" w:hAnsi="Arial" w:cs="Arial"/>
                <w:kern w:val="0"/>
                <w:sz w:val="18"/>
                <w:szCs w:val="18"/>
              </w:rPr>
              <w:t>杭州逸暻化纤有限公司</w:t>
            </w:r>
          </w:p>
        </w:tc>
        <w:tc>
          <w:tcPr>
            <w:tcW w:w="2835" w:type="dxa"/>
          </w:tcPr>
          <w:p>
            <w:pPr>
              <w:widowControl/>
              <w:jc w:val="left"/>
              <w:rPr>
                <w:rFonts w:ascii="Arial" w:hAnsi="Arial" w:cs="Arial"/>
                <w:kern w:val="0"/>
                <w:sz w:val="18"/>
                <w:szCs w:val="18"/>
              </w:rPr>
            </w:pPr>
          </w:p>
        </w:tc>
        <w:tc>
          <w:tcPr>
            <w:tcW w:w="3084" w:type="dxa"/>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c>
          <w:tcPr>
            <w:tcW w:w="3261" w:type="dxa"/>
          </w:tcPr>
          <w:p>
            <w:pPr>
              <w:widowControl/>
              <w:rPr>
                <w:rFonts w:ascii="Arial" w:hAnsi="Arial" w:cs="Arial"/>
                <w:kern w:val="0"/>
                <w:sz w:val="18"/>
                <w:szCs w:val="18"/>
              </w:rPr>
            </w:pPr>
          </w:p>
        </w:tc>
        <w:tc>
          <w:tcPr>
            <w:tcW w:w="2835" w:type="dxa"/>
          </w:tcPr>
          <w:p>
            <w:pPr>
              <w:widowControl/>
              <w:jc w:val="left"/>
              <w:rPr>
                <w:rFonts w:ascii="Arial" w:hAnsi="Arial" w:cs="Arial"/>
                <w:kern w:val="0"/>
                <w:sz w:val="18"/>
                <w:szCs w:val="18"/>
              </w:rPr>
            </w:pPr>
          </w:p>
        </w:tc>
        <w:tc>
          <w:tcPr>
            <w:tcW w:w="3084" w:type="dxa"/>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c>
          <w:tcPr>
            <w:tcW w:w="3261" w:type="dxa"/>
          </w:tcPr>
          <w:p>
            <w:pPr>
              <w:widowControl/>
              <w:jc w:val="left"/>
              <w:rPr>
                <w:rFonts w:ascii="Arial" w:hAnsi="Arial" w:cs="Arial"/>
                <w:kern w:val="0"/>
                <w:sz w:val="18"/>
                <w:szCs w:val="18"/>
              </w:rPr>
            </w:pPr>
          </w:p>
        </w:tc>
        <w:tc>
          <w:tcPr>
            <w:tcW w:w="2835" w:type="dxa"/>
          </w:tcPr>
          <w:p>
            <w:pPr>
              <w:widowControl/>
              <w:jc w:val="left"/>
              <w:rPr>
                <w:rFonts w:ascii="Arial" w:hAnsi="Arial" w:cs="Arial"/>
                <w:kern w:val="0"/>
                <w:sz w:val="18"/>
                <w:szCs w:val="18"/>
              </w:rPr>
            </w:pPr>
          </w:p>
        </w:tc>
        <w:tc>
          <w:tcPr>
            <w:tcW w:w="3084" w:type="dxa"/>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c>
          <w:tcPr>
            <w:tcW w:w="3261" w:type="dxa"/>
          </w:tcPr>
          <w:p>
            <w:pPr>
              <w:widowControl/>
              <w:jc w:val="left"/>
              <w:rPr>
                <w:rFonts w:ascii="Arial" w:hAnsi="Arial" w:cs="Arial"/>
                <w:kern w:val="0"/>
                <w:sz w:val="18"/>
                <w:szCs w:val="18"/>
              </w:rPr>
            </w:pPr>
          </w:p>
        </w:tc>
        <w:tc>
          <w:tcPr>
            <w:tcW w:w="2835" w:type="dxa"/>
          </w:tcPr>
          <w:p>
            <w:pPr>
              <w:widowControl/>
              <w:jc w:val="left"/>
              <w:rPr>
                <w:rFonts w:ascii="Arial" w:hAnsi="Arial" w:cs="Arial"/>
                <w:kern w:val="0"/>
                <w:sz w:val="18"/>
                <w:szCs w:val="18"/>
              </w:rPr>
            </w:pPr>
          </w:p>
        </w:tc>
        <w:tc>
          <w:tcPr>
            <w:tcW w:w="3084" w:type="dxa"/>
          </w:tcPr>
          <w:p>
            <w:pPr>
              <w:widowControl/>
              <w:jc w:val="left"/>
              <w:rPr>
                <w:rFonts w:ascii="Arial" w:hAnsi="Arial" w:cs="Arial"/>
                <w:kern w:val="0"/>
                <w:sz w:val="18"/>
                <w:szCs w:val="18"/>
              </w:rPr>
            </w:pPr>
          </w:p>
        </w:tc>
      </w:tr>
    </w:tbl>
    <w:p>
      <w:pPr>
        <w:widowControl/>
        <w:spacing w:after="312" w:afterLines="100" w:line="360" w:lineRule="auto"/>
        <w:rPr>
          <w:rFonts w:ascii="Arial" w:hAnsi="Arial" w:cs="Arial"/>
          <w:b/>
          <w:kern w:val="0"/>
          <w:sz w:val="24"/>
          <w:szCs w:val="20"/>
          <w:highlight w:val="yellow"/>
        </w:rPr>
      </w:pPr>
    </w:p>
    <w:p>
      <w:pPr>
        <w:widowControl/>
        <w:spacing w:after="312" w:afterLines="100" w:line="360" w:lineRule="auto"/>
        <w:rPr>
          <w:rFonts w:ascii="Arial" w:hAnsi="Arial" w:cs="Arial"/>
          <w:b/>
          <w:kern w:val="0"/>
          <w:sz w:val="24"/>
          <w:szCs w:val="20"/>
        </w:rPr>
      </w:pPr>
      <w:r>
        <w:rPr>
          <w:rFonts w:hint="eastAsia" w:ascii="Arial" w:hAnsi="Arial" w:cs="Arial"/>
          <w:b/>
          <w:kern w:val="0"/>
          <w:sz w:val="24"/>
          <w:szCs w:val="20"/>
        </w:rPr>
        <w:t>2</w:t>
      </w:r>
      <w:r>
        <w:rPr>
          <w:rFonts w:ascii="Arial" w:hAnsi="Arial" w:cs="Arial"/>
          <w:b/>
          <w:kern w:val="0"/>
          <w:sz w:val="24"/>
          <w:szCs w:val="20"/>
        </w:rPr>
        <w:t>)项目核心团队人员简历</w:t>
      </w:r>
    </w:p>
    <w:p>
      <w:pPr>
        <w:widowControl/>
        <w:spacing w:after="312" w:afterLines="100" w:line="360" w:lineRule="auto"/>
        <w:ind w:left="141" w:leftChars="67"/>
        <w:rPr>
          <w:rFonts w:ascii="Arial" w:hAnsi="Arial" w:cs="Arial"/>
          <w:kern w:val="0"/>
          <w:szCs w:val="21"/>
        </w:rPr>
      </w:pPr>
      <w:r>
        <w:rPr>
          <w:rFonts w:ascii="Arial" w:hAnsi="Arial" w:cs="Arial"/>
          <w:kern w:val="0"/>
          <w:szCs w:val="21"/>
        </w:rPr>
        <w:t>该项目中的API核心实施团队主要由精通APIOT的设备管理和IT专家顾问组成，以确保浙江恒逸石化EAM标杆项目建设成功。以下为该团队各成员专业知识、项目经验及教育背景简介：</w:t>
      </w:r>
    </w:p>
    <w:p>
      <w:pPr>
        <w:widowControl/>
        <w:spacing w:after="312" w:afterLines="100" w:line="360" w:lineRule="auto"/>
        <w:rPr>
          <w:rFonts w:ascii="Arial" w:hAnsi="Arial" w:cs="Arial"/>
          <w:kern w:val="0"/>
          <w:szCs w:val="21"/>
        </w:rPr>
      </w:pPr>
    </w:p>
    <w:tbl>
      <w:tblPr>
        <w:tblStyle w:val="4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建议职务：</w:t>
            </w:r>
            <w:r>
              <w:rPr>
                <w:rFonts w:hint="eastAsia" w:ascii="宋体" w:hAnsi="宋体"/>
                <w:sz w:val="24"/>
                <w:szCs w:val="20"/>
              </w:rPr>
              <w:t>项目技术总顾问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人员姓名：</w:t>
            </w:r>
            <w:r>
              <w:rPr>
                <w:rFonts w:ascii="Arial" w:hAnsi="Arial" w:cs="Arial"/>
                <w:kern w:val="0"/>
                <w:szCs w:val="21"/>
              </w:rPr>
              <w:t>郑孝文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职务：</w:t>
            </w:r>
            <w:r>
              <w:rPr>
                <w:rFonts w:hint="eastAsia" w:ascii="宋体" w:hAnsi="宋体"/>
                <w:sz w:val="24"/>
                <w:szCs w:val="20"/>
              </w:rPr>
              <w:t>技术经理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学历：</w:t>
            </w:r>
            <w:r>
              <w:rPr>
                <w:rFonts w:ascii="Arial" w:hAnsi="Arial" w:cs="Arial"/>
                <w:kern w:val="0"/>
                <w:szCs w:val="21"/>
              </w:rPr>
              <w:t>本科，毕业于上海东华大学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相关证书：</w:t>
            </w:r>
            <w:r>
              <w:rPr>
                <w:rFonts w:hint="eastAsia" w:ascii="宋体" w:hAnsi="宋体"/>
                <w:sz w:val="24"/>
                <w:szCs w:val="20"/>
              </w:rPr>
              <w:t>PMP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参与项目：</w:t>
            </w:r>
          </w:p>
          <w:p>
            <w:pPr>
              <w:widowControl/>
              <w:spacing w:after="312" w:afterLines="100" w:line="360" w:lineRule="auto"/>
              <w:ind w:left="141" w:leftChars="67"/>
              <w:rPr>
                <w:rFonts w:ascii="宋体" w:hAnsi="宋体"/>
                <w:sz w:val="24"/>
                <w:szCs w:val="20"/>
              </w:rPr>
            </w:pPr>
            <w:r>
              <w:rPr>
                <w:rFonts w:ascii="Arial" w:hAnsi="Arial" w:cs="Arial"/>
                <w:kern w:val="0"/>
                <w:szCs w:val="21"/>
              </w:rPr>
              <w:t>具有10年多的EAM相关实施经验。实施的项目包括：</w:t>
            </w:r>
            <w:r>
              <w:rPr>
                <w:rFonts w:hint="eastAsia" w:ascii="Arial" w:hAnsi="Arial" w:cs="Arial"/>
                <w:kern w:val="0"/>
                <w:szCs w:val="21"/>
              </w:rPr>
              <w:t>华为</w:t>
            </w:r>
            <w:r>
              <w:rPr>
                <w:rFonts w:ascii="Arial" w:hAnsi="Arial" w:cs="Arial"/>
                <w:kern w:val="0"/>
                <w:szCs w:val="21"/>
              </w:rPr>
              <w:t>、</w:t>
            </w:r>
            <w:r>
              <w:rPr>
                <w:rFonts w:hint="eastAsia" w:ascii="Arial" w:hAnsi="Arial" w:cs="Arial"/>
                <w:kern w:val="0"/>
                <w:szCs w:val="21"/>
              </w:rPr>
              <w:t>传化、华润、阿克苏诺贝尔、斯泰潘、VOLVO中国、吉利、奇瑞、上汽、北汽、一汽、采埃孚、</w:t>
            </w:r>
            <w:r>
              <w:rPr>
                <w:rFonts w:ascii="Arial" w:hAnsi="Arial" w:cs="Arial"/>
                <w:kern w:val="0"/>
                <w:szCs w:val="21"/>
              </w:rPr>
              <w:t>萨帕铝业集团、小松工程机械、三菱</w:t>
            </w:r>
            <w:r>
              <w:rPr>
                <w:rFonts w:hint="eastAsia" w:ascii="Arial" w:hAnsi="Arial" w:cs="Arial"/>
                <w:kern w:val="0"/>
                <w:szCs w:val="21"/>
              </w:rPr>
              <w:t>汽车</w:t>
            </w:r>
            <w:r>
              <w:rPr>
                <w:rFonts w:ascii="Arial" w:hAnsi="Arial" w:cs="Arial"/>
                <w:kern w:val="0"/>
                <w:szCs w:val="21"/>
              </w:rPr>
              <w:t>、陕汽集团、TRW、日照钢铁集团、南方德国莱尼线缆</w:t>
            </w:r>
            <w:r>
              <w:rPr>
                <w:rFonts w:hint="eastAsia" w:ascii="Arial" w:hAnsi="Arial" w:cs="Arial"/>
                <w:kern w:val="0"/>
                <w:szCs w:val="21"/>
              </w:rPr>
              <w:t>、</w:t>
            </w:r>
            <w:r>
              <w:rPr>
                <w:rFonts w:ascii="Arial" w:hAnsi="Arial" w:cs="Arial"/>
                <w:kern w:val="0"/>
                <w:szCs w:val="21"/>
              </w:rPr>
              <w:t>SKF中国</w:t>
            </w:r>
            <w:r>
              <w:rPr>
                <w:rFonts w:hint="eastAsia" w:ascii="宋体" w:hAnsi="宋体"/>
                <w:sz w:val="24"/>
                <w:szCs w:val="20"/>
              </w:rPr>
              <w:t>等项目。</w:t>
            </w:r>
          </w:p>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能力描述：</w:t>
            </w:r>
          </w:p>
          <w:p>
            <w:pPr>
              <w:widowControl/>
              <w:spacing w:after="312" w:afterLines="100" w:line="360" w:lineRule="auto"/>
              <w:ind w:left="141" w:leftChars="67"/>
              <w:rPr>
                <w:rFonts w:ascii="宋体" w:hAnsi="宋体"/>
                <w:sz w:val="24"/>
                <w:szCs w:val="20"/>
              </w:rPr>
            </w:pPr>
            <w:r>
              <w:rPr>
                <w:rFonts w:hint="eastAsia" w:ascii="Arial" w:hAnsi="Arial" w:cs="Arial"/>
                <w:kern w:val="0"/>
                <w:szCs w:val="21"/>
              </w:rPr>
              <w:t>自2005年</w:t>
            </w:r>
            <w:r>
              <w:rPr>
                <w:rFonts w:ascii="Arial" w:hAnsi="Arial" w:cs="Arial"/>
                <w:kern w:val="0"/>
                <w:szCs w:val="21"/>
              </w:rPr>
              <w:t>开始就一直从事于EAM行业。具有1</w:t>
            </w:r>
            <w:r>
              <w:rPr>
                <w:rFonts w:hint="eastAsia" w:ascii="Arial" w:hAnsi="Arial" w:cs="Arial"/>
                <w:kern w:val="0"/>
                <w:szCs w:val="21"/>
              </w:rPr>
              <w:t>3</w:t>
            </w:r>
            <w:r>
              <w:rPr>
                <w:rFonts w:ascii="Arial" w:hAnsi="Arial" w:cs="Arial"/>
                <w:kern w:val="0"/>
                <w:szCs w:val="21"/>
              </w:rPr>
              <w:t>年的EAM相关实施经验</w:t>
            </w:r>
          </w:p>
        </w:tc>
      </w:tr>
    </w:tbl>
    <w:p/>
    <w:p/>
    <w:p/>
    <w:p/>
    <w:tbl>
      <w:tblPr>
        <w:tblStyle w:val="4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312" w:afterLines="100" w:line="360" w:lineRule="auto"/>
              <w:rPr>
                <w:rFonts w:ascii="Arial" w:hAnsi="Arial" w:cs="Arial"/>
                <w:kern w:val="0"/>
                <w:szCs w:val="21"/>
              </w:rPr>
            </w:pPr>
            <w:r>
              <w:rPr>
                <w:rFonts w:hint="eastAsia" w:ascii="微软雅黑" w:hAnsi="微软雅黑" w:eastAsia="微软雅黑" w:cs="宋体"/>
                <w:b/>
                <w:kern w:val="0"/>
                <w:sz w:val="24"/>
                <w:szCs w:val="24"/>
              </w:rPr>
              <w:t>人员姓名：</w:t>
            </w:r>
            <w:r>
              <w:rPr>
                <w:rFonts w:hint="eastAsia" w:ascii="宋体" w:eastAsia="宋体" w:cs="宋体"/>
                <w:kern w:val="0"/>
                <w:sz w:val="24"/>
                <w:szCs w:val="24"/>
              </w:rPr>
              <w:t>闻海通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312" w:afterLines="100" w:line="360" w:lineRule="auto"/>
              <w:rPr>
                <w:rFonts w:ascii="微软雅黑" w:hAnsi="微软雅黑" w:eastAsia="微软雅黑" w:cs="宋体"/>
                <w:b/>
                <w:kern w:val="0"/>
                <w:sz w:val="24"/>
                <w:szCs w:val="24"/>
              </w:rPr>
            </w:pPr>
            <w:r>
              <w:rPr>
                <w:rFonts w:hint="eastAsia" w:ascii="微软雅黑" w:hAnsi="微软雅黑" w:eastAsia="微软雅黑" w:cs="宋体"/>
                <w:b/>
                <w:kern w:val="0"/>
                <w:sz w:val="24"/>
                <w:szCs w:val="24"/>
              </w:rPr>
              <w:t>职务：</w:t>
            </w:r>
            <w:r>
              <w:rPr>
                <w:rFonts w:hint="eastAsia" w:ascii="宋体" w:eastAsia="宋体" w:cs="宋体"/>
                <w:kern w:val="0"/>
                <w:sz w:val="24"/>
                <w:szCs w:val="24"/>
              </w:rPr>
              <w:t>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center"/>
          </w:tcPr>
          <w:p>
            <w:pPr>
              <w:widowControl/>
              <w:spacing w:after="312" w:afterLines="100" w:line="360" w:lineRule="auto"/>
              <w:rPr>
                <w:rFonts w:ascii="Arial" w:hAnsi="Arial" w:cs="Arial"/>
                <w:kern w:val="0"/>
                <w:szCs w:val="21"/>
              </w:rPr>
            </w:pPr>
            <w:r>
              <w:rPr>
                <w:rFonts w:hint="eastAsia" w:ascii="微软雅黑" w:hAnsi="微软雅黑" w:eastAsia="微软雅黑" w:cs="宋体"/>
                <w:b/>
                <w:kern w:val="0"/>
                <w:sz w:val="24"/>
                <w:szCs w:val="24"/>
              </w:rPr>
              <w:t>学历：</w:t>
            </w:r>
            <w:r>
              <w:rPr>
                <w:rFonts w:ascii="Arial" w:hAnsi="Arial" w:cs="Arial"/>
                <w:kern w:val="0"/>
                <w:szCs w:val="21"/>
              </w:rPr>
              <w:t>毕业于浙江工业大学信息系统专业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center"/>
          </w:tcPr>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参与项目：</w:t>
            </w:r>
          </w:p>
          <w:p>
            <w:pPr>
              <w:widowControl/>
              <w:spacing w:after="312" w:afterLines="100" w:line="360" w:lineRule="auto"/>
              <w:rPr>
                <w:rFonts w:ascii="Arial" w:hAnsi="Arial" w:cs="Arial"/>
                <w:kern w:val="0"/>
                <w:szCs w:val="21"/>
              </w:rPr>
            </w:pPr>
            <w:r>
              <w:rPr>
                <w:rFonts w:hint="eastAsia" w:ascii="宋体" w:hAnsi="宋体"/>
                <w:sz w:val="24"/>
                <w:szCs w:val="20"/>
              </w:rPr>
              <w:t>吉利汽车集团、中储粮集团、奇瑞汽车集团、VOLVO成都、一汽轿车、</w:t>
            </w:r>
            <w:r>
              <w:rPr>
                <w:rFonts w:ascii="宋体" w:hAnsi="宋体"/>
                <w:sz w:val="24"/>
                <w:szCs w:val="20"/>
              </w:rPr>
              <w:t>重庆南方天合、三菱</w:t>
            </w:r>
            <w:r>
              <w:rPr>
                <w:rFonts w:hint="eastAsia" w:ascii="宋体" w:hAnsi="宋体"/>
                <w:sz w:val="24"/>
                <w:szCs w:val="20"/>
              </w:rPr>
              <w:t>汽车、广汽本田、</w:t>
            </w:r>
            <w:r>
              <w:rPr>
                <w:rFonts w:ascii="宋体" w:hAnsi="宋体"/>
                <w:sz w:val="24"/>
                <w:szCs w:val="20"/>
              </w:rPr>
              <w:t>小松工程机械中国、斯凯孚轴承中国、宗申动力、海立新能源、埃马克机械、海德汉、汉德车桥、杭州传化</w:t>
            </w:r>
          </w:p>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能力描述：</w:t>
            </w:r>
          </w:p>
          <w:p>
            <w:pPr>
              <w:widowControl/>
              <w:spacing w:after="312" w:afterLines="100" w:line="360" w:lineRule="auto"/>
              <w:rPr>
                <w:rFonts w:ascii="Arial" w:hAnsi="Arial" w:cs="Arial"/>
                <w:kern w:val="0"/>
                <w:szCs w:val="21"/>
              </w:rPr>
            </w:pPr>
            <w:r>
              <w:rPr>
                <w:rFonts w:ascii="Arial" w:hAnsi="Arial" w:cs="Arial"/>
                <w:kern w:val="0"/>
                <w:szCs w:val="21"/>
              </w:rPr>
              <w:t>毕业开始就一直从事于EAM行业。具有10年多的EAM相关实施经验</w:t>
            </w:r>
          </w:p>
        </w:tc>
      </w:tr>
    </w:tbl>
    <w:p>
      <w:pPr>
        <w:widowControl/>
        <w:spacing w:after="312" w:afterLines="100" w:line="360" w:lineRule="auto"/>
        <w:rPr>
          <w:rFonts w:ascii="Arial" w:hAnsi="Arial" w:cs="Arial"/>
          <w:b/>
          <w:kern w:val="0"/>
          <w:szCs w:val="21"/>
        </w:rPr>
      </w:pPr>
    </w:p>
    <w:tbl>
      <w:tblPr>
        <w:tblStyle w:val="4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建议职务：实施顾问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人员姓名：</w:t>
            </w:r>
            <w:r>
              <w:rPr>
                <w:rFonts w:hint="eastAsia" w:ascii="宋体" w:hAnsi="宋体"/>
                <w:sz w:val="24"/>
                <w:szCs w:val="20"/>
              </w:rPr>
              <w:t>戴俊侠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职务：</w:t>
            </w:r>
            <w:r>
              <w:rPr>
                <w:rFonts w:hint="eastAsia" w:ascii="宋体" w:hAnsi="宋体"/>
                <w:sz w:val="24"/>
                <w:szCs w:val="20"/>
              </w:rPr>
              <w:t>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学历：</w:t>
            </w:r>
            <w:r>
              <w:rPr>
                <w:rFonts w:hint="eastAsia" w:ascii="宋体" w:eastAsia="宋体" w:cs="宋体"/>
                <w:kern w:val="0"/>
                <w:sz w:val="24"/>
                <w:szCs w:val="24"/>
              </w:rPr>
              <w:t xml:space="preserve">湖北工程大学 本科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相关证书：</w:t>
            </w:r>
            <w:r>
              <w:rPr>
                <w:rFonts w:ascii="华文中宋" w:hAnsi="华文中宋" w:eastAsia="华文中宋" w:cs="Arial"/>
                <w:b/>
                <w:szCs w:val="21"/>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参与项目：</w:t>
            </w:r>
          </w:p>
          <w:p>
            <w:pPr>
              <w:widowControl/>
              <w:spacing w:after="312" w:afterLines="100" w:line="360" w:lineRule="auto"/>
              <w:ind w:left="141" w:leftChars="67"/>
              <w:rPr>
                <w:rFonts w:ascii="宋体" w:hAnsi="宋体"/>
                <w:sz w:val="24"/>
                <w:szCs w:val="20"/>
              </w:rPr>
            </w:pPr>
            <w:r>
              <w:rPr>
                <w:rFonts w:hint="eastAsia" w:ascii="宋体" w:hAnsi="宋体"/>
                <w:sz w:val="24"/>
                <w:szCs w:val="20"/>
              </w:rPr>
              <w:t>传化集团、青云集团、阿克苏诺贝尔、先尼克、斯泰潘、PGI、博世、华润、吉利汽车集团、</w:t>
            </w:r>
            <w:r>
              <w:rPr>
                <w:rFonts w:ascii="宋体" w:hAnsi="宋体"/>
                <w:sz w:val="24"/>
                <w:szCs w:val="20"/>
              </w:rPr>
              <w:t>SKF</w:t>
            </w:r>
            <w:r>
              <w:rPr>
                <w:rFonts w:hint="eastAsia" w:ascii="宋体" w:hAnsi="宋体"/>
                <w:sz w:val="24"/>
                <w:szCs w:val="20"/>
              </w:rPr>
              <w:t>、沃尔沃、陕汽集团等项目。</w:t>
            </w:r>
          </w:p>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能力描述：</w:t>
            </w:r>
          </w:p>
          <w:p>
            <w:pPr>
              <w:widowControl/>
              <w:spacing w:after="312" w:afterLines="100" w:line="360" w:lineRule="auto"/>
              <w:ind w:left="141" w:leftChars="67"/>
              <w:rPr>
                <w:rFonts w:ascii="宋体" w:hAnsi="宋体"/>
                <w:sz w:val="24"/>
                <w:szCs w:val="20"/>
              </w:rPr>
            </w:pPr>
            <w:r>
              <w:rPr>
                <w:rFonts w:hint="eastAsia" w:ascii="宋体" w:hAnsi="宋体"/>
                <w:sz w:val="24"/>
                <w:szCs w:val="20"/>
              </w:rPr>
              <w:t>毕业开始一直从事</w:t>
            </w:r>
            <w:r>
              <w:rPr>
                <w:rFonts w:ascii="宋体" w:hAnsi="宋体"/>
                <w:sz w:val="24"/>
                <w:szCs w:val="20"/>
              </w:rPr>
              <w:t>EAM</w:t>
            </w:r>
            <w:r>
              <w:rPr>
                <w:rFonts w:hint="eastAsia" w:ascii="宋体" w:hAnsi="宋体"/>
                <w:sz w:val="24"/>
                <w:szCs w:val="20"/>
              </w:rPr>
              <w:t>行业，具有10</w:t>
            </w:r>
            <w:r>
              <w:rPr>
                <w:rFonts w:ascii="宋体" w:hAnsi="宋体"/>
                <w:sz w:val="24"/>
                <w:szCs w:val="20"/>
              </w:rPr>
              <w:t>多年</w:t>
            </w:r>
            <w:r>
              <w:rPr>
                <w:rFonts w:hint="eastAsia" w:ascii="宋体" w:hAnsi="宋体"/>
                <w:sz w:val="24"/>
                <w:szCs w:val="20"/>
              </w:rPr>
              <w:t>EAM实施经验。</w:t>
            </w:r>
          </w:p>
        </w:tc>
      </w:tr>
    </w:tbl>
    <w:p>
      <w:pPr>
        <w:widowControl/>
        <w:spacing w:after="312" w:afterLines="100" w:line="360" w:lineRule="auto"/>
        <w:rPr>
          <w:rFonts w:ascii="Arial" w:hAnsi="Arial" w:cs="Arial"/>
          <w:b/>
          <w:kern w:val="0"/>
          <w:szCs w:val="21"/>
        </w:rPr>
      </w:pPr>
    </w:p>
    <w:p>
      <w:pPr>
        <w:widowControl/>
        <w:spacing w:after="312" w:afterLines="100" w:line="360" w:lineRule="auto"/>
        <w:rPr>
          <w:rFonts w:ascii="Arial" w:hAnsi="Arial" w:cs="Arial"/>
          <w:b/>
          <w:kern w:val="0"/>
          <w:szCs w:val="21"/>
        </w:rPr>
      </w:pPr>
    </w:p>
    <w:tbl>
      <w:tblPr>
        <w:tblStyle w:val="4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312" w:afterLines="100" w:line="360" w:lineRule="auto"/>
              <w:rPr>
                <w:rFonts w:ascii="Arial" w:hAnsi="Arial" w:cs="Arial"/>
                <w:kern w:val="0"/>
                <w:szCs w:val="21"/>
              </w:rPr>
            </w:pPr>
            <w:r>
              <w:rPr>
                <w:rFonts w:hint="eastAsia" w:ascii="微软雅黑" w:hAnsi="微软雅黑" w:eastAsia="微软雅黑" w:cs="宋体"/>
                <w:b/>
                <w:kern w:val="0"/>
                <w:sz w:val="24"/>
                <w:szCs w:val="24"/>
              </w:rPr>
              <w:t>建议职务：</w:t>
            </w:r>
            <w:r>
              <w:rPr>
                <w:rFonts w:ascii="华文中宋" w:hAnsi="华文中宋" w:eastAsia="华文中宋" w:cs="Arial"/>
                <w:b/>
                <w:szCs w:val="21"/>
              </w:rPr>
              <w:t xml:space="preserve"> </w:t>
            </w:r>
            <w:r>
              <w:rPr>
                <w:rFonts w:hint="eastAsia" w:ascii="华文中宋" w:hAnsi="华文中宋" w:eastAsia="华文中宋" w:cs="Arial"/>
                <w:b/>
                <w:szCs w:val="21"/>
              </w:rPr>
              <w:t>实施顾问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312" w:afterLines="100" w:line="360" w:lineRule="auto"/>
              <w:rPr>
                <w:rFonts w:ascii="Arial" w:hAnsi="Arial" w:cs="Arial"/>
                <w:kern w:val="0"/>
                <w:szCs w:val="21"/>
              </w:rPr>
            </w:pPr>
            <w:r>
              <w:rPr>
                <w:rFonts w:hint="eastAsia" w:ascii="微软雅黑" w:hAnsi="微软雅黑" w:eastAsia="微软雅黑" w:cs="宋体"/>
                <w:b/>
                <w:kern w:val="0"/>
                <w:sz w:val="24"/>
                <w:szCs w:val="24"/>
              </w:rPr>
              <w:t>人员姓名：</w:t>
            </w:r>
            <w:r>
              <w:rPr>
                <w:rFonts w:hint="eastAsia" w:ascii="宋体" w:eastAsia="宋体" w:cs="宋体"/>
                <w:kern w:val="0"/>
                <w:sz w:val="24"/>
                <w:szCs w:val="24"/>
              </w:rPr>
              <w:t>赵徐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widowControl/>
              <w:spacing w:after="312" w:afterLines="100" w:line="360" w:lineRule="auto"/>
              <w:rPr>
                <w:rFonts w:ascii="微软雅黑" w:hAnsi="微软雅黑" w:eastAsia="微软雅黑" w:cs="宋体"/>
                <w:b/>
                <w:kern w:val="0"/>
                <w:sz w:val="24"/>
                <w:szCs w:val="24"/>
              </w:rPr>
            </w:pPr>
            <w:r>
              <w:rPr>
                <w:rFonts w:hint="eastAsia" w:ascii="微软雅黑" w:hAnsi="微软雅黑" w:eastAsia="微软雅黑" w:cs="宋体"/>
                <w:b/>
                <w:kern w:val="0"/>
                <w:sz w:val="24"/>
                <w:szCs w:val="24"/>
              </w:rPr>
              <w:t>职务：</w:t>
            </w:r>
            <w:r>
              <w:rPr>
                <w:rFonts w:hint="eastAsia" w:ascii="宋体" w:eastAsia="宋体" w:cs="宋体"/>
                <w:kern w:val="0"/>
                <w:sz w:val="24"/>
                <w:szCs w:val="24"/>
              </w:rPr>
              <w:t>实施经理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center"/>
          </w:tcPr>
          <w:p>
            <w:pPr>
              <w:widowControl/>
              <w:spacing w:after="312" w:afterLines="100" w:line="360" w:lineRule="auto"/>
              <w:rPr>
                <w:rFonts w:ascii="Arial" w:hAnsi="Arial" w:cs="Arial"/>
                <w:kern w:val="0"/>
                <w:szCs w:val="21"/>
              </w:rPr>
            </w:pPr>
            <w:r>
              <w:rPr>
                <w:rFonts w:hint="eastAsia" w:ascii="微软雅黑" w:hAnsi="微软雅黑" w:eastAsia="微软雅黑" w:cs="宋体"/>
                <w:b/>
                <w:kern w:val="0"/>
                <w:sz w:val="24"/>
                <w:szCs w:val="24"/>
              </w:rPr>
              <w:t>学历：</w:t>
            </w:r>
            <w:r>
              <w:rPr>
                <w:rFonts w:ascii="Arial" w:hAnsi="Arial" w:cs="Arial"/>
                <w:kern w:val="0"/>
                <w:szCs w:val="21"/>
              </w:rPr>
              <w:t>毕业于浙江</w:t>
            </w:r>
            <w:r>
              <w:rPr>
                <w:rFonts w:hint="eastAsia" w:ascii="Arial" w:hAnsi="Arial" w:cs="Arial"/>
                <w:kern w:val="0"/>
                <w:szCs w:val="21"/>
              </w:rPr>
              <w:t>大红鹰</w:t>
            </w:r>
            <w:r>
              <w:rPr>
                <w:rFonts w:ascii="Arial" w:hAnsi="Arial" w:cs="Arial"/>
                <w:kern w:val="0"/>
                <w:szCs w:val="21"/>
              </w:rPr>
              <w:t>学</w:t>
            </w:r>
            <w:r>
              <w:rPr>
                <w:rFonts w:hint="eastAsia" w:ascii="Arial" w:hAnsi="Arial" w:cs="Arial"/>
                <w:kern w:val="0"/>
                <w:szCs w:val="21"/>
              </w:rPr>
              <w:t>院 软件</w:t>
            </w:r>
            <w:r>
              <w:rPr>
                <w:rFonts w:ascii="Arial" w:hAnsi="Arial" w:cs="Arial"/>
                <w:kern w:val="0"/>
                <w:szCs w:val="21"/>
              </w:rPr>
              <w:t>专业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vAlign w:val="center"/>
          </w:tcPr>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参与项目：</w:t>
            </w:r>
          </w:p>
          <w:p>
            <w:pPr>
              <w:widowControl/>
              <w:spacing w:after="312" w:afterLines="100" w:line="360" w:lineRule="auto"/>
              <w:rPr>
                <w:rFonts w:ascii="Arial" w:hAnsi="Arial" w:cs="Arial"/>
                <w:kern w:val="0"/>
                <w:szCs w:val="21"/>
              </w:rPr>
            </w:pPr>
            <w:r>
              <w:rPr>
                <w:rFonts w:hint="eastAsia" w:ascii="Arial" w:hAnsi="Arial" w:cs="Arial"/>
                <w:kern w:val="0"/>
                <w:szCs w:val="21"/>
              </w:rPr>
              <w:t>传化集团、青云集团、杭州锦江集团、VOLVO成都、一汽轿车、聚匠</w:t>
            </w:r>
            <w:r>
              <w:rPr>
                <w:rFonts w:ascii="Arial" w:hAnsi="Arial" w:cs="Arial"/>
                <w:kern w:val="0"/>
                <w:szCs w:val="21"/>
              </w:rPr>
              <w:t>、三菱</w:t>
            </w:r>
            <w:r>
              <w:rPr>
                <w:rFonts w:hint="eastAsia" w:ascii="Arial" w:hAnsi="Arial" w:cs="Arial"/>
                <w:kern w:val="0"/>
                <w:szCs w:val="21"/>
              </w:rPr>
              <w:t>汽车、捷豹路虎</w:t>
            </w:r>
            <w:r>
              <w:rPr>
                <w:rFonts w:ascii="Arial" w:hAnsi="Arial" w:cs="Arial"/>
                <w:kern w:val="0"/>
                <w:szCs w:val="21"/>
              </w:rPr>
              <w:t>、斯凯孚轴承中国</w:t>
            </w:r>
          </w:p>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能力描述：</w:t>
            </w:r>
          </w:p>
          <w:p>
            <w:pPr>
              <w:widowControl/>
              <w:spacing w:after="312" w:afterLines="100" w:line="360" w:lineRule="auto"/>
              <w:rPr>
                <w:rFonts w:ascii="Arial" w:hAnsi="Arial" w:cs="Arial"/>
                <w:kern w:val="0"/>
                <w:szCs w:val="21"/>
              </w:rPr>
            </w:pPr>
            <w:r>
              <w:rPr>
                <w:rFonts w:ascii="Arial" w:hAnsi="Arial" w:cs="Arial"/>
                <w:kern w:val="0"/>
                <w:szCs w:val="21"/>
              </w:rPr>
              <w:t>毕业开始就一直从事于EAM行业。具有10年多的EAM相关实施经验</w:t>
            </w:r>
          </w:p>
        </w:tc>
      </w:tr>
    </w:tbl>
    <w:p>
      <w:pPr>
        <w:widowControl/>
        <w:spacing w:after="312" w:afterLines="100" w:line="360" w:lineRule="auto"/>
        <w:rPr>
          <w:rFonts w:ascii="Arial" w:hAnsi="Arial" w:cs="Arial"/>
          <w:b/>
          <w:kern w:val="0"/>
          <w:szCs w:val="21"/>
        </w:rPr>
      </w:pPr>
    </w:p>
    <w:p/>
    <w:tbl>
      <w:tblPr>
        <w:tblStyle w:val="41"/>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建议职务：</w:t>
            </w:r>
            <w:r>
              <w:rPr>
                <w:rFonts w:hint="eastAsia" w:ascii="宋体" w:hAnsi="宋体"/>
                <w:sz w:val="24"/>
                <w:szCs w:val="20"/>
              </w:rPr>
              <w:t>研发项目经理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华文中宋" w:hAnsi="华文中宋" w:eastAsia="微软雅黑" w:cs="Arial"/>
                <w:b/>
                <w:szCs w:val="21"/>
              </w:rPr>
            </w:pPr>
            <w:r>
              <w:rPr>
                <w:rFonts w:hint="eastAsia" w:ascii="微软雅黑" w:hAnsi="微软雅黑" w:eastAsia="微软雅黑" w:cs="宋体"/>
                <w:b/>
                <w:kern w:val="0"/>
                <w:sz w:val="24"/>
                <w:szCs w:val="24"/>
              </w:rPr>
              <w:t>人员姓名：</w:t>
            </w:r>
            <w:r>
              <w:rPr>
                <w:rFonts w:hint="eastAsia" w:ascii="宋体" w:hAnsi="宋体"/>
                <w:sz w:val="24"/>
                <w:szCs w:val="20"/>
              </w:rPr>
              <w:t>张鹏飞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华文中宋" w:hAnsi="华文中宋" w:eastAsia="微软雅黑" w:cs="Arial"/>
                <w:b/>
                <w:szCs w:val="21"/>
              </w:rPr>
            </w:pPr>
            <w:r>
              <w:rPr>
                <w:rFonts w:hint="eastAsia" w:ascii="微软雅黑" w:hAnsi="微软雅黑" w:eastAsia="微软雅黑" w:cs="宋体"/>
                <w:b/>
                <w:kern w:val="0"/>
                <w:sz w:val="24"/>
                <w:szCs w:val="24"/>
              </w:rPr>
              <w:t>职务：</w:t>
            </w:r>
            <w:r>
              <w:rPr>
                <w:rFonts w:hint="eastAsia" w:ascii="宋体" w:hAnsi="宋体"/>
                <w:sz w:val="24"/>
                <w:szCs w:val="20"/>
              </w:rPr>
              <w:t>研发总监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华文中宋" w:hAnsi="华文中宋" w:eastAsia="华文中宋" w:cs="Arial"/>
                <w:b/>
                <w:szCs w:val="21"/>
              </w:rPr>
            </w:pPr>
            <w:r>
              <w:rPr>
                <w:rFonts w:hint="eastAsia" w:ascii="微软雅黑" w:hAnsi="微软雅黑" w:eastAsia="微软雅黑" w:cs="宋体"/>
                <w:b/>
                <w:kern w:val="0"/>
                <w:sz w:val="24"/>
                <w:szCs w:val="24"/>
              </w:rPr>
              <w:t>学历：</w:t>
            </w:r>
            <w:r>
              <w:rPr>
                <w:rFonts w:hint="eastAsia" w:ascii="宋体" w:eastAsia="宋体" w:cs="宋体"/>
                <w:kern w:val="0"/>
                <w:sz w:val="24"/>
                <w:szCs w:val="24"/>
              </w:rPr>
              <w:t xml:space="preserve">浙江财经大学 信息系统与管理 本科 </w:t>
            </w:r>
            <w:r>
              <w:rPr>
                <w:rFonts w:hint="eastAsia" w:ascii="宋体" w:eastAsia="宋体" w:cs="宋体"/>
                <w:b/>
                <w:kern w:val="0"/>
                <w:sz w:val="24"/>
                <w:szCs w:val="24"/>
              </w:rPr>
              <w:t>高级软件工程师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spacing w:line="360" w:lineRule="auto"/>
              <w:rPr>
                <w:rFonts w:ascii="宋体" w:hAnsi="宋体"/>
                <w:sz w:val="24"/>
                <w:szCs w:val="20"/>
              </w:rPr>
            </w:pPr>
            <w:r>
              <w:rPr>
                <w:rFonts w:hint="eastAsia" w:ascii="微软雅黑" w:hAnsi="微软雅黑" w:eastAsia="微软雅黑" w:cs="宋体"/>
                <w:b/>
                <w:kern w:val="0"/>
                <w:sz w:val="24"/>
                <w:szCs w:val="24"/>
              </w:rPr>
              <w:t>相关证书：</w:t>
            </w:r>
            <w:r>
              <w:rPr>
                <w:rFonts w:hint="eastAsia" w:ascii="宋体" w:eastAsia="宋体" w:cs="宋体"/>
                <w:kern w:val="0"/>
                <w:sz w:val="24"/>
                <w:szCs w:val="24"/>
              </w:rPr>
              <w:t>作为研发经理期间带领团队获得软</w:t>
            </w:r>
            <w:r>
              <w:rPr>
                <w:rFonts w:hint="eastAsia" w:ascii="宋体" w:hAnsi="宋体"/>
                <w:sz w:val="24"/>
                <w:szCs w:val="20"/>
              </w:rPr>
              <w:t>件成熟度模型最高级（CMM5级）证书。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0" w:type="dxa"/>
            <w:tcBorders>
              <w:top w:val="single" w:color="auto" w:sz="4" w:space="0"/>
              <w:left w:val="single" w:color="auto" w:sz="4" w:space="0"/>
              <w:bottom w:val="single" w:color="auto" w:sz="4" w:space="0"/>
              <w:right w:val="single" w:color="auto" w:sz="4" w:space="0"/>
            </w:tcBorders>
          </w:tcPr>
          <w:p>
            <w:pPr>
              <w:widowControl/>
              <w:autoSpaceDE w:val="0"/>
              <w:autoSpaceDN w:val="0"/>
              <w:adjustRightInd w:val="0"/>
              <w:spacing w:line="360" w:lineRule="auto"/>
              <w:jc w:val="left"/>
              <w:rPr>
                <w:rFonts w:ascii="微软雅黑" w:hAnsi="微软雅黑" w:eastAsia="微软雅黑" w:cs="宋体"/>
                <w:b/>
                <w:kern w:val="0"/>
                <w:sz w:val="24"/>
                <w:szCs w:val="24"/>
              </w:rPr>
            </w:pPr>
            <w:r>
              <w:rPr>
                <w:rFonts w:hint="eastAsia" w:ascii="微软雅黑" w:hAnsi="微软雅黑" w:eastAsia="微软雅黑" w:cs="宋体"/>
                <w:b/>
                <w:kern w:val="0"/>
                <w:sz w:val="24"/>
                <w:szCs w:val="24"/>
              </w:rPr>
              <w:t>参与项目：</w:t>
            </w:r>
          </w:p>
          <w:p>
            <w:pPr>
              <w:widowControl/>
              <w:spacing w:after="312" w:afterLines="100" w:line="360" w:lineRule="auto"/>
              <w:ind w:left="141" w:leftChars="67" w:firstLine="480" w:firstLineChars="200"/>
              <w:rPr>
                <w:rFonts w:ascii="宋体" w:hAnsi="宋体"/>
                <w:sz w:val="24"/>
                <w:szCs w:val="20"/>
              </w:rPr>
            </w:pPr>
            <w:r>
              <w:rPr>
                <w:rFonts w:hint="eastAsia" w:ascii="宋体" w:hAnsi="宋体"/>
                <w:sz w:val="24"/>
                <w:szCs w:val="20"/>
              </w:rPr>
              <w:t>参与并成功实施2010年广州保亚运维护项目、作为研发经理负责中国南网电网网级主站平台IBP-CSG（做为主要负责人参与行业国标规范制定）、中国南方电网智能分析科技项目CSG-IVS（项目包含五项发明专利、五项实用新型专利、三篇论文）、广东省电网公司省级主站平台GD-SMS、云南省电网公司省级主站平台YN-SMS、以及北京汽车、沃尔沃EAM、上汽大通、爱旭等项目。</w:t>
            </w:r>
          </w:p>
          <w:p>
            <w:pPr>
              <w:widowControl/>
              <w:spacing w:after="312" w:afterLines="100" w:line="360" w:lineRule="auto"/>
              <w:ind w:left="141" w:leftChars="67"/>
              <w:rPr>
                <w:rFonts w:ascii="微软雅黑" w:hAnsi="微软雅黑" w:eastAsia="微软雅黑" w:cs="宋体"/>
                <w:b/>
                <w:kern w:val="0"/>
                <w:sz w:val="24"/>
                <w:szCs w:val="24"/>
              </w:rPr>
            </w:pPr>
            <w:r>
              <w:rPr>
                <w:rFonts w:hint="eastAsia" w:ascii="微软雅黑" w:hAnsi="微软雅黑" w:eastAsia="微软雅黑" w:cs="宋体"/>
                <w:b/>
                <w:kern w:val="0"/>
                <w:sz w:val="24"/>
                <w:szCs w:val="24"/>
              </w:rPr>
              <w:t>能力描述：</w:t>
            </w:r>
          </w:p>
          <w:p>
            <w:pPr>
              <w:widowControl/>
              <w:spacing w:after="312" w:afterLines="100" w:line="360" w:lineRule="auto"/>
              <w:ind w:left="141" w:leftChars="67"/>
              <w:rPr>
                <w:rFonts w:ascii="宋体" w:hAnsi="宋体"/>
                <w:sz w:val="24"/>
                <w:szCs w:val="20"/>
              </w:rPr>
            </w:pPr>
            <w:r>
              <w:rPr>
                <w:rFonts w:hint="eastAsia" w:ascii="宋体" w:hAnsi="宋体"/>
                <w:sz w:val="24"/>
                <w:szCs w:val="20"/>
              </w:rPr>
              <w:t>十余年研发经验，从事设备管理及运维相关信息系统研发，担任研发工程师、系统架构师、研发经理等相关职务，熟悉系统整体架构设计、熟悉各类算法、参与各类平台系统接口设计，具有丰富的设备管理方面研发经验、设计经验及研发团队管理经验。</w:t>
            </w:r>
          </w:p>
        </w:tc>
      </w:tr>
    </w:tbl>
    <w:p>
      <w:pPr>
        <w:widowControl/>
        <w:spacing w:after="312" w:afterLines="100" w:line="360" w:lineRule="auto"/>
        <w:rPr>
          <w:rFonts w:ascii="Arial" w:hAnsi="Arial" w:cs="Arial"/>
          <w:b/>
          <w:kern w:val="0"/>
          <w:szCs w:val="21"/>
        </w:rPr>
      </w:pPr>
    </w:p>
    <w:p>
      <w:pPr>
        <w:rPr>
          <w:rFonts w:ascii="Arial" w:hAnsi="Arial" w:cs="Arial"/>
          <w:sz w:val="24"/>
        </w:rPr>
      </w:pPr>
    </w:p>
    <w:p>
      <w:pPr>
        <w:pStyle w:val="4"/>
        <w:rPr>
          <w:rFonts w:ascii="Arial" w:hAnsi="Arial" w:cs="Arial"/>
          <w:sz w:val="28"/>
          <w:szCs w:val="28"/>
        </w:rPr>
      </w:pPr>
      <w:bookmarkStart w:id="218" w:name="_Toc338251863"/>
      <w:bookmarkStart w:id="219" w:name="_Toc528659841"/>
      <w:bookmarkStart w:id="220" w:name="_Toc338434868"/>
      <w:bookmarkStart w:id="221" w:name="_Toc338338348"/>
      <w:bookmarkStart w:id="222" w:name="_Toc338251864"/>
      <w:bookmarkStart w:id="223" w:name="_Toc338434869"/>
      <w:bookmarkStart w:id="224" w:name="_Toc338338349"/>
      <w:bookmarkStart w:id="225" w:name="_Toc338338346"/>
      <w:bookmarkStart w:id="226" w:name="_Toc338434866"/>
      <w:r>
        <w:rPr>
          <w:rFonts w:ascii="Arial" w:hAnsi="Arial" w:cs="Arial"/>
          <w:sz w:val="28"/>
          <w:szCs w:val="28"/>
        </w:rPr>
        <w:t>5.</w:t>
      </w:r>
      <w:r>
        <w:rPr>
          <w:rFonts w:hint="eastAsia" w:ascii="Arial" w:hAnsi="Arial" w:cs="Arial"/>
          <w:sz w:val="28"/>
          <w:szCs w:val="28"/>
        </w:rPr>
        <w:t>1</w:t>
      </w:r>
      <w:r>
        <w:rPr>
          <w:rFonts w:ascii="Arial" w:hAnsi="Arial" w:cs="Arial"/>
          <w:sz w:val="28"/>
          <w:szCs w:val="28"/>
        </w:rPr>
        <w:t>.</w:t>
      </w:r>
      <w:r>
        <w:rPr>
          <w:rFonts w:hint="eastAsia" w:ascii="Arial" w:hAnsi="Arial" w:cs="Arial"/>
          <w:sz w:val="28"/>
          <w:szCs w:val="28"/>
        </w:rPr>
        <w:t xml:space="preserve">2 </w:t>
      </w:r>
      <w:r>
        <w:rPr>
          <w:rFonts w:ascii="Arial" w:hAnsi="Arial" w:cs="Arial"/>
          <w:sz w:val="28"/>
          <w:szCs w:val="28"/>
        </w:rPr>
        <w:t>项目培训方案</w:t>
      </w:r>
      <w:bookmarkEnd w:id="218"/>
      <w:bookmarkEnd w:id="219"/>
      <w:bookmarkEnd w:id="220"/>
      <w:bookmarkEnd w:id="221"/>
    </w:p>
    <w:p>
      <w:pPr>
        <w:widowControl/>
        <w:spacing w:after="312" w:afterLines="100" w:line="360" w:lineRule="auto"/>
        <w:ind w:left="142" w:firstLine="278"/>
        <w:rPr>
          <w:rFonts w:ascii="Arial" w:hAnsi="Arial" w:cs="Arial"/>
          <w:kern w:val="0"/>
          <w:szCs w:val="21"/>
        </w:rPr>
      </w:pPr>
      <w:r>
        <w:rPr>
          <w:rFonts w:ascii="Arial" w:hAnsi="Arial" w:cs="Arial"/>
          <w:b/>
          <w:kern w:val="0"/>
          <w:sz w:val="24"/>
        </w:rPr>
        <w:t>注：</w:t>
      </w:r>
      <w:r>
        <w:rPr>
          <w:rFonts w:ascii="Arial" w:hAnsi="Arial" w:cs="Arial"/>
          <w:kern w:val="0"/>
          <w:szCs w:val="21"/>
        </w:rPr>
        <w:t>以下最终用户培训的培训时长只按照一个班次进行计划，即多个班组成员统一培训；如果多班次分开培训，则 总时长 = 单次时长 x 分开培训次数</w:t>
      </w:r>
    </w:p>
    <w:tbl>
      <w:tblPr>
        <w:tblStyle w:val="41"/>
        <w:tblW w:w="9781" w:type="dxa"/>
        <w:jc w:val="center"/>
        <w:tblInd w:w="0" w:type="dxa"/>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1276"/>
        <w:gridCol w:w="1418"/>
        <w:gridCol w:w="3686"/>
        <w:gridCol w:w="991"/>
        <w:gridCol w:w="2410"/>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435" w:hRule="atLeast"/>
          <w:jc w:val="center"/>
        </w:trPr>
        <w:tc>
          <w:tcPr>
            <w:tcW w:w="1276" w:type="dxa"/>
            <w:tcBorders>
              <w:top w:val="single" w:color="C00000" w:sz="12" w:space="0"/>
              <w:bottom w:val="single" w:color="C00000" w:sz="6" w:space="0"/>
            </w:tcBorders>
            <w:shd w:val="clear" w:color="auto" w:fill="A5A5A5" w:themeFill="background1" w:themeFillShade="A6"/>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培训主题</w:t>
            </w:r>
          </w:p>
        </w:tc>
        <w:tc>
          <w:tcPr>
            <w:tcW w:w="1418" w:type="dxa"/>
            <w:tcBorders>
              <w:top w:val="single" w:color="C00000" w:sz="12" w:space="0"/>
              <w:bottom w:val="single" w:color="C00000" w:sz="6" w:space="0"/>
            </w:tcBorders>
            <w:shd w:val="clear" w:color="auto" w:fill="A5A5A5" w:themeFill="background1" w:themeFillShade="A6"/>
            <w:vAlign w:val="center"/>
          </w:tcPr>
          <w:p>
            <w:pPr>
              <w:widowControl/>
              <w:rPr>
                <w:rFonts w:ascii="Arial" w:hAnsi="Arial" w:cs="Arial"/>
                <w:b/>
                <w:bCs/>
                <w:color w:val="FFFFFF"/>
                <w:kern w:val="0"/>
                <w:sz w:val="18"/>
                <w:szCs w:val="18"/>
              </w:rPr>
            </w:pPr>
            <w:r>
              <w:rPr>
                <w:rFonts w:ascii="Arial" w:hAnsi="Arial" w:cs="Arial"/>
                <w:b/>
                <w:bCs/>
                <w:color w:val="FFFFFF"/>
                <w:kern w:val="0"/>
                <w:sz w:val="18"/>
                <w:szCs w:val="18"/>
              </w:rPr>
              <w:t>培训岗位</w:t>
            </w:r>
          </w:p>
        </w:tc>
        <w:tc>
          <w:tcPr>
            <w:tcW w:w="3686" w:type="dxa"/>
            <w:tcBorders>
              <w:top w:val="single" w:color="C00000" w:sz="12" w:space="0"/>
              <w:bottom w:val="single" w:color="C00000" w:sz="6" w:space="0"/>
            </w:tcBorders>
            <w:shd w:val="clear" w:color="auto" w:fill="A5A5A5" w:themeFill="background1" w:themeFillShade="A6"/>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培训内容</w:t>
            </w:r>
          </w:p>
        </w:tc>
        <w:tc>
          <w:tcPr>
            <w:tcW w:w="991" w:type="dxa"/>
            <w:tcBorders>
              <w:top w:val="single" w:color="C00000" w:sz="12" w:space="0"/>
              <w:bottom w:val="single" w:color="C00000" w:sz="6" w:space="0"/>
            </w:tcBorders>
            <w:shd w:val="clear" w:color="auto" w:fill="A5A5A5" w:themeFill="background1" w:themeFillShade="A6"/>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总时长（小时）</w:t>
            </w:r>
          </w:p>
        </w:tc>
        <w:tc>
          <w:tcPr>
            <w:tcW w:w="2410" w:type="dxa"/>
            <w:tcBorders>
              <w:top w:val="single" w:color="C00000" w:sz="12" w:space="0"/>
              <w:bottom w:val="single" w:color="C00000" w:sz="6" w:space="0"/>
            </w:tcBorders>
            <w:shd w:val="clear" w:color="auto" w:fill="A5A5A5" w:themeFill="background1" w:themeFillShade="A6"/>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参加人员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736" w:hRule="atLeast"/>
          <w:jc w:val="center"/>
        </w:trPr>
        <w:tc>
          <w:tcPr>
            <w:tcW w:w="1276" w:type="dxa"/>
            <w:vMerge w:val="restart"/>
            <w:tcBorders>
              <w:top w:val="single" w:color="C00000" w:sz="6" w:space="0"/>
            </w:tcBorders>
            <w:vAlign w:val="center"/>
          </w:tcPr>
          <w:p>
            <w:pPr>
              <w:widowControl/>
              <w:jc w:val="center"/>
              <w:rPr>
                <w:rFonts w:ascii="Arial" w:hAnsi="Arial" w:cs="Arial"/>
                <w:kern w:val="0"/>
                <w:sz w:val="18"/>
                <w:szCs w:val="18"/>
              </w:rPr>
            </w:pPr>
            <w:r>
              <w:rPr>
                <w:rFonts w:ascii="Arial" w:hAnsi="Arial" w:cs="Arial"/>
                <w:kern w:val="0"/>
                <w:sz w:val="18"/>
                <w:szCs w:val="18"/>
              </w:rPr>
              <w:t>系统管理员培训</w:t>
            </w:r>
          </w:p>
        </w:tc>
        <w:tc>
          <w:tcPr>
            <w:tcW w:w="1418" w:type="dxa"/>
            <w:vMerge w:val="restart"/>
            <w:tcBorders>
              <w:top w:val="single" w:color="C00000" w:sz="6" w:space="0"/>
            </w:tcBorders>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系统管理员</w:t>
            </w:r>
          </w:p>
        </w:tc>
        <w:tc>
          <w:tcPr>
            <w:tcW w:w="3686" w:type="dxa"/>
            <w:tcBorders>
              <w:top w:val="single" w:color="C00000" w:sz="6" w:space="0"/>
            </w:tcBorders>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系统安装培训（服务器端及客户端）</w:t>
            </w:r>
          </w:p>
        </w:tc>
        <w:tc>
          <w:tcPr>
            <w:tcW w:w="991" w:type="dxa"/>
            <w:tcBorders>
              <w:top w:val="single" w:color="C00000" w:sz="6" w:space="0"/>
            </w:tcBorders>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4</w:t>
            </w:r>
          </w:p>
        </w:tc>
        <w:tc>
          <w:tcPr>
            <w:tcW w:w="2410" w:type="dxa"/>
            <w:vMerge w:val="restart"/>
            <w:tcBorders>
              <w:top w:val="single" w:color="C00000" w:sz="6" w:space="0"/>
            </w:tcBorders>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API技术顾问</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73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系统维护培训：</w:t>
            </w:r>
          </w:p>
          <w:p>
            <w:pPr>
              <w:widowControl/>
              <w:numPr>
                <w:ilvl w:val="0"/>
                <w:numId w:val="48"/>
              </w:numPr>
              <w:jc w:val="left"/>
              <w:rPr>
                <w:rFonts w:ascii="Arial" w:hAnsi="Arial" w:cs="Arial"/>
                <w:sz w:val="18"/>
                <w:szCs w:val="18"/>
                <w:highlight w:val="white"/>
              </w:rPr>
            </w:pPr>
            <w:r>
              <w:rPr>
                <w:rFonts w:ascii="Arial" w:hAnsi="Arial" w:cs="Arial"/>
                <w:sz w:val="18"/>
                <w:szCs w:val="18"/>
                <w:highlight w:val="white"/>
              </w:rPr>
              <w:t>软件及数据库基础知识</w:t>
            </w:r>
          </w:p>
          <w:p>
            <w:pPr>
              <w:pStyle w:val="81"/>
              <w:numPr>
                <w:ilvl w:val="0"/>
                <w:numId w:val="48"/>
              </w:numPr>
              <w:autoSpaceDE w:val="0"/>
              <w:autoSpaceDN w:val="0"/>
              <w:adjustRightInd w:val="0"/>
              <w:ind w:firstLineChars="0"/>
              <w:jc w:val="left"/>
              <w:rPr>
                <w:rFonts w:ascii="Arial" w:hAnsi="Arial" w:cs="Arial"/>
                <w:sz w:val="18"/>
                <w:szCs w:val="18"/>
                <w:highlight w:val="white"/>
              </w:rPr>
            </w:pPr>
            <w:r>
              <w:rPr>
                <w:rFonts w:ascii="Arial" w:hAnsi="Arial" w:cs="Arial"/>
                <w:sz w:val="18"/>
                <w:szCs w:val="18"/>
                <w:highlight w:val="white"/>
              </w:rPr>
              <w:t>数据库备份及还原培训</w:t>
            </w:r>
          </w:p>
          <w:p>
            <w:pPr>
              <w:widowControl/>
              <w:numPr>
                <w:ilvl w:val="0"/>
                <w:numId w:val="48"/>
              </w:numPr>
              <w:jc w:val="left"/>
              <w:rPr>
                <w:rFonts w:ascii="Arial" w:hAnsi="Arial" w:cs="Arial"/>
                <w:sz w:val="18"/>
                <w:szCs w:val="18"/>
                <w:highlight w:val="white"/>
              </w:rPr>
            </w:pPr>
            <w:r>
              <w:rPr>
                <w:rFonts w:ascii="Arial" w:hAnsi="Arial" w:cs="Arial"/>
                <w:sz w:val="18"/>
                <w:szCs w:val="18"/>
                <w:highlight w:val="white"/>
              </w:rPr>
              <w:t>系统管理培训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4</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73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水晶报表功能培训：如何使用水晶报表工具</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8</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672"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水晶报表使用培训：如何基于APIoT数据库进行开发</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8</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554"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核心用户培训</w:t>
            </w: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核心用户组成员</w:t>
            </w: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系统基础数据功能培训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3</w:t>
            </w:r>
          </w:p>
        </w:tc>
        <w:tc>
          <w:tcPr>
            <w:tcW w:w="2410"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5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生产报修及维修流程培训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shd w:val="clear" w:color="auto" w:fill="auto"/>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实施顾问</w:t>
            </w:r>
          </w:p>
          <w:p>
            <w:pPr>
              <w:widowControl/>
              <w:jc w:val="left"/>
              <w:rPr>
                <w:rFonts w:ascii="Arial" w:hAnsi="Arial" w:cs="Arial"/>
                <w:kern w:val="0"/>
                <w:sz w:val="18"/>
                <w:szCs w:val="18"/>
                <w:lang w:val="da-DK"/>
              </w:rPr>
            </w:pPr>
            <w:r>
              <w:rPr>
                <w:rFonts w:ascii="Arial" w:hAnsi="Arial" w:cs="Arial"/>
                <w:kern w:val="0"/>
                <w:sz w:val="18"/>
                <w:szCs w:val="18"/>
              </w:rPr>
              <w:t>维修工程师</w:t>
            </w:r>
          </w:p>
          <w:p>
            <w:pPr>
              <w:widowControl/>
              <w:jc w:val="left"/>
              <w:rPr>
                <w:rFonts w:ascii="Arial" w:hAnsi="Arial" w:cs="Arial"/>
                <w:kern w:val="0"/>
                <w:sz w:val="18"/>
                <w:szCs w:val="18"/>
                <w:lang w:val="da-DK"/>
              </w:rPr>
            </w:pPr>
            <w:r>
              <w:rPr>
                <w:rFonts w:ascii="Arial" w:hAnsi="Arial" w:cs="Arial"/>
                <w:kern w:val="0"/>
                <w:sz w:val="18"/>
                <w:szCs w:val="18"/>
              </w:rPr>
              <w:t>生产主管</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5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工单及计划维护流程培训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3</w:t>
            </w:r>
          </w:p>
        </w:tc>
        <w:tc>
          <w:tcPr>
            <w:tcW w:w="2410"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8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其它模块培训（图纸文档及看板）</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51"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数据收集培训</w:t>
            </w: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工程师</w:t>
            </w: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数据收集模板培训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设备结构树搭建培训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3</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资产基础数据整理培训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故障数据整理培训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维护标准及计划数据整理培训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48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其它维修资源数据整理培训</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2</w:t>
            </w:r>
          </w:p>
        </w:tc>
        <w:tc>
          <w:tcPr>
            <w:tcW w:w="2410"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452"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最终用户培训</w:t>
            </w: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生产组</w:t>
            </w:r>
          </w:p>
        </w:tc>
        <w:tc>
          <w:tcPr>
            <w:tcW w:w="3686" w:type="dxa"/>
            <w:shd w:val="clear" w:color="auto" w:fill="auto"/>
            <w:vAlign w:val="center"/>
          </w:tcPr>
          <w:p>
            <w:pPr>
              <w:widowControl/>
              <w:jc w:val="left"/>
              <w:rPr>
                <w:rFonts w:ascii="Arial" w:hAnsi="Arial" w:cs="Arial"/>
                <w:sz w:val="18"/>
                <w:szCs w:val="18"/>
                <w:highlight w:val="white"/>
              </w:rPr>
            </w:pPr>
            <w:r>
              <w:rPr>
                <w:rFonts w:ascii="Arial" w:hAnsi="Arial" w:cs="Arial"/>
                <w:sz w:val="18"/>
                <w:szCs w:val="18"/>
                <w:highlight w:val="white"/>
              </w:rPr>
              <w:t>1.系统基本操作</w:t>
            </w:r>
          </w:p>
        </w:tc>
        <w:tc>
          <w:tcPr>
            <w:tcW w:w="991" w:type="dxa"/>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API技术顾问</w:t>
            </w:r>
          </w:p>
          <w:p>
            <w:pPr>
              <w:widowControl/>
              <w:jc w:val="left"/>
              <w:rPr>
                <w:rFonts w:ascii="Arial" w:hAnsi="Arial" w:cs="Arial"/>
                <w:kern w:val="0"/>
                <w:sz w:val="18"/>
                <w:szCs w:val="18"/>
              </w:rPr>
            </w:pPr>
            <w:r>
              <w:rPr>
                <w:rFonts w:ascii="Arial" w:hAnsi="Arial" w:cs="Arial"/>
                <w:kern w:val="0"/>
                <w:sz w:val="18"/>
                <w:szCs w:val="18"/>
              </w:rPr>
              <w:t>生产班组长</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469" w:hRule="atLeast"/>
          <w:jc w:val="center"/>
        </w:trPr>
        <w:tc>
          <w:tcPr>
            <w:tcW w:w="1276" w:type="dxa"/>
            <w:vMerge w:val="continue"/>
            <w:vAlign w:val="center"/>
          </w:tcPr>
          <w:p>
            <w:pPr>
              <w:widowControl/>
              <w:jc w:val="center"/>
              <w:rPr>
                <w:rFonts w:ascii="Arial" w:hAnsi="Arial" w:cs="Arial"/>
                <w:kern w:val="0"/>
                <w:sz w:val="18"/>
                <w:szCs w:val="18"/>
              </w:rPr>
            </w:pPr>
          </w:p>
        </w:tc>
        <w:tc>
          <w:tcPr>
            <w:tcW w:w="1418" w:type="dxa"/>
            <w:vMerge w:val="continue"/>
            <w:shd w:val="clear" w:color="auto" w:fill="auto"/>
            <w:vAlign w:val="center"/>
          </w:tcPr>
          <w:p>
            <w:pPr>
              <w:widowControl/>
              <w:jc w:val="left"/>
              <w:rPr>
                <w:rFonts w:ascii="Arial" w:hAnsi="Arial" w:cs="Arial"/>
                <w:kern w:val="0"/>
                <w:sz w:val="18"/>
                <w:szCs w:val="18"/>
              </w:rPr>
            </w:pPr>
          </w:p>
        </w:tc>
        <w:tc>
          <w:tcPr>
            <w:tcW w:w="3686" w:type="dxa"/>
            <w:shd w:val="clear" w:color="auto" w:fill="auto"/>
            <w:vAlign w:val="center"/>
          </w:tcPr>
          <w:p>
            <w:pPr>
              <w:jc w:val="left"/>
              <w:rPr>
                <w:rFonts w:ascii="Arial" w:hAnsi="Arial" w:cs="Arial"/>
                <w:sz w:val="18"/>
                <w:szCs w:val="18"/>
                <w:highlight w:val="white"/>
              </w:rPr>
            </w:pPr>
            <w:r>
              <w:rPr>
                <w:rFonts w:ascii="Arial" w:hAnsi="Arial" w:cs="Arial"/>
                <w:sz w:val="18"/>
                <w:szCs w:val="18"/>
                <w:highlight w:val="white"/>
              </w:rPr>
              <w:t>2.故障报修</w:t>
            </w:r>
          </w:p>
        </w:tc>
        <w:tc>
          <w:tcPr>
            <w:tcW w:w="991" w:type="dxa"/>
            <w:shd w:val="clear" w:color="auto" w:fill="auto"/>
            <w:vAlign w:val="center"/>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24"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shd w:val="clear" w:color="auto" w:fill="auto"/>
            <w:vAlign w:val="center"/>
          </w:tcPr>
          <w:p>
            <w:pPr>
              <w:widowControl/>
              <w:rPr>
                <w:rFonts w:ascii="Arial" w:hAnsi="Arial" w:cs="Arial"/>
                <w:kern w:val="0"/>
                <w:sz w:val="18"/>
                <w:szCs w:val="18"/>
              </w:rPr>
            </w:pPr>
            <w:r>
              <w:rPr>
                <w:rFonts w:ascii="Arial" w:hAnsi="Arial" w:cs="Arial"/>
                <w:kern w:val="0"/>
                <w:sz w:val="18"/>
                <w:szCs w:val="18"/>
              </w:rPr>
              <w:t>维修人员</w:t>
            </w:r>
          </w:p>
        </w:tc>
        <w:tc>
          <w:tcPr>
            <w:tcW w:w="3686" w:type="dxa"/>
            <w:shd w:val="clear" w:color="auto" w:fill="auto"/>
          </w:tcPr>
          <w:p>
            <w:pPr>
              <w:numPr>
                <w:ilvl w:val="0"/>
                <w:numId w:val="49"/>
              </w:numPr>
              <w:jc w:val="left"/>
              <w:rPr>
                <w:rFonts w:ascii="Arial" w:hAnsi="Arial" w:cs="Arial"/>
                <w:sz w:val="18"/>
                <w:szCs w:val="18"/>
                <w:highlight w:val="white"/>
              </w:rPr>
            </w:pPr>
            <w:r>
              <w:rPr>
                <w:rFonts w:ascii="Arial" w:hAnsi="Arial" w:cs="Arial"/>
                <w:sz w:val="18"/>
                <w:szCs w:val="18"/>
                <w:highlight w:val="white"/>
              </w:rPr>
              <w:t>系统基本操作</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tcPr>
          <w:p>
            <w:pPr>
              <w:widowControl/>
              <w:jc w:val="left"/>
              <w:rPr>
                <w:rFonts w:ascii="Arial" w:hAnsi="Arial" w:cs="Arial"/>
                <w:kern w:val="0"/>
                <w:sz w:val="18"/>
                <w:szCs w:val="18"/>
              </w:rPr>
            </w:pPr>
            <w:r>
              <w:rPr>
                <w:rFonts w:ascii="Arial" w:hAnsi="Arial" w:cs="Arial"/>
                <w:kern w:val="0"/>
                <w:sz w:val="18"/>
                <w:szCs w:val="18"/>
              </w:rPr>
              <w:t>API技术顾问</w:t>
            </w:r>
          </w:p>
          <w:p>
            <w:pPr>
              <w:widowControl/>
              <w:rPr>
                <w:rFonts w:ascii="Arial" w:hAnsi="Arial" w:cs="Arial"/>
                <w:kern w:val="0"/>
                <w:sz w:val="18"/>
                <w:szCs w:val="18"/>
              </w:rPr>
            </w:pPr>
            <w:r>
              <w:rPr>
                <w:rFonts w:ascii="Arial" w:hAnsi="Arial" w:cs="Arial"/>
                <w:kern w:val="0"/>
                <w:sz w:val="18"/>
                <w:szCs w:val="18"/>
              </w:rPr>
              <w:t>机修人员</w:t>
            </w:r>
          </w:p>
          <w:p>
            <w:pPr>
              <w:widowControl/>
              <w:rPr>
                <w:rFonts w:ascii="Arial" w:hAnsi="Arial" w:cs="Arial"/>
                <w:kern w:val="0"/>
                <w:sz w:val="18"/>
                <w:szCs w:val="18"/>
              </w:rPr>
            </w:pPr>
            <w:r>
              <w:rPr>
                <w:rFonts w:ascii="Arial" w:hAnsi="Arial" w:cs="Arial"/>
                <w:kern w:val="0"/>
                <w:sz w:val="18"/>
                <w:szCs w:val="18"/>
              </w:rPr>
              <w:t>电气人员</w:t>
            </w:r>
          </w:p>
          <w:p>
            <w:pPr>
              <w:widowControl/>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2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vAlign w:val="center"/>
          </w:tcPr>
          <w:p>
            <w:pPr>
              <w:widowControl/>
              <w:jc w:val="center"/>
              <w:rPr>
                <w:rFonts w:ascii="Arial" w:hAnsi="Arial" w:cs="Arial"/>
                <w:kern w:val="0"/>
                <w:sz w:val="18"/>
                <w:szCs w:val="18"/>
              </w:rPr>
            </w:pPr>
          </w:p>
        </w:tc>
        <w:tc>
          <w:tcPr>
            <w:tcW w:w="3686" w:type="dxa"/>
            <w:shd w:val="clear" w:color="auto" w:fill="auto"/>
          </w:tcPr>
          <w:p>
            <w:pPr>
              <w:numPr>
                <w:ilvl w:val="0"/>
                <w:numId w:val="49"/>
              </w:numPr>
              <w:jc w:val="left"/>
              <w:rPr>
                <w:rFonts w:ascii="Arial" w:hAnsi="Arial" w:cs="Arial"/>
                <w:sz w:val="18"/>
                <w:szCs w:val="18"/>
                <w:highlight w:val="white"/>
              </w:rPr>
            </w:pPr>
            <w:r>
              <w:rPr>
                <w:rFonts w:ascii="Arial" w:hAnsi="Arial" w:cs="Arial"/>
                <w:sz w:val="18"/>
                <w:szCs w:val="18"/>
                <w:highlight w:val="white"/>
              </w:rPr>
              <w:t>故障维修反馈</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2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numPr>
                <w:ilvl w:val="0"/>
                <w:numId w:val="49"/>
              </w:numPr>
              <w:jc w:val="left"/>
              <w:rPr>
                <w:rFonts w:ascii="Arial" w:hAnsi="Arial" w:cs="Arial"/>
                <w:sz w:val="18"/>
                <w:szCs w:val="18"/>
                <w:highlight w:val="white"/>
              </w:rPr>
            </w:pPr>
            <w:r>
              <w:rPr>
                <w:rFonts w:ascii="Arial" w:hAnsi="Arial" w:cs="Arial"/>
                <w:sz w:val="18"/>
                <w:szCs w:val="18"/>
                <w:highlight w:val="white"/>
              </w:rPr>
              <w:t>工单反馈</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16"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维修班长组</w:t>
            </w: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1.</w:t>
            </w:r>
            <w:r>
              <w:rPr>
                <w:rFonts w:hint="eastAsia" w:ascii="Arial" w:hAnsi="Arial" w:cs="Arial"/>
                <w:sz w:val="18"/>
                <w:szCs w:val="18"/>
                <w:highlight w:val="white"/>
              </w:rPr>
              <w:t xml:space="preserve"> </w:t>
            </w:r>
            <w:r>
              <w:rPr>
                <w:rFonts w:ascii="Arial" w:hAnsi="Arial" w:cs="Arial"/>
                <w:sz w:val="18"/>
                <w:szCs w:val="18"/>
                <w:highlight w:val="white"/>
              </w:rPr>
              <w:t>系统基本操作</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jc w:val="left"/>
              <w:rPr>
                <w:rFonts w:ascii="Arial" w:hAnsi="Arial" w:cs="Arial"/>
                <w:kern w:val="0"/>
                <w:sz w:val="18"/>
                <w:szCs w:val="18"/>
                <w:lang w:val="da-DK"/>
              </w:rPr>
            </w:pPr>
            <w:r>
              <w:rPr>
                <w:rFonts w:ascii="Arial" w:hAnsi="Arial" w:cs="Arial"/>
                <w:kern w:val="0"/>
                <w:sz w:val="18"/>
                <w:szCs w:val="18"/>
              </w:rPr>
              <w:t>机修班长</w:t>
            </w:r>
          </w:p>
          <w:p>
            <w:pPr>
              <w:widowControl/>
              <w:jc w:val="left"/>
              <w:rPr>
                <w:rFonts w:ascii="Arial" w:hAnsi="Arial" w:cs="Arial"/>
                <w:kern w:val="0"/>
                <w:sz w:val="18"/>
                <w:szCs w:val="18"/>
                <w:lang w:val="da-DK"/>
              </w:rPr>
            </w:pPr>
            <w:r>
              <w:rPr>
                <w:rFonts w:ascii="Arial" w:hAnsi="Arial" w:cs="Arial"/>
                <w:kern w:val="0"/>
                <w:sz w:val="18"/>
                <w:szCs w:val="18"/>
              </w:rPr>
              <w:t>电气班长</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1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2.</w:t>
            </w:r>
            <w:r>
              <w:rPr>
                <w:rFonts w:hint="eastAsia" w:ascii="Arial" w:hAnsi="Arial" w:cs="Arial"/>
                <w:sz w:val="18"/>
                <w:szCs w:val="18"/>
                <w:highlight w:val="white"/>
              </w:rPr>
              <w:t xml:space="preserve"> </w:t>
            </w:r>
            <w:r>
              <w:rPr>
                <w:rFonts w:ascii="Arial" w:hAnsi="Arial" w:cs="Arial"/>
                <w:sz w:val="18"/>
                <w:szCs w:val="18"/>
                <w:highlight w:val="white"/>
              </w:rPr>
              <w:t>报修工单接收及打印</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3. 计划工单接收及人员安排</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4. 创建计划工单/外协工单</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28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5. 工单反馈</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44"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shd w:val="clear" w:color="auto" w:fill="auto"/>
          </w:tcPr>
          <w:p>
            <w:pPr>
              <w:widowControl/>
              <w:jc w:val="left"/>
              <w:rPr>
                <w:rFonts w:ascii="Arial" w:hAnsi="Arial" w:cs="Arial"/>
                <w:kern w:val="0"/>
                <w:sz w:val="18"/>
                <w:szCs w:val="18"/>
              </w:rPr>
            </w:pPr>
            <w:r>
              <w:rPr>
                <w:rFonts w:ascii="Arial" w:hAnsi="Arial" w:cs="Arial"/>
                <w:kern w:val="0"/>
                <w:sz w:val="18"/>
                <w:szCs w:val="18"/>
              </w:rPr>
              <w:t>计划工程师</w:t>
            </w: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1. 系统基本操作</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jc w:val="left"/>
              <w:rPr>
                <w:rFonts w:ascii="Arial" w:hAnsi="Arial" w:cs="Arial"/>
                <w:kern w:val="0"/>
                <w:sz w:val="18"/>
                <w:szCs w:val="18"/>
                <w:lang w:val="da-DK"/>
              </w:rPr>
            </w:pPr>
            <w:r>
              <w:rPr>
                <w:rFonts w:ascii="Arial" w:hAnsi="Arial" w:cs="Arial"/>
                <w:kern w:val="0"/>
                <w:sz w:val="18"/>
                <w:szCs w:val="18"/>
              </w:rPr>
              <w:t>机械工程师</w:t>
            </w:r>
          </w:p>
          <w:p>
            <w:pPr>
              <w:widowControl/>
              <w:jc w:val="left"/>
              <w:rPr>
                <w:rFonts w:ascii="Arial" w:hAnsi="Arial" w:cs="Arial"/>
                <w:kern w:val="0"/>
                <w:sz w:val="18"/>
                <w:szCs w:val="18"/>
                <w:lang w:val="da-DK"/>
              </w:rPr>
            </w:pPr>
            <w:r>
              <w:rPr>
                <w:rFonts w:ascii="Arial" w:hAnsi="Arial" w:cs="Arial"/>
                <w:kern w:val="0"/>
                <w:sz w:val="18"/>
                <w:szCs w:val="18"/>
              </w:rPr>
              <w:t>电气工程师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4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2. 工单反馈检查</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3.</w:t>
            </w:r>
            <w:r>
              <w:rPr>
                <w:rFonts w:hint="eastAsia" w:ascii="Arial" w:hAnsi="Arial" w:cs="Arial"/>
                <w:sz w:val="18"/>
                <w:szCs w:val="18"/>
                <w:highlight w:val="white"/>
              </w:rPr>
              <w:t xml:space="preserve"> </w:t>
            </w:r>
            <w:r>
              <w:rPr>
                <w:rFonts w:ascii="Arial" w:hAnsi="Arial" w:cs="Arial"/>
                <w:sz w:val="18"/>
                <w:szCs w:val="18"/>
                <w:highlight w:val="white"/>
              </w:rPr>
              <w:t>工单维护</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4. 计划工单资源计划更新</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5.</w:t>
            </w:r>
            <w:r>
              <w:rPr>
                <w:rFonts w:hint="eastAsia" w:ascii="Arial" w:hAnsi="Arial" w:cs="Arial"/>
                <w:sz w:val="18"/>
                <w:szCs w:val="18"/>
                <w:highlight w:val="white"/>
              </w:rPr>
              <w:t xml:space="preserve"> </w:t>
            </w:r>
            <w:r>
              <w:rPr>
                <w:rFonts w:ascii="Arial" w:hAnsi="Arial" w:cs="Arial"/>
                <w:sz w:val="18"/>
                <w:szCs w:val="18"/>
                <w:highlight w:val="white"/>
              </w:rPr>
              <w:t>巡检路线维护</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6.</w:t>
            </w:r>
            <w:r>
              <w:rPr>
                <w:rFonts w:hint="eastAsia" w:ascii="Arial" w:hAnsi="Arial" w:cs="Arial"/>
                <w:sz w:val="18"/>
                <w:szCs w:val="18"/>
                <w:highlight w:val="white"/>
              </w:rPr>
              <w:t xml:space="preserve"> </w:t>
            </w:r>
            <w:r>
              <w:rPr>
                <w:rFonts w:ascii="Arial" w:hAnsi="Arial" w:cs="Arial"/>
                <w:sz w:val="18"/>
                <w:szCs w:val="18"/>
                <w:highlight w:val="white"/>
              </w:rPr>
              <w:t>设备相关基础数据维护</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272"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7.</w:t>
            </w:r>
            <w:r>
              <w:rPr>
                <w:rFonts w:hint="eastAsia" w:ascii="Arial" w:hAnsi="Arial" w:cs="Arial"/>
                <w:sz w:val="18"/>
                <w:szCs w:val="18"/>
                <w:highlight w:val="white"/>
              </w:rPr>
              <w:t xml:space="preserve"> </w:t>
            </w:r>
            <w:r>
              <w:rPr>
                <w:rFonts w:ascii="Arial" w:hAnsi="Arial" w:cs="Arial"/>
                <w:sz w:val="18"/>
                <w:szCs w:val="18"/>
                <w:highlight w:val="white"/>
              </w:rPr>
              <w:t>故障代码及作业指导维护</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68"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shd w:val="clear" w:color="auto" w:fill="auto"/>
            <w:vAlign w:val="center"/>
          </w:tcPr>
          <w:p>
            <w:pPr>
              <w:widowControl/>
              <w:jc w:val="left"/>
              <w:rPr>
                <w:rFonts w:ascii="Arial" w:hAnsi="Arial" w:cs="Arial"/>
                <w:kern w:val="0"/>
                <w:sz w:val="18"/>
                <w:szCs w:val="18"/>
              </w:rPr>
            </w:pPr>
            <w:r>
              <w:rPr>
                <w:rFonts w:ascii="Arial" w:hAnsi="Arial" w:cs="Arial"/>
                <w:kern w:val="0"/>
                <w:sz w:val="18"/>
                <w:szCs w:val="18"/>
              </w:rPr>
              <w:t>主管</w:t>
            </w: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1.</w:t>
            </w:r>
            <w:r>
              <w:rPr>
                <w:rFonts w:hint="eastAsia" w:ascii="Arial" w:hAnsi="Arial" w:cs="Arial"/>
                <w:sz w:val="18"/>
                <w:szCs w:val="18"/>
                <w:highlight w:val="white"/>
              </w:rPr>
              <w:t xml:space="preserve"> </w:t>
            </w:r>
            <w:r>
              <w:rPr>
                <w:rFonts w:ascii="Arial" w:hAnsi="Arial" w:cs="Arial"/>
                <w:sz w:val="18"/>
                <w:szCs w:val="18"/>
                <w:highlight w:val="white"/>
              </w:rPr>
              <w:t>系统基本操作</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1</w:t>
            </w:r>
          </w:p>
        </w:tc>
        <w:tc>
          <w:tcPr>
            <w:tcW w:w="2410" w:type="dxa"/>
            <w:vMerge w:val="restart"/>
            <w:shd w:val="clear" w:color="auto" w:fill="auto"/>
            <w:vAlign w:val="center"/>
          </w:tcPr>
          <w:p>
            <w:pPr>
              <w:widowControl/>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rPr>
                <w:rFonts w:ascii="Arial" w:hAnsi="Arial" w:cs="Arial"/>
                <w:kern w:val="0"/>
                <w:sz w:val="18"/>
                <w:szCs w:val="18"/>
                <w:lang w:val="da-DK"/>
              </w:rPr>
            </w:pPr>
            <w:r>
              <w:rPr>
                <w:rFonts w:ascii="Arial" w:hAnsi="Arial" w:cs="Arial"/>
                <w:kern w:val="0"/>
                <w:sz w:val="18"/>
                <w:szCs w:val="18"/>
              </w:rPr>
              <w:t>机械或电气主管</w:t>
            </w:r>
          </w:p>
          <w:p>
            <w:pPr>
              <w:widowControl/>
              <w:rPr>
                <w:rFonts w:ascii="Arial" w:hAnsi="Arial" w:cs="Arial"/>
                <w:kern w:val="0"/>
                <w:sz w:val="18"/>
                <w:szCs w:val="18"/>
                <w:lang w:val="da-DK"/>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68" w:hRule="atLeast"/>
          <w:jc w:val="center"/>
        </w:trPr>
        <w:tc>
          <w:tcPr>
            <w:tcW w:w="1276" w:type="dxa"/>
            <w:vMerge w:val="continue"/>
          </w:tcPr>
          <w:p>
            <w:pPr>
              <w:widowControl/>
              <w:jc w:val="left"/>
              <w:rPr>
                <w:rFonts w:ascii="Arial" w:hAnsi="Arial" w:cs="Arial"/>
                <w:kern w:val="0"/>
                <w:sz w:val="18"/>
                <w:szCs w:val="18"/>
                <w:lang w:val="da-DK"/>
              </w:rPr>
            </w:pPr>
          </w:p>
        </w:tc>
        <w:tc>
          <w:tcPr>
            <w:tcW w:w="1418" w:type="dxa"/>
            <w:vMerge w:val="continue"/>
            <w:shd w:val="clear" w:color="auto" w:fill="auto"/>
          </w:tcPr>
          <w:p>
            <w:pPr>
              <w:widowControl/>
              <w:jc w:val="left"/>
              <w:rPr>
                <w:rFonts w:ascii="Arial" w:hAnsi="Arial" w:cs="Arial"/>
                <w:kern w:val="0"/>
                <w:sz w:val="18"/>
                <w:szCs w:val="18"/>
                <w:lang w:val="da-DK"/>
              </w:rPr>
            </w:pPr>
          </w:p>
        </w:tc>
        <w:tc>
          <w:tcPr>
            <w:tcW w:w="3686" w:type="dxa"/>
            <w:shd w:val="clear" w:color="auto" w:fill="auto"/>
          </w:tcPr>
          <w:p>
            <w:pPr>
              <w:autoSpaceDE w:val="0"/>
              <w:autoSpaceDN w:val="0"/>
              <w:adjustRightInd w:val="0"/>
              <w:jc w:val="left"/>
              <w:rPr>
                <w:rFonts w:ascii="Arial" w:hAnsi="Arial" w:cs="Arial"/>
                <w:sz w:val="18"/>
                <w:szCs w:val="18"/>
                <w:highlight w:val="white"/>
              </w:rPr>
            </w:pPr>
            <w:r>
              <w:rPr>
                <w:rFonts w:ascii="Arial" w:hAnsi="Arial" w:cs="Arial"/>
                <w:sz w:val="18"/>
                <w:szCs w:val="18"/>
                <w:highlight w:val="white"/>
              </w:rPr>
              <w:t>2. 作业监视工单确认</w:t>
            </w:r>
          </w:p>
        </w:tc>
        <w:tc>
          <w:tcPr>
            <w:tcW w:w="991" w:type="dxa"/>
            <w:shd w:val="clear" w:color="auto" w:fill="auto"/>
            <w:vAlign w:val="bottom"/>
          </w:tcPr>
          <w:p>
            <w:pPr>
              <w:widowControl/>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0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3. 计划工单审批</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0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shd w:val="clear" w:color="auto" w:fill="auto"/>
          </w:tcPr>
          <w:p>
            <w:pPr>
              <w:widowControl/>
              <w:jc w:val="left"/>
              <w:rPr>
                <w:rFonts w:ascii="Arial" w:hAnsi="Arial" w:cs="Arial"/>
                <w:kern w:val="0"/>
                <w:sz w:val="18"/>
                <w:szCs w:val="18"/>
              </w:rPr>
            </w:pPr>
          </w:p>
        </w:tc>
        <w:tc>
          <w:tcPr>
            <w:tcW w:w="3686" w:type="dxa"/>
            <w:shd w:val="clear" w:color="auto" w:fill="auto"/>
          </w:tcPr>
          <w:p>
            <w:pPr>
              <w:jc w:val="left"/>
              <w:rPr>
                <w:rFonts w:ascii="Arial" w:hAnsi="Arial" w:cs="Arial"/>
                <w:sz w:val="18"/>
                <w:szCs w:val="18"/>
                <w:highlight w:val="white"/>
              </w:rPr>
            </w:pPr>
            <w:r>
              <w:rPr>
                <w:rFonts w:ascii="Arial" w:hAnsi="Arial" w:cs="Arial"/>
                <w:sz w:val="18"/>
                <w:szCs w:val="18"/>
                <w:highlight w:val="white"/>
              </w:rPr>
              <w:t>4.</w:t>
            </w:r>
            <w:r>
              <w:rPr>
                <w:rFonts w:hint="eastAsia" w:ascii="Arial" w:hAnsi="Arial" w:cs="Arial"/>
                <w:sz w:val="18"/>
                <w:szCs w:val="18"/>
                <w:highlight w:val="white"/>
              </w:rPr>
              <w:t xml:space="preserve"> </w:t>
            </w:r>
            <w:r>
              <w:rPr>
                <w:rFonts w:ascii="Arial" w:hAnsi="Arial" w:cs="Arial"/>
                <w:sz w:val="18"/>
                <w:szCs w:val="18"/>
                <w:highlight w:val="white"/>
              </w:rPr>
              <w:t>计划工单人员计划安排</w:t>
            </w:r>
          </w:p>
        </w:tc>
        <w:tc>
          <w:tcPr>
            <w:tcW w:w="991" w:type="dxa"/>
            <w:shd w:val="clear" w:color="auto" w:fill="auto"/>
            <w:vAlign w:val="bottom"/>
          </w:tcPr>
          <w:p>
            <w:pPr>
              <w:jc w:val="left"/>
              <w:rPr>
                <w:rFonts w:ascii="Arial" w:hAnsi="Arial" w:cs="Arial"/>
                <w:kern w:val="0"/>
                <w:sz w:val="18"/>
                <w:szCs w:val="18"/>
              </w:rPr>
            </w:pPr>
            <w:r>
              <w:rPr>
                <w:rFonts w:ascii="Arial" w:hAnsi="Arial" w:cs="Arial"/>
                <w:kern w:val="0"/>
                <w:sz w:val="18"/>
                <w:szCs w:val="18"/>
              </w:rPr>
              <w:t>2</w:t>
            </w:r>
          </w:p>
        </w:tc>
        <w:tc>
          <w:tcPr>
            <w:tcW w:w="2410" w:type="dxa"/>
            <w:vMerge w:val="continue"/>
            <w:shd w:val="clear" w:color="auto" w:fill="auto"/>
            <w:vAlign w:val="bottom"/>
          </w:tcPr>
          <w:p>
            <w:pPr>
              <w:widowControl/>
              <w:jc w:val="left"/>
              <w:rPr>
                <w:rFonts w:ascii="Arial" w:hAnsi="Arial" w:cs="Arial"/>
                <w:kern w:val="0"/>
                <w:sz w:val="18"/>
                <w:szCs w:val="18"/>
              </w:rPr>
            </w:pPr>
          </w:p>
        </w:tc>
      </w:tr>
    </w:tbl>
    <w:p>
      <w:pPr>
        <w:widowControl/>
        <w:spacing w:after="312" w:afterLines="100" w:line="360" w:lineRule="auto"/>
        <w:ind w:left="142" w:firstLine="278"/>
        <w:rPr>
          <w:rFonts w:ascii="Arial" w:hAnsi="Arial" w:cs="Arial"/>
          <w:kern w:val="0"/>
          <w:szCs w:val="21"/>
        </w:rPr>
      </w:pPr>
      <w:r>
        <w:rPr>
          <w:rFonts w:ascii="Arial" w:hAnsi="Arial" w:cs="Arial"/>
          <w:kern w:val="0"/>
          <w:szCs w:val="21"/>
        </w:rPr>
        <w:t>API</w:t>
      </w:r>
      <w:r>
        <w:rPr>
          <w:rFonts w:hint="eastAsia" w:ascii="Arial" w:hAnsi="Arial" w:cs="Arial"/>
          <w:kern w:val="0"/>
          <w:szCs w:val="21"/>
        </w:rPr>
        <w:t>对培训方案有最终解释权。客户有任何疑问可洽项目经理。</w:t>
      </w:r>
    </w:p>
    <w:bookmarkEnd w:id="222"/>
    <w:bookmarkEnd w:id="223"/>
    <w:bookmarkEnd w:id="224"/>
    <w:p>
      <w:pPr>
        <w:widowControl/>
        <w:jc w:val="left"/>
        <w:rPr>
          <w:rFonts w:ascii="Arial" w:hAnsi="Arial" w:cs="Arial"/>
          <w:sz w:val="24"/>
          <w:szCs w:val="24"/>
        </w:rPr>
      </w:pPr>
    </w:p>
    <w:bookmarkEnd w:id="225"/>
    <w:bookmarkEnd w:id="226"/>
    <w:p>
      <w:pPr>
        <w:pStyle w:val="18"/>
        <w:rPr>
          <w:rFonts w:ascii="宋体" w:hAnsi="宋体"/>
          <w:kern w:val="21"/>
          <w:sz w:val="21"/>
          <w:szCs w:val="21"/>
          <w:lang w:eastAsia="zh-CN"/>
        </w:rPr>
      </w:pPr>
    </w:p>
    <w:p>
      <w:pPr>
        <w:pStyle w:val="3"/>
        <w:rPr>
          <w:rFonts w:ascii="Arial" w:hAnsi="Arial" w:cs="Arial" w:eastAsiaTheme="minorEastAsia"/>
          <w:iCs/>
          <w:sz w:val="30"/>
          <w:szCs w:val="30"/>
        </w:rPr>
      </w:pPr>
      <w:bookmarkStart w:id="227" w:name="_Toc536270574"/>
      <w:bookmarkStart w:id="228" w:name="_Toc528659842"/>
      <w:bookmarkStart w:id="229" w:name="_Toc29077"/>
      <w:bookmarkStart w:id="230" w:name="_Toc24844"/>
      <w:bookmarkStart w:id="231" w:name="_Toc9979"/>
      <w:bookmarkStart w:id="232" w:name="_Toc31509"/>
      <w:r>
        <w:rPr>
          <w:rFonts w:hint="eastAsia" w:ascii="Arial" w:hAnsi="Arial" w:cs="Arial" w:eastAsiaTheme="minorEastAsia"/>
          <w:iCs/>
          <w:sz w:val="30"/>
          <w:szCs w:val="30"/>
        </w:rPr>
        <w:t>5.2 项目实施方法</w:t>
      </w:r>
      <w:bookmarkEnd w:id="227"/>
      <w:bookmarkEnd w:id="228"/>
      <w:bookmarkEnd w:id="229"/>
      <w:bookmarkEnd w:id="230"/>
      <w:bookmarkEnd w:id="231"/>
      <w:bookmarkEnd w:id="232"/>
    </w:p>
    <w:p>
      <w:pPr>
        <w:pStyle w:val="4"/>
      </w:pPr>
      <w:bookmarkStart w:id="233" w:name="_Toc18740"/>
      <w:bookmarkStart w:id="234" w:name="_Toc31013"/>
      <w:bookmarkStart w:id="235" w:name="_Toc9734"/>
      <w:bookmarkStart w:id="236" w:name="_Toc489282599"/>
      <w:bookmarkStart w:id="237" w:name="_Toc528659843"/>
      <w:r>
        <w:rPr>
          <w:rFonts w:hint="eastAsia"/>
        </w:rPr>
        <w:t>5</w:t>
      </w:r>
      <w:r>
        <w:t>.</w:t>
      </w:r>
      <w:r>
        <w:rPr>
          <w:rFonts w:hint="eastAsia"/>
        </w:rPr>
        <w:t>2</w:t>
      </w:r>
      <w:r>
        <w:t>.1</w:t>
      </w:r>
      <w:r>
        <w:rPr>
          <w:sz w:val="30"/>
          <w:szCs w:val="30"/>
        </w:rPr>
        <w:t>项目</w:t>
      </w:r>
      <w:r>
        <w:rPr>
          <w:rFonts w:hint="eastAsia"/>
          <w:sz w:val="30"/>
          <w:szCs w:val="30"/>
        </w:rPr>
        <w:t>实施原则</w:t>
      </w:r>
      <w:bookmarkEnd w:id="233"/>
      <w:bookmarkEnd w:id="234"/>
      <w:bookmarkEnd w:id="235"/>
      <w:bookmarkEnd w:id="236"/>
      <w:bookmarkEnd w:id="237"/>
    </w:p>
    <w:p>
      <w:pPr>
        <w:widowControl/>
        <w:spacing w:line="360" w:lineRule="auto"/>
        <w:ind w:left="142"/>
        <w:rPr>
          <w:rFonts w:ascii="Arial" w:hAnsi="Arial" w:cs="Arial"/>
          <w:kern w:val="0"/>
          <w:szCs w:val="21"/>
        </w:rPr>
      </w:pPr>
      <w:r>
        <w:rPr>
          <w:rFonts w:ascii="Arial" w:hAnsi="Arial" w:cs="Arial"/>
          <w:kern w:val="0"/>
          <w:szCs w:val="21"/>
        </w:rPr>
        <w:t>一个成功的信息化系统，前提是信息化从开始的项目设计、项目的执行都有着系统的规划实施流程，API公司实施团队遵从深厚的PDCA项目实施原则。</w:t>
      </w:r>
    </w:p>
    <w:p>
      <w:pPr>
        <w:jc w:val="center"/>
        <w:rPr>
          <w:rFonts w:ascii="Arial" w:hAnsi="Arial" w:cs="Arial"/>
          <w:sz w:val="24"/>
        </w:rPr>
      </w:pPr>
    </w:p>
    <w:p>
      <w:pPr>
        <w:rPr>
          <w:rFonts w:ascii="Arial" w:hAnsi="Arial" w:cs="Arial"/>
          <w:kern w:val="0"/>
          <w:sz w:val="24"/>
          <w:szCs w:val="20"/>
        </w:rPr>
      </w:pPr>
      <w:r>
        <w:rPr>
          <w:rFonts w:ascii="Arial" w:hAnsi="Arial" w:cs="Arial"/>
          <w:kern w:val="0"/>
          <w:sz w:val="24"/>
          <w:szCs w:val="20"/>
        </w:rPr>
        <w:drawing>
          <wp:inline distT="0" distB="0" distL="0" distR="0">
            <wp:extent cx="5387340" cy="3825240"/>
            <wp:effectExtent l="0" t="0" r="3810" b="3810"/>
            <wp:docPr id="226" name="图片 226" descr="说明: 说明: 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说明: 说明: 图片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87340" cy="3825240"/>
                    </a:xfrm>
                    <a:prstGeom prst="rect">
                      <a:avLst/>
                    </a:prstGeom>
                    <a:noFill/>
                    <a:ln>
                      <a:noFill/>
                    </a:ln>
                  </pic:spPr>
                </pic:pic>
              </a:graphicData>
            </a:graphic>
          </wp:inline>
        </w:drawing>
      </w:r>
    </w:p>
    <w:p>
      <w:pPr>
        <w:rPr>
          <w:rFonts w:ascii="Arial" w:hAnsi="Arial" w:cs="Arial"/>
          <w:kern w:val="0"/>
          <w:sz w:val="24"/>
          <w:szCs w:val="20"/>
        </w:rPr>
      </w:pPr>
    </w:p>
    <w:p>
      <w:pPr>
        <w:pStyle w:val="4"/>
        <w:rPr>
          <w:sz w:val="30"/>
          <w:szCs w:val="30"/>
        </w:rPr>
      </w:pPr>
      <w:bookmarkStart w:id="238" w:name="_Toc31777"/>
      <w:bookmarkStart w:id="239" w:name="_Toc528659844"/>
      <w:bookmarkStart w:id="240" w:name="_Toc6704"/>
      <w:bookmarkStart w:id="241" w:name="_Toc489282600"/>
      <w:bookmarkStart w:id="242" w:name="_Toc18622"/>
      <w:r>
        <w:rPr>
          <w:rFonts w:hint="eastAsia"/>
          <w:sz w:val="30"/>
          <w:szCs w:val="30"/>
        </w:rPr>
        <w:t>5.2.2</w:t>
      </w:r>
      <w:r>
        <w:rPr>
          <w:sz w:val="30"/>
          <w:szCs w:val="30"/>
        </w:rPr>
        <w:t>项目进度管理</w:t>
      </w:r>
      <w:bookmarkEnd w:id="238"/>
      <w:bookmarkEnd w:id="239"/>
      <w:bookmarkEnd w:id="240"/>
      <w:bookmarkEnd w:id="241"/>
      <w:bookmarkEnd w:id="242"/>
    </w:p>
    <w:p>
      <w:pPr>
        <w:widowControl/>
        <w:spacing w:after="312" w:afterLines="100" w:line="360" w:lineRule="auto"/>
        <w:rPr>
          <w:rFonts w:ascii="宋体" w:hAnsi="宋体" w:cs="宋体"/>
          <w:b/>
          <w:kern w:val="0"/>
          <w:sz w:val="24"/>
        </w:rPr>
      </w:pPr>
      <w:bookmarkStart w:id="243" w:name="_Toc17878"/>
      <w:bookmarkStart w:id="244" w:name="_Toc489282601"/>
      <w:bookmarkStart w:id="245" w:name="_Toc30849"/>
      <w:bookmarkStart w:id="246" w:name="_Toc1815"/>
      <w:r>
        <w:rPr>
          <w:rFonts w:hint="eastAsia" w:ascii="宋体" w:hAnsi="宋体" w:cs="宋体"/>
          <w:b/>
          <w:kern w:val="0"/>
          <w:sz w:val="24"/>
        </w:rPr>
        <w:t>1)项目关键里程碑</w:t>
      </w:r>
    </w:p>
    <w:p>
      <w:pPr>
        <w:widowControl/>
        <w:spacing w:line="360" w:lineRule="auto"/>
        <w:jc w:val="center"/>
        <w:rPr>
          <w:rFonts w:ascii="宋体" w:hAnsi="宋体" w:cs="宋体"/>
          <w:kern w:val="0"/>
          <w:sz w:val="24"/>
        </w:rPr>
      </w:pPr>
      <w:r>
        <w:rPr>
          <w:rFonts w:hint="eastAsia" w:ascii="宋体" w:hAnsi="宋体" w:cs="宋体"/>
        </w:rPr>
        <mc:AlternateContent>
          <mc:Choice Requires="wpg">
            <w:drawing>
              <wp:anchor distT="0" distB="0" distL="114300" distR="114300" simplePos="0" relativeHeight="251696128" behindDoc="0" locked="0" layoutInCell="1" allowOverlap="1">
                <wp:simplePos x="0" y="0"/>
                <wp:positionH relativeFrom="column">
                  <wp:posOffset>46990</wp:posOffset>
                </wp:positionH>
                <wp:positionV relativeFrom="paragraph">
                  <wp:posOffset>132715</wp:posOffset>
                </wp:positionV>
                <wp:extent cx="5897880" cy="589915"/>
                <wp:effectExtent l="76200" t="50800" r="71120" b="95885"/>
                <wp:wrapNone/>
                <wp:docPr id="18656" name="组合 215"/>
                <wp:cNvGraphicFramePr/>
                <a:graphic xmlns:a="http://schemas.openxmlformats.org/drawingml/2006/main">
                  <a:graphicData uri="http://schemas.microsoft.com/office/word/2010/wordprocessingGroup">
                    <wpg:wgp>
                      <wpg:cNvGrpSpPr/>
                      <wpg:grpSpPr>
                        <a:xfrm>
                          <a:off x="0" y="0"/>
                          <a:ext cx="5897880" cy="589915"/>
                          <a:chOff x="0" y="0"/>
                          <a:chExt cx="4897928" cy="587157"/>
                        </a:xfrm>
                      </wpg:grpSpPr>
                      <wps:wsp>
                        <wps:cNvPr id="18661" name="燕尾形 192"/>
                        <wps:cNvSpPr>
                          <a:spLocks noChangeArrowheads="1"/>
                        </wps:cNvSpPr>
                        <wps:spPr bwMode="auto">
                          <a:xfrm>
                            <a:off x="0" y="0"/>
                            <a:ext cx="1141991" cy="573405"/>
                          </a:xfrm>
                          <a:prstGeom prst="chevron">
                            <a:avLst>
                              <a:gd name="adj" fmla="val 49998"/>
                            </a:avLst>
                          </a:prstGeom>
                          <a:gradFill rotWithShape="1">
                            <a:gsLst>
                              <a:gs pos="0">
                                <a:srgbClr val="9CC746"/>
                              </a:gs>
                              <a:gs pos="20000">
                                <a:srgbClr val="9BC348"/>
                              </a:gs>
                              <a:gs pos="100000">
                                <a:srgbClr val="769535"/>
                              </a:gs>
                            </a:gsLst>
                            <a:lin ang="5400000"/>
                          </a:gradFill>
                          <a:ln>
                            <a:noFill/>
                          </a:ln>
                          <a:effectLst>
                            <a:outerShdw blurRad="63500" dist="23000" dir="5400000" rotWithShape="0">
                              <a:srgbClr val="000000">
                                <a:alpha val="34998"/>
                              </a:srgbClr>
                            </a:outerShdw>
                          </a:effectLst>
                        </wps:spPr>
                        <wps:txbx>
                          <w:txbxContent>
                            <w:p>
                              <w:pPr>
                                <w:rPr>
                                  <w:b/>
                                  <w:bCs/>
                                  <w:color w:val="FFFFFF"/>
                                  <w:sz w:val="18"/>
                                  <w:szCs w:val="18"/>
                                </w:rPr>
                              </w:pPr>
                              <w:r>
                                <w:rPr>
                                  <w:rFonts w:hint="eastAsia"/>
                                  <w:b/>
                                  <w:bCs/>
                                  <w:color w:val="FFFFFF"/>
                                  <w:sz w:val="18"/>
                                  <w:szCs w:val="18"/>
                                </w:rPr>
                                <w:t>A:</w:t>
                              </w:r>
                              <w:r>
                                <w:rPr>
                                  <w:b/>
                                  <w:bCs/>
                                  <w:color w:val="FFFFFF"/>
                                  <w:sz w:val="18"/>
                                  <w:szCs w:val="18"/>
                                </w:rPr>
                                <w:br w:type="textWrapping"/>
                              </w:r>
                              <w:r>
                                <w:rPr>
                                  <w:rFonts w:hint="eastAsia"/>
                                  <w:b/>
                                  <w:bCs/>
                                  <w:color w:val="FFFFFF"/>
                                  <w:sz w:val="18"/>
                                  <w:szCs w:val="18"/>
                                </w:rPr>
                                <w:t>需求调研</w:t>
                              </w:r>
                            </w:p>
                            <w:p>
                              <w:pPr>
                                <w:jc w:val="left"/>
                                <w:rPr>
                                  <w:sz w:val="18"/>
                                  <w:szCs w:val="18"/>
                                </w:rPr>
                              </w:pPr>
                            </w:p>
                            <w:p>
                              <w:pPr>
                                <w:jc w:val="left"/>
                              </w:pPr>
                            </w:p>
                          </w:txbxContent>
                        </wps:txbx>
                        <wps:bodyPr rot="0" vert="horz" wrap="square" lIns="91440" tIns="45720" rIns="91440" bIns="45720" anchor="ctr" anchorCtr="0" upright="1">
                          <a:noAutofit/>
                        </wps:bodyPr>
                      </wps:wsp>
                      <wps:wsp>
                        <wps:cNvPr id="18670" name="燕尾形 193"/>
                        <wps:cNvSpPr>
                          <a:spLocks noChangeArrowheads="1"/>
                        </wps:cNvSpPr>
                        <wps:spPr bwMode="auto">
                          <a:xfrm>
                            <a:off x="946041" y="0"/>
                            <a:ext cx="1137920" cy="573405"/>
                          </a:xfrm>
                          <a:prstGeom prst="chevron">
                            <a:avLst>
                              <a:gd name="adj" fmla="val 49998"/>
                            </a:avLst>
                          </a:prstGeom>
                          <a:gradFill rotWithShape="1">
                            <a:gsLst>
                              <a:gs pos="0">
                                <a:srgbClr val="FF8F26"/>
                              </a:gs>
                              <a:gs pos="20000">
                                <a:srgbClr val="FF8F2A"/>
                              </a:gs>
                              <a:gs pos="100000">
                                <a:srgbClr val="CB6C1D"/>
                              </a:gs>
                            </a:gsLst>
                            <a:lin ang="5400000"/>
                          </a:gradFill>
                          <a:ln>
                            <a:noFill/>
                          </a:ln>
                          <a:effectLst>
                            <a:outerShdw blurRad="63500" dist="23000" dir="5400000" rotWithShape="0">
                              <a:srgbClr val="000000">
                                <a:alpha val="34998"/>
                              </a:srgbClr>
                            </a:outerShdw>
                          </a:effectLst>
                        </wps:spPr>
                        <wps:txbx>
                          <w:txbxContent>
                            <w:p>
                              <w:pPr>
                                <w:jc w:val="left"/>
                              </w:pPr>
                              <w:r>
                                <w:rPr>
                                  <w:rFonts w:hint="eastAsia"/>
                                  <w:b/>
                                  <w:bCs/>
                                  <w:color w:val="FFFFFF"/>
                                  <w:sz w:val="18"/>
                                  <w:szCs w:val="18"/>
                                </w:rPr>
                                <w:t>B:</w:t>
                              </w:r>
                              <w:r>
                                <w:rPr>
                                  <w:b/>
                                  <w:bCs/>
                                  <w:color w:val="FFFFFF"/>
                                  <w:sz w:val="18"/>
                                  <w:szCs w:val="18"/>
                                </w:rPr>
                                <w:br w:type="textWrapping"/>
                              </w:r>
                              <w:r>
                                <w:rPr>
                                  <w:rFonts w:hint="eastAsia"/>
                                  <w:b/>
                                  <w:bCs/>
                                  <w:color w:val="FFFFFF"/>
                                  <w:sz w:val="18"/>
                                  <w:szCs w:val="18"/>
                                </w:rPr>
                                <w:t>数据导入</w:t>
                              </w:r>
                            </w:p>
                          </w:txbxContent>
                        </wps:txbx>
                        <wps:bodyPr rot="0" vert="horz" wrap="square" lIns="91440" tIns="45720" rIns="91440" bIns="45720" anchor="ctr" anchorCtr="0" upright="1">
                          <a:noAutofit/>
                        </wps:bodyPr>
                      </wps:wsp>
                      <wps:wsp>
                        <wps:cNvPr id="18672" name="燕尾形 194"/>
                        <wps:cNvSpPr>
                          <a:spLocks noChangeArrowheads="1"/>
                        </wps:cNvSpPr>
                        <wps:spPr bwMode="auto">
                          <a:xfrm>
                            <a:off x="1892082" y="4326"/>
                            <a:ext cx="1137920" cy="573405"/>
                          </a:xfrm>
                          <a:prstGeom prst="chevron">
                            <a:avLst>
                              <a:gd name="adj" fmla="val 49998"/>
                            </a:avLst>
                          </a:prstGeom>
                          <a:gradFill rotWithShape="1">
                            <a:gsLst>
                              <a:gs pos="0">
                                <a:srgbClr val="7B57A8"/>
                              </a:gs>
                              <a:gs pos="20000">
                                <a:srgbClr val="7B58A6"/>
                              </a:gs>
                              <a:gs pos="100000">
                                <a:srgbClr val="5D417E"/>
                              </a:gs>
                            </a:gsLst>
                            <a:lin ang="5400000"/>
                          </a:gradFill>
                          <a:ln>
                            <a:noFill/>
                          </a:ln>
                          <a:effectLst>
                            <a:outerShdw blurRad="63500" dist="23000" dir="5400000" rotWithShape="0">
                              <a:srgbClr val="000000">
                                <a:alpha val="34998"/>
                              </a:srgbClr>
                            </a:outerShdw>
                          </a:effectLst>
                        </wps:spPr>
                        <wps:txbx>
                          <w:txbxContent>
                            <w:p>
                              <w:pPr>
                                <w:jc w:val="left"/>
                                <w:rPr>
                                  <w:b/>
                                  <w:bCs/>
                                  <w:color w:val="FFFFFF"/>
                                  <w:sz w:val="18"/>
                                  <w:szCs w:val="18"/>
                                </w:rPr>
                              </w:pPr>
                              <w:r>
                                <w:rPr>
                                  <w:rFonts w:hint="eastAsia"/>
                                  <w:b/>
                                  <w:bCs/>
                                  <w:color w:val="FFFFFF"/>
                                  <w:sz w:val="18"/>
                                  <w:szCs w:val="18"/>
                                </w:rPr>
                                <w:t>C:</w:t>
                              </w:r>
                            </w:p>
                            <w:p>
                              <w:pPr>
                                <w:jc w:val="left"/>
                                <w:rPr>
                                  <w:b/>
                                  <w:bCs/>
                                  <w:color w:val="FFFFFF"/>
                                  <w:sz w:val="18"/>
                                  <w:szCs w:val="18"/>
                                </w:rPr>
                              </w:pPr>
                              <w:r>
                                <w:rPr>
                                  <w:rFonts w:hint="eastAsia"/>
                                  <w:b/>
                                  <w:bCs/>
                                  <w:color w:val="FFFFFF"/>
                                  <w:sz w:val="18"/>
                                  <w:szCs w:val="18"/>
                                </w:rPr>
                                <w:t>安装完成</w:t>
                              </w:r>
                            </w:p>
                          </w:txbxContent>
                        </wps:txbx>
                        <wps:bodyPr rot="0" vert="horz" wrap="square" lIns="91440" tIns="45720" rIns="91440" bIns="45720" anchor="ctr" anchorCtr="0" upright="1">
                          <a:noAutofit/>
                        </wps:bodyPr>
                      </wps:wsp>
                      <wps:wsp>
                        <wps:cNvPr id="1026" name="燕尾形 195"/>
                        <wps:cNvSpPr>
                          <a:spLocks noChangeArrowheads="1"/>
                        </wps:cNvSpPr>
                        <wps:spPr bwMode="auto">
                          <a:xfrm>
                            <a:off x="2844213" y="9728"/>
                            <a:ext cx="1137920" cy="573405"/>
                          </a:xfrm>
                          <a:prstGeom prst="chevron">
                            <a:avLst>
                              <a:gd name="adj" fmla="val 49998"/>
                            </a:avLst>
                          </a:prstGeom>
                          <a:gradFill rotWithShape="1">
                            <a:gsLst>
                              <a:gs pos="0">
                                <a:srgbClr val="3A7CCB"/>
                              </a:gs>
                              <a:gs pos="20000">
                                <a:srgbClr val="3C7BC7"/>
                              </a:gs>
                              <a:gs pos="100000">
                                <a:srgbClr val="2C5D98"/>
                              </a:gs>
                            </a:gsLst>
                            <a:lin ang="5400000"/>
                          </a:gradFill>
                          <a:ln>
                            <a:noFill/>
                          </a:ln>
                          <a:effectLst>
                            <a:outerShdw blurRad="63500" dist="23000" dir="5400000" rotWithShape="0">
                              <a:srgbClr val="000000">
                                <a:alpha val="34998"/>
                              </a:srgbClr>
                            </a:outerShdw>
                          </a:effectLst>
                        </wps:spPr>
                        <wps:txbx>
                          <w:txbxContent>
                            <w:p>
                              <w:pPr>
                                <w:jc w:val="left"/>
                                <w:rPr>
                                  <w:b/>
                                  <w:bCs/>
                                  <w:color w:val="FFFFFF"/>
                                  <w:sz w:val="18"/>
                                  <w:szCs w:val="18"/>
                                </w:rPr>
                              </w:pPr>
                              <w:r>
                                <w:rPr>
                                  <w:rFonts w:hint="eastAsia"/>
                                  <w:b/>
                                  <w:bCs/>
                                  <w:color w:val="FFFFFF"/>
                                  <w:sz w:val="18"/>
                                  <w:szCs w:val="18"/>
                                </w:rPr>
                                <w:t>D:</w:t>
                              </w:r>
                              <w:r>
                                <w:rPr>
                                  <w:b/>
                                  <w:bCs/>
                                  <w:color w:val="FFFFFF"/>
                                  <w:sz w:val="18"/>
                                  <w:szCs w:val="18"/>
                                </w:rPr>
                                <w:br w:type="textWrapping"/>
                              </w:r>
                              <w:r>
                                <w:rPr>
                                  <w:rFonts w:hint="eastAsia"/>
                                  <w:b/>
                                  <w:bCs/>
                                  <w:color w:val="FFFFFF"/>
                                  <w:sz w:val="18"/>
                                  <w:szCs w:val="18"/>
                                </w:rPr>
                                <w:t>用户培训</w:t>
                              </w:r>
                            </w:p>
                          </w:txbxContent>
                        </wps:txbx>
                        <wps:bodyPr rot="0" vert="horz" wrap="square" lIns="91440" tIns="45720" rIns="91440" bIns="45720" anchor="ctr" anchorCtr="0" upright="1">
                          <a:noAutofit/>
                        </wps:bodyPr>
                      </wps:wsp>
                      <wps:wsp>
                        <wps:cNvPr id="1045" name="燕尾形 213"/>
                        <wps:cNvSpPr>
                          <a:spLocks noChangeArrowheads="1"/>
                        </wps:cNvSpPr>
                        <wps:spPr bwMode="auto">
                          <a:xfrm>
                            <a:off x="3797987" y="13752"/>
                            <a:ext cx="1099941" cy="573405"/>
                          </a:xfrm>
                          <a:prstGeom prst="chevron">
                            <a:avLst>
                              <a:gd name="adj" fmla="val 49999"/>
                            </a:avLst>
                          </a:prstGeom>
                          <a:gradFill rotWithShape="1">
                            <a:gsLst>
                              <a:gs pos="0">
                                <a:srgbClr val="CE3B37"/>
                              </a:gs>
                              <a:gs pos="20000">
                                <a:srgbClr val="CB3D3A"/>
                              </a:gs>
                              <a:gs pos="100000">
                                <a:srgbClr val="9B2D2A"/>
                              </a:gs>
                            </a:gsLst>
                            <a:lin ang="5400000"/>
                          </a:gradFill>
                          <a:ln>
                            <a:noFill/>
                          </a:ln>
                          <a:effectLst>
                            <a:outerShdw blurRad="63500" dist="23000" dir="5400000" rotWithShape="0">
                              <a:srgbClr val="000000">
                                <a:alpha val="34998"/>
                              </a:srgbClr>
                            </a:outerShdw>
                          </a:effectLst>
                        </wps:spPr>
                        <wps:txbx>
                          <w:txbxContent>
                            <w:p>
                              <w:pPr>
                                <w:jc w:val="left"/>
                                <w:rPr>
                                  <w:color w:val="FFFFFF"/>
                                  <w:sz w:val="18"/>
                                  <w:szCs w:val="18"/>
                                </w:rPr>
                              </w:pPr>
                              <w:r>
                                <w:rPr>
                                  <w:rFonts w:hint="eastAsia"/>
                                  <w:color w:val="FFFFFF"/>
                                  <w:sz w:val="18"/>
                                  <w:szCs w:val="18"/>
                                </w:rPr>
                                <w:t>E:</w:t>
                              </w:r>
                              <w:r>
                                <w:rPr>
                                  <w:color w:val="FFFFFF"/>
                                  <w:sz w:val="18"/>
                                  <w:szCs w:val="18"/>
                                </w:rPr>
                                <w:br w:type="textWrapping"/>
                              </w:r>
                              <w:r>
                                <w:rPr>
                                  <w:rFonts w:hint="eastAsia"/>
                                  <w:color w:val="FFFFFF"/>
                                  <w:sz w:val="18"/>
                                  <w:szCs w:val="18"/>
                                </w:rPr>
                                <w:t>系统上线</w:t>
                              </w:r>
                            </w:p>
                          </w:txbxContent>
                        </wps:txbx>
                        <wps:bodyPr rot="0" vert="horz" wrap="square" lIns="91440" tIns="45720" rIns="91440" bIns="45720" anchor="ctr" anchorCtr="0" upright="1">
                          <a:noAutofit/>
                        </wps:bodyPr>
                      </wps:wsp>
                    </wpg:wgp>
                  </a:graphicData>
                </a:graphic>
              </wp:anchor>
            </w:drawing>
          </mc:Choice>
          <mc:Fallback>
            <w:pict>
              <v:group id="组合 215" o:spid="_x0000_s1026" o:spt="203" style="position:absolute;left:0pt;margin-left:3.7pt;margin-top:10.45pt;height:46.45pt;width:464.4pt;z-index:251696128;mso-width-relative:page;mso-height-relative:page;" coordsize="4897928,587157" o:gfxdata="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wIpUrNkAAAAIAQAADwAAAAAA&#10;AAABACAAAAAiAAAAZHJzL2Rvd25yZXYueG1sUEsBAhQAFAAAAAgAh07iQN8uyWNMBAAAexYAAA4A&#10;AAAAAAAAAQAgAAAAKAEAAGRycy9lMm9Eb2MueG1sUEsFBgAAAAAGAAYAWQEAAOYHAAAAAA==&#10;">
                <o:lock v:ext="edit" aspectratio="f"/>
                <v:shape id="燕尾形 192" o:spid="_x0000_s1026" o:spt="55" type="#_x0000_t55" style="position:absolute;left:0;top:0;height:573405;width:1141991;v-text-anchor:middle;" fillcolor="#9CC746" filled="t" stroked="f" coordsize="21600,21600" o:gfxdata="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NvkzvQAA&#10;AN4AAAAPAAAAAAAAAAEAIAAAACIAAABkcnMvZG93bnJldi54bWxQSwECFAAUAAAACACHTuJAMy8F&#10;njsAAAA5AAAAEAAAAAAAAAABACAAAAAMAQAAZHJzL3NoYXBleG1sLnhtbFBLBQYAAAAABgAGAFsB&#10;AAC2AwAAAAA=&#10;" adj="16178">
                  <v:fill type="gradient" on="t" color2="#769535" colors="0f #9CC746;13107f #9BC348;65536f #769535" focus="100%" focussize="0,0" rotate="t">
                    <o:fill type="gradientUnscaled" v:ext="backwardCompatible"/>
                  </v:fill>
                  <v:stroke on="f"/>
                  <v:imagedata o:title=""/>
                  <o:lock v:ext="edit" aspectratio="f"/>
                  <v:shadow on="t" color="#000000" opacity="22936f" offset="0pt,1.81102362204724pt" origin="0f,32768f" matrix="65536f,0f,0f,65536f"/>
                  <v:textbox>
                    <w:txbxContent>
                      <w:p>
                        <w:pPr>
                          <w:rPr>
                            <w:b/>
                            <w:bCs/>
                            <w:color w:val="FFFFFF"/>
                            <w:sz w:val="18"/>
                            <w:szCs w:val="18"/>
                          </w:rPr>
                        </w:pPr>
                        <w:r>
                          <w:rPr>
                            <w:rFonts w:hint="eastAsia"/>
                            <w:b/>
                            <w:bCs/>
                            <w:color w:val="FFFFFF"/>
                            <w:sz w:val="18"/>
                            <w:szCs w:val="18"/>
                          </w:rPr>
                          <w:t>A:</w:t>
                        </w:r>
                        <w:r>
                          <w:rPr>
                            <w:b/>
                            <w:bCs/>
                            <w:color w:val="FFFFFF"/>
                            <w:sz w:val="18"/>
                            <w:szCs w:val="18"/>
                          </w:rPr>
                          <w:br w:type="textWrapping"/>
                        </w:r>
                        <w:r>
                          <w:rPr>
                            <w:rFonts w:hint="eastAsia"/>
                            <w:b/>
                            <w:bCs/>
                            <w:color w:val="FFFFFF"/>
                            <w:sz w:val="18"/>
                            <w:szCs w:val="18"/>
                          </w:rPr>
                          <w:t>需求调研</w:t>
                        </w:r>
                      </w:p>
                      <w:p>
                        <w:pPr>
                          <w:jc w:val="left"/>
                          <w:rPr>
                            <w:sz w:val="18"/>
                            <w:szCs w:val="18"/>
                          </w:rPr>
                        </w:pPr>
                      </w:p>
                      <w:p>
                        <w:pPr>
                          <w:jc w:val="left"/>
                        </w:pPr>
                      </w:p>
                    </w:txbxContent>
                  </v:textbox>
                </v:shape>
                <v:shape id="燕尾形 193" o:spid="_x0000_s1026" o:spt="55" type="#_x0000_t55" style="position:absolute;left:946041;top:0;height:573405;width:1137920;v-text-anchor:middle;" fillcolor="#FF8F26" filled="t" stroked="f" coordsize="21600,21600" o:gfxdata="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vx&#10;scLCAAAA3gAAAA8AAAAAAAAAAQAgAAAAIgAAAGRycy9kb3ducmV2LnhtbFBLAQIUABQAAAAIAIdO&#10;4kAzLwWeOwAAADkAAAAQAAAAAAAAAAEAIAAAABEBAABkcnMvc2hhcGV4bWwueG1sUEsFBgAAAAAG&#10;AAYAWwEAALsDAAAAAA==&#10;" adj="16159">
                  <v:fill type="gradient" on="t" color2="#CB6C1D" colors="0f #FF8F26;13107f #FF8F2A;65536f #CB6C1D" focus="100%" focussize="0,0" rotate="t">
                    <o:fill type="gradientUnscaled" v:ext="backwardCompatible"/>
                  </v:fill>
                  <v:stroke on="f"/>
                  <v:imagedata o:title=""/>
                  <o:lock v:ext="edit" aspectratio="f"/>
                  <v:shadow on="t" color="#000000" opacity="22936f" offset="0pt,1.81102362204724pt" origin="0f,32768f" matrix="65536f,0f,0f,65536f"/>
                  <v:textbox>
                    <w:txbxContent>
                      <w:p>
                        <w:pPr>
                          <w:jc w:val="left"/>
                        </w:pPr>
                        <w:r>
                          <w:rPr>
                            <w:rFonts w:hint="eastAsia"/>
                            <w:b/>
                            <w:bCs/>
                            <w:color w:val="FFFFFF"/>
                            <w:sz w:val="18"/>
                            <w:szCs w:val="18"/>
                          </w:rPr>
                          <w:t>B:</w:t>
                        </w:r>
                        <w:r>
                          <w:rPr>
                            <w:b/>
                            <w:bCs/>
                            <w:color w:val="FFFFFF"/>
                            <w:sz w:val="18"/>
                            <w:szCs w:val="18"/>
                          </w:rPr>
                          <w:br w:type="textWrapping"/>
                        </w:r>
                        <w:r>
                          <w:rPr>
                            <w:rFonts w:hint="eastAsia"/>
                            <w:b/>
                            <w:bCs/>
                            <w:color w:val="FFFFFF"/>
                            <w:sz w:val="18"/>
                            <w:szCs w:val="18"/>
                          </w:rPr>
                          <w:t>数据导入</w:t>
                        </w:r>
                      </w:p>
                    </w:txbxContent>
                  </v:textbox>
                </v:shape>
                <v:shape id="燕尾形 194" o:spid="_x0000_s1026" o:spt="55" type="#_x0000_t55" style="position:absolute;left:1892082;top:4326;height:573405;width:1137920;v-text-anchor:middle;" fillcolor="#7B57A8" filled="t" stroked="f" coordsize="21600,21600" o:gfxdata="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LAdKvQAA&#10;AN4AAAAPAAAAAAAAAAEAIAAAACIAAABkcnMvZG93bnJldi54bWxQSwECFAAUAAAACACHTuJAMy8F&#10;njsAAAA5AAAAEAAAAAAAAAABACAAAAAMAQAAZHJzL3NoYXBleG1sLnhtbFBLBQYAAAAABgAGAFsB&#10;AAC2AwAAAAA=&#10;" adj="16159">
                  <v:fill type="gradient" on="t" color2="#5D417E" colors="0f #7B57A8;13107f #7B58A6;65536f #5D417E" focus="100%" focussize="0,0" rotate="t">
                    <o:fill type="gradientUnscaled" v:ext="backwardCompatible"/>
                  </v:fill>
                  <v:stroke on="f"/>
                  <v:imagedata o:title=""/>
                  <o:lock v:ext="edit" aspectratio="f"/>
                  <v:shadow on="t" color="#000000" opacity="22936f" offset="0pt,1.81102362204724pt" origin="0f,32768f" matrix="65536f,0f,0f,65536f"/>
                  <v:textbox>
                    <w:txbxContent>
                      <w:p>
                        <w:pPr>
                          <w:jc w:val="left"/>
                          <w:rPr>
                            <w:b/>
                            <w:bCs/>
                            <w:color w:val="FFFFFF"/>
                            <w:sz w:val="18"/>
                            <w:szCs w:val="18"/>
                          </w:rPr>
                        </w:pPr>
                        <w:r>
                          <w:rPr>
                            <w:rFonts w:hint="eastAsia"/>
                            <w:b/>
                            <w:bCs/>
                            <w:color w:val="FFFFFF"/>
                            <w:sz w:val="18"/>
                            <w:szCs w:val="18"/>
                          </w:rPr>
                          <w:t>C:</w:t>
                        </w:r>
                      </w:p>
                      <w:p>
                        <w:pPr>
                          <w:jc w:val="left"/>
                          <w:rPr>
                            <w:b/>
                            <w:bCs/>
                            <w:color w:val="FFFFFF"/>
                            <w:sz w:val="18"/>
                            <w:szCs w:val="18"/>
                          </w:rPr>
                        </w:pPr>
                        <w:r>
                          <w:rPr>
                            <w:rFonts w:hint="eastAsia"/>
                            <w:b/>
                            <w:bCs/>
                            <w:color w:val="FFFFFF"/>
                            <w:sz w:val="18"/>
                            <w:szCs w:val="18"/>
                          </w:rPr>
                          <w:t>安装完成</w:t>
                        </w:r>
                      </w:p>
                    </w:txbxContent>
                  </v:textbox>
                </v:shape>
                <v:shape id="燕尾形 195" o:spid="_x0000_s1026" o:spt="55" type="#_x0000_t55" style="position:absolute;left:2844213;top:9728;height:573405;width:1137920;v-text-anchor:middle;" fillcolor="#3A7CCB" filled="t" stroked="f" coordsize="21600,21600" o:gfxdata="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RzmgugAAAN0A&#10;AAAPAAAAAAAAAAEAIAAAACIAAABkcnMvZG93bnJldi54bWxQSwECFAAUAAAACACHTuJAMy8FnjsA&#10;AAA5AAAAEAAAAAAAAAABACAAAAAJAQAAZHJzL3NoYXBleG1sLnhtbFBLBQYAAAAABgAGAFsBAACz&#10;AwAAAAA=&#10;" adj="16159">
                  <v:fill type="gradient" on="t" color2="#2C5D98" colors="0f #3A7CCB;13107f #3C7BC7;65536f #2C5D98" focus="100%" focussize="0,0" rotate="t">
                    <o:fill type="gradientUnscaled" v:ext="backwardCompatible"/>
                  </v:fill>
                  <v:stroke on="f"/>
                  <v:imagedata o:title=""/>
                  <o:lock v:ext="edit" aspectratio="f"/>
                  <v:shadow on="t" color="#000000" opacity="22936f" offset="0pt,1.81102362204724pt" origin="0f,32768f" matrix="65536f,0f,0f,65536f"/>
                  <v:textbox>
                    <w:txbxContent>
                      <w:p>
                        <w:pPr>
                          <w:jc w:val="left"/>
                          <w:rPr>
                            <w:b/>
                            <w:bCs/>
                            <w:color w:val="FFFFFF"/>
                            <w:sz w:val="18"/>
                            <w:szCs w:val="18"/>
                          </w:rPr>
                        </w:pPr>
                        <w:r>
                          <w:rPr>
                            <w:rFonts w:hint="eastAsia"/>
                            <w:b/>
                            <w:bCs/>
                            <w:color w:val="FFFFFF"/>
                            <w:sz w:val="18"/>
                            <w:szCs w:val="18"/>
                          </w:rPr>
                          <w:t>D:</w:t>
                        </w:r>
                        <w:r>
                          <w:rPr>
                            <w:b/>
                            <w:bCs/>
                            <w:color w:val="FFFFFF"/>
                            <w:sz w:val="18"/>
                            <w:szCs w:val="18"/>
                          </w:rPr>
                          <w:br w:type="textWrapping"/>
                        </w:r>
                        <w:r>
                          <w:rPr>
                            <w:rFonts w:hint="eastAsia"/>
                            <w:b/>
                            <w:bCs/>
                            <w:color w:val="FFFFFF"/>
                            <w:sz w:val="18"/>
                            <w:szCs w:val="18"/>
                          </w:rPr>
                          <w:t>用户培训</w:t>
                        </w:r>
                      </w:p>
                    </w:txbxContent>
                  </v:textbox>
                </v:shape>
                <v:shape id="燕尾形 213" o:spid="_x0000_s1026" o:spt="55" type="#_x0000_t55" style="position:absolute;left:3797987;top:13752;height:573405;width:1099941;v-text-anchor:middle;" fillcolor="#CE3B37" filled="t" stroked="f" coordsize="21600,21600" o:gfxdata="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5Oi6vQAA&#10;AN0AAAAPAAAAAAAAAAEAIAAAACIAAABkcnMvZG93bnJldi54bWxQSwECFAAUAAAACACHTuJAMy8F&#10;njsAAAA5AAAAEAAAAAAAAAABACAAAAAMAQAAZHJzL3NoYXBleG1sLnhtbFBLBQYAAAAABgAGAFsB&#10;AAC2AwAAAAA=&#10;" adj="15971">
                  <v:fill type="gradient" on="t" color2="#9B2D2A" colors="0f #CE3B37;13107f #CB3D3A;65536f #9B2D2A" focus="100%" focussize="0,0" rotate="t">
                    <o:fill type="gradientUnscaled" v:ext="backwardCompatible"/>
                  </v:fill>
                  <v:stroke on="f"/>
                  <v:imagedata o:title=""/>
                  <o:lock v:ext="edit" aspectratio="f"/>
                  <v:shadow on="t" color="#000000" opacity="22936f" offset="0pt,1.81102362204724pt" origin="0f,32768f" matrix="65536f,0f,0f,65536f"/>
                  <v:textbox>
                    <w:txbxContent>
                      <w:p>
                        <w:pPr>
                          <w:jc w:val="left"/>
                          <w:rPr>
                            <w:color w:val="FFFFFF"/>
                            <w:sz w:val="18"/>
                            <w:szCs w:val="18"/>
                          </w:rPr>
                        </w:pPr>
                        <w:r>
                          <w:rPr>
                            <w:rFonts w:hint="eastAsia"/>
                            <w:color w:val="FFFFFF"/>
                            <w:sz w:val="18"/>
                            <w:szCs w:val="18"/>
                          </w:rPr>
                          <w:t>E:</w:t>
                        </w:r>
                        <w:r>
                          <w:rPr>
                            <w:color w:val="FFFFFF"/>
                            <w:sz w:val="18"/>
                            <w:szCs w:val="18"/>
                          </w:rPr>
                          <w:br w:type="textWrapping"/>
                        </w:r>
                        <w:r>
                          <w:rPr>
                            <w:rFonts w:hint="eastAsia"/>
                            <w:color w:val="FFFFFF"/>
                            <w:sz w:val="18"/>
                            <w:szCs w:val="18"/>
                          </w:rPr>
                          <w:t>系统上线</w:t>
                        </w:r>
                      </w:p>
                    </w:txbxContent>
                  </v:textbox>
                </v:shape>
              </v:group>
            </w:pict>
          </mc:Fallback>
        </mc:AlternateContent>
      </w:r>
    </w:p>
    <w:p>
      <w:pPr>
        <w:widowControl/>
        <w:spacing w:before="312" w:beforeLines="100" w:line="360" w:lineRule="auto"/>
        <w:ind w:left="283" w:leftChars="135"/>
        <w:jc w:val="left"/>
        <w:rPr>
          <w:rFonts w:ascii="宋体" w:hAnsi="宋体" w:cs="宋体"/>
          <w:b/>
          <w:kern w:val="0"/>
          <w:sz w:val="24"/>
        </w:rPr>
      </w:pPr>
    </w:p>
    <w:p>
      <w:pPr>
        <w:widowControl/>
        <w:spacing w:line="360" w:lineRule="auto"/>
        <w:ind w:left="283" w:leftChars="135"/>
        <w:jc w:val="left"/>
        <w:rPr>
          <w:rFonts w:ascii="宋体" w:hAnsi="宋体" w:cs="宋体"/>
          <w:kern w:val="0"/>
          <w:szCs w:val="21"/>
        </w:rPr>
      </w:pPr>
      <w:r>
        <w:rPr>
          <w:rFonts w:hint="eastAsia" w:ascii="宋体" w:hAnsi="宋体" w:cs="宋体"/>
          <w:b/>
          <w:kern w:val="0"/>
          <w:szCs w:val="21"/>
        </w:rPr>
        <w:t>里程碑A:</w:t>
      </w:r>
      <w:r>
        <w:rPr>
          <w:rFonts w:hint="eastAsia" w:ascii="宋体" w:hAnsi="宋体" w:cs="宋体"/>
          <w:kern w:val="0"/>
          <w:szCs w:val="21"/>
        </w:rPr>
        <w:t>需求调研</w:t>
      </w:r>
    </w:p>
    <w:p>
      <w:pPr>
        <w:widowControl/>
        <w:spacing w:line="360" w:lineRule="auto"/>
        <w:ind w:left="283" w:leftChars="135"/>
        <w:jc w:val="left"/>
        <w:rPr>
          <w:rFonts w:ascii="宋体" w:hAnsi="宋体" w:cs="宋体"/>
          <w:kern w:val="0"/>
          <w:szCs w:val="21"/>
        </w:rPr>
      </w:pPr>
      <w:r>
        <w:rPr>
          <w:rFonts w:hint="eastAsia" w:ascii="宋体" w:hAnsi="宋体" w:cs="宋体"/>
          <w:b/>
          <w:kern w:val="0"/>
          <w:szCs w:val="21"/>
        </w:rPr>
        <w:t>里程碑B:</w:t>
      </w:r>
      <w:r>
        <w:rPr>
          <w:rFonts w:hint="eastAsia" w:ascii="宋体" w:hAnsi="宋体" w:cs="宋体"/>
          <w:kern w:val="0"/>
          <w:szCs w:val="21"/>
        </w:rPr>
        <w:t>数据导入</w:t>
      </w:r>
    </w:p>
    <w:p>
      <w:pPr>
        <w:widowControl/>
        <w:spacing w:line="360" w:lineRule="auto"/>
        <w:ind w:left="283" w:leftChars="135"/>
        <w:jc w:val="left"/>
        <w:rPr>
          <w:rFonts w:ascii="宋体" w:hAnsi="宋体" w:cs="宋体"/>
          <w:kern w:val="0"/>
          <w:szCs w:val="21"/>
        </w:rPr>
      </w:pPr>
      <w:r>
        <w:rPr>
          <w:rFonts w:hint="eastAsia" w:ascii="宋体" w:hAnsi="宋体" w:cs="宋体"/>
          <w:b/>
          <w:kern w:val="0"/>
          <w:szCs w:val="21"/>
        </w:rPr>
        <w:t>里程碑C:</w:t>
      </w:r>
      <w:r>
        <w:rPr>
          <w:rFonts w:hint="eastAsia" w:ascii="宋体" w:hAnsi="宋体" w:cs="宋体"/>
          <w:kern w:val="0"/>
          <w:szCs w:val="21"/>
        </w:rPr>
        <w:t>系统安装完成</w:t>
      </w:r>
    </w:p>
    <w:p>
      <w:pPr>
        <w:widowControl/>
        <w:spacing w:line="360" w:lineRule="auto"/>
        <w:ind w:left="1527" w:leftChars="135" w:hanging="1244" w:hangingChars="590"/>
        <w:jc w:val="left"/>
        <w:rPr>
          <w:rFonts w:ascii="宋体" w:hAnsi="宋体" w:cs="宋体"/>
          <w:kern w:val="0"/>
          <w:szCs w:val="21"/>
        </w:rPr>
      </w:pPr>
      <w:r>
        <w:rPr>
          <w:rFonts w:hint="eastAsia" w:ascii="宋体" w:hAnsi="宋体" w:cs="宋体"/>
          <w:b/>
          <w:kern w:val="0"/>
          <w:szCs w:val="21"/>
        </w:rPr>
        <w:t>里程碑D:</w:t>
      </w:r>
      <w:r>
        <w:rPr>
          <w:rFonts w:hint="eastAsia" w:ascii="宋体" w:hAnsi="宋体" w:cs="宋体"/>
          <w:kern w:val="0"/>
          <w:szCs w:val="21"/>
        </w:rPr>
        <w:t>系统测试上线（最终用户培训）</w:t>
      </w:r>
    </w:p>
    <w:p>
      <w:pPr>
        <w:widowControl/>
        <w:spacing w:line="360" w:lineRule="auto"/>
        <w:ind w:left="283" w:leftChars="135"/>
        <w:jc w:val="left"/>
        <w:rPr>
          <w:rFonts w:ascii="宋体" w:hAnsi="宋体" w:cs="宋体"/>
          <w:kern w:val="0"/>
          <w:szCs w:val="21"/>
        </w:rPr>
      </w:pPr>
      <w:r>
        <w:rPr>
          <w:rFonts w:hint="eastAsia" w:ascii="宋体" w:hAnsi="宋体" w:cs="宋体"/>
          <w:b/>
          <w:kern w:val="0"/>
          <w:szCs w:val="21"/>
        </w:rPr>
        <w:t>里程碑E:</w:t>
      </w:r>
      <w:r>
        <w:rPr>
          <w:rFonts w:hint="eastAsia" w:ascii="宋体" w:hAnsi="宋体" w:cs="宋体"/>
          <w:kern w:val="0"/>
          <w:szCs w:val="21"/>
        </w:rPr>
        <w:t>系统上线</w:t>
      </w:r>
    </w:p>
    <w:p>
      <w:pPr>
        <w:widowControl/>
        <w:spacing w:line="360" w:lineRule="auto"/>
        <w:ind w:left="283" w:leftChars="135"/>
        <w:jc w:val="left"/>
        <w:rPr>
          <w:rFonts w:ascii="宋体" w:hAnsi="宋体" w:cs="宋体"/>
          <w:kern w:val="0"/>
          <w:szCs w:val="21"/>
        </w:rPr>
      </w:pPr>
      <w:r>
        <w:rPr>
          <w:rFonts w:hint="eastAsia" w:ascii="Arial" w:hAnsi="Arial" w:cs="Arial"/>
          <w:b/>
          <w:kern w:val="0"/>
          <w:szCs w:val="21"/>
        </w:rPr>
        <w:t>项目时间安排如下：详细安排见附件3</w:t>
      </w:r>
    </w:p>
    <w:p>
      <w:pPr>
        <w:rPr>
          <w:rFonts w:ascii="宋体" w:hAnsi="宋体" w:cs="宋体"/>
          <w:sz w:val="24"/>
        </w:rPr>
      </w:pPr>
      <w:r>
        <w:drawing>
          <wp:inline distT="0" distB="0" distL="0" distR="0">
            <wp:extent cx="5278120" cy="3158490"/>
            <wp:effectExtent l="0" t="0" r="0" b="3810"/>
            <wp:docPr id="18665" name="图片 1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 name="图片 18665"/>
                    <pic:cNvPicPr>
                      <a:picLocks noChangeAspect="1"/>
                    </pic:cNvPicPr>
                  </pic:nvPicPr>
                  <pic:blipFill>
                    <a:blip r:embed="rId128"/>
                    <a:stretch>
                      <a:fillRect/>
                    </a:stretch>
                  </pic:blipFill>
                  <pic:spPr>
                    <a:xfrm>
                      <a:off x="0" y="0"/>
                      <a:ext cx="5278120" cy="3158490"/>
                    </a:xfrm>
                    <a:prstGeom prst="rect">
                      <a:avLst/>
                    </a:prstGeom>
                  </pic:spPr>
                </pic:pic>
              </a:graphicData>
            </a:graphic>
          </wp:inline>
        </w:drawing>
      </w:r>
    </w:p>
    <w:p>
      <w:pPr>
        <w:widowControl/>
        <w:spacing w:after="312" w:afterLines="100" w:line="360" w:lineRule="auto"/>
        <w:rPr>
          <w:rFonts w:ascii="宋体" w:hAnsi="宋体" w:cs="宋体"/>
          <w:b/>
          <w:kern w:val="0"/>
          <w:sz w:val="24"/>
        </w:rPr>
      </w:pPr>
      <w:r>
        <w:rPr>
          <w:rFonts w:hint="eastAsia" w:ascii="宋体" w:hAnsi="宋体" w:cs="宋体"/>
          <w:b/>
          <w:kern w:val="0"/>
          <w:sz w:val="24"/>
        </w:rPr>
        <w:t>2)项目启动</w:t>
      </w:r>
    </w:p>
    <w:p>
      <w:pPr>
        <w:widowControl/>
        <w:tabs>
          <w:tab w:val="left" w:pos="1276"/>
          <w:tab w:val="left" w:pos="1701"/>
          <w:tab w:val="left" w:pos="3686"/>
          <w:tab w:val="right" w:pos="6804"/>
          <w:tab w:val="right" w:pos="7655"/>
        </w:tabs>
        <w:spacing w:after="312" w:afterLines="100" w:line="360" w:lineRule="auto"/>
        <w:ind w:left="141" w:leftChars="67" w:firstLine="1"/>
        <w:rPr>
          <w:rFonts w:ascii="宋体" w:hAnsi="宋体" w:cs="宋体"/>
          <w:kern w:val="0"/>
          <w:szCs w:val="21"/>
        </w:rPr>
      </w:pPr>
      <w:r>
        <w:rPr>
          <w:rFonts w:hint="eastAsia" w:ascii="宋体" w:hAnsi="宋体" w:cs="宋体"/>
          <w:kern w:val="0"/>
          <w:szCs w:val="21"/>
        </w:rPr>
        <w:t>项目启动的主要工作为根据合同确定实施范围、成立项目组及制定项目沟通管理机制。API项目经理与客户就合作工作细节达成共识，包括甲乙双方的责任和义务，双方人员的配合，项目实施计划和进度，培训的内容、人员、时间、地点，以及如何有效地组织和控制进度等，以保证项目实施成功。</w:t>
      </w:r>
    </w:p>
    <w:p>
      <w:pPr>
        <w:widowControl/>
        <w:tabs>
          <w:tab w:val="left" w:pos="1276"/>
          <w:tab w:val="left" w:pos="1701"/>
          <w:tab w:val="left" w:pos="3686"/>
          <w:tab w:val="right" w:pos="6804"/>
          <w:tab w:val="right" w:pos="7655"/>
        </w:tabs>
        <w:spacing w:after="312" w:afterLines="100" w:line="360" w:lineRule="auto"/>
        <w:ind w:left="141" w:leftChars="67" w:firstLine="1"/>
        <w:rPr>
          <w:rFonts w:ascii="宋体" w:hAnsi="宋体" w:cs="宋体"/>
          <w:kern w:val="0"/>
          <w:szCs w:val="21"/>
        </w:rPr>
      </w:pPr>
      <w:r>
        <w:rPr>
          <w:rFonts w:hint="eastAsia" w:ascii="宋体" w:hAnsi="宋体" w:cs="宋体"/>
          <w:kern w:val="0"/>
          <w:szCs w:val="21"/>
        </w:rPr>
        <w:t>项目启动阶段标志着项目的正式开始。</w:t>
      </w:r>
    </w:p>
    <w:p>
      <w:pPr>
        <w:widowControl/>
        <w:spacing w:after="312" w:afterLines="100" w:line="360" w:lineRule="auto"/>
        <w:rPr>
          <w:rFonts w:ascii="宋体" w:hAnsi="宋体" w:cs="宋体"/>
          <w:b/>
          <w:kern w:val="0"/>
          <w:sz w:val="24"/>
        </w:rPr>
      </w:pPr>
      <w:r>
        <w:rPr>
          <w:rFonts w:hint="eastAsia" w:ascii="宋体" w:hAnsi="宋体" w:cs="宋体"/>
          <w:b/>
          <w:kern w:val="0"/>
          <w:sz w:val="24"/>
        </w:rPr>
        <w:t>3)实施调研</w:t>
      </w:r>
    </w:p>
    <w:p>
      <w:pPr>
        <w:widowControl/>
        <w:tabs>
          <w:tab w:val="left" w:pos="1276"/>
          <w:tab w:val="left" w:pos="1701"/>
          <w:tab w:val="left" w:pos="3686"/>
          <w:tab w:val="right" w:pos="6804"/>
          <w:tab w:val="right" w:pos="7655"/>
        </w:tabs>
        <w:spacing w:after="312" w:afterLines="100" w:line="360" w:lineRule="auto"/>
        <w:ind w:left="141" w:leftChars="67" w:firstLine="1"/>
        <w:rPr>
          <w:rFonts w:ascii="宋体" w:hAnsi="宋体" w:cs="宋体"/>
          <w:kern w:val="0"/>
          <w:szCs w:val="21"/>
        </w:rPr>
      </w:pPr>
      <w:r>
        <w:rPr>
          <w:rFonts w:hint="eastAsia" w:ascii="宋体" w:hAnsi="宋体" w:cs="宋体"/>
          <w:kern w:val="0"/>
          <w:szCs w:val="21"/>
        </w:rPr>
        <w:t>业务需求调研由API顾问及客户核心团队成员共同进行。通过需求调研及整理，将形成以下成果：</w:t>
      </w:r>
    </w:p>
    <w:p>
      <w:pPr>
        <w:pStyle w:val="81"/>
        <w:numPr>
          <w:ilvl w:val="2"/>
          <w:numId w:val="50"/>
        </w:numPr>
        <w:spacing w:line="360" w:lineRule="auto"/>
        <w:ind w:left="851" w:hanging="284" w:firstLineChars="0"/>
        <w:rPr>
          <w:rFonts w:ascii="宋体" w:hAnsi="宋体" w:cs="宋体"/>
          <w:szCs w:val="21"/>
        </w:rPr>
      </w:pPr>
      <w:r>
        <w:rPr>
          <w:rFonts w:hint="eastAsia" w:ascii="宋体" w:hAnsi="宋体" w:cs="宋体"/>
          <w:szCs w:val="21"/>
        </w:rPr>
        <w:t>分析客户业务状况，对客户业务特点进行分析论证</w:t>
      </w:r>
    </w:p>
    <w:p>
      <w:pPr>
        <w:pStyle w:val="81"/>
        <w:numPr>
          <w:ilvl w:val="2"/>
          <w:numId w:val="50"/>
        </w:numPr>
        <w:spacing w:line="360" w:lineRule="auto"/>
        <w:ind w:left="851" w:hanging="284" w:firstLineChars="0"/>
        <w:rPr>
          <w:rStyle w:val="121"/>
          <w:rFonts w:ascii="宋体" w:hAnsi="宋体" w:cs="宋体"/>
          <w:szCs w:val="21"/>
        </w:rPr>
      </w:pPr>
      <w:r>
        <w:rPr>
          <w:rFonts w:hint="eastAsia" w:ascii="宋体" w:hAnsi="宋体" w:cs="宋体"/>
          <w:szCs w:val="21"/>
        </w:rPr>
        <w:t>系统化明确客户的业务流程，形成文档，并共同确定改进措施</w:t>
      </w:r>
    </w:p>
    <w:p>
      <w:pPr>
        <w:pStyle w:val="81"/>
        <w:numPr>
          <w:ilvl w:val="2"/>
          <w:numId w:val="50"/>
        </w:numPr>
        <w:spacing w:line="360" w:lineRule="auto"/>
        <w:ind w:left="851" w:hanging="284" w:firstLineChars="0"/>
        <w:rPr>
          <w:rFonts w:ascii="宋体" w:hAnsi="宋体" w:cs="宋体"/>
          <w:szCs w:val="21"/>
        </w:rPr>
      </w:pPr>
      <w:r>
        <w:rPr>
          <w:rFonts w:hint="eastAsia" w:ascii="宋体" w:hAnsi="宋体" w:cs="宋体"/>
          <w:szCs w:val="21"/>
        </w:rPr>
        <w:t>详细需求说明书</w:t>
      </w:r>
    </w:p>
    <w:p>
      <w:pPr>
        <w:pStyle w:val="81"/>
        <w:numPr>
          <w:ilvl w:val="2"/>
          <w:numId w:val="50"/>
        </w:numPr>
        <w:spacing w:line="360" w:lineRule="auto"/>
        <w:ind w:left="851" w:hanging="284" w:firstLineChars="0"/>
        <w:rPr>
          <w:rFonts w:ascii="宋体" w:hAnsi="宋体" w:cs="宋体"/>
          <w:szCs w:val="21"/>
        </w:rPr>
      </w:pPr>
      <w:r>
        <w:rPr>
          <w:rFonts w:hint="eastAsia" w:ascii="宋体" w:hAnsi="宋体" w:cs="宋体"/>
          <w:szCs w:val="21"/>
        </w:rPr>
        <w:t>分析项目风险，制定避免风险措施</w:t>
      </w:r>
    </w:p>
    <w:p>
      <w:pPr>
        <w:pStyle w:val="81"/>
        <w:numPr>
          <w:ilvl w:val="2"/>
          <w:numId w:val="50"/>
        </w:numPr>
        <w:spacing w:line="360" w:lineRule="auto"/>
        <w:ind w:left="851" w:hanging="284" w:firstLineChars="0"/>
        <w:rPr>
          <w:rFonts w:ascii="宋体" w:hAnsi="宋体" w:cs="宋体"/>
          <w:szCs w:val="21"/>
        </w:rPr>
      </w:pPr>
      <w:r>
        <w:rPr>
          <w:rFonts w:hint="eastAsia" w:ascii="宋体" w:hAnsi="宋体" w:cs="宋体"/>
          <w:szCs w:val="21"/>
        </w:rPr>
        <w:t>估计项目带来的效益和投资回报</w:t>
      </w:r>
    </w:p>
    <w:p>
      <w:pPr>
        <w:pStyle w:val="81"/>
        <w:numPr>
          <w:ilvl w:val="2"/>
          <w:numId w:val="50"/>
        </w:numPr>
        <w:spacing w:line="360" w:lineRule="auto"/>
        <w:ind w:left="851" w:hanging="284" w:firstLineChars="0"/>
        <w:rPr>
          <w:rFonts w:ascii="宋体" w:hAnsi="宋体" w:cs="宋体"/>
          <w:szCs w:val="21"/>
        </w:rPr>
      </w:pPr>
      <w:r>
        <w:rPr>
          <w:rFonts w:hint="eastAsia" w:ascii="宋体" w:hAnsi="宋体" w:cs="宋体"/>
          <w:szCs w:val="21"/>
        </w:rPr>
        <w:t>建立基础数据结构</w:t>
      </w:r>
    </w:p>
    <w:p>
      <w:pPr>
        <w:pStyle w:val="81"/>
        <w:widowControl/>
        <w:numPr>
          <w:ilvl w:val="2"/>
          <w:numId w:val="50"/>
        </w:numPr>
        <w:tabs>
          <w:tab w:val="left" w:pos="851"/>
        </w:tabs>
        <w:spacing w:after="312" w:afterLines="100" w:line="360" w:lineRule="auto"/>
        <w:ind w:left="851" w:hanging="284" w:firstLineChars="0"/>
        <w:rPr>
          <w:rFonts w:ascii="宋体" w:hAnsi="宋体" w:cs="宋体"/>
          <w:szCs w:val="21"/>
        </w:rPr>
      </w:pPr>
      <w:r>
        <w:rPr>
          <w:rFonts w:hint="eastAsia" w:ascii="宋体" w:hAnsi="宋体" w:cs="宋体"/>
          <w:szCs w:val="21"/>
        </w:rPr>
        <w:t>实施调研阶段将完成实施调研服务里程碑。</w:t>
      </w:r>
    </w:p>
    <w:p>
      <w:pPr>
        <w:widowControl/>
        <w:spacing w:after="312" w:afterLines="100" w:line="360" w:lineRule="auto"/>
        <w:rPr>
          <w:rFonts w:ascii="宋体" w:hAnsi="宋体" w:cs="宋体"/>
          <w:b/>
          <w:kern w:val="0"/>
          <w:sz w:val="24"/>
        </w:rPr>
      </w:pPr>
      <w:r>
        <w:rPr>
          <w:rFonts w:hint="eastAsia" w:ascii="宋体" w:hAnsi="宋体" w:cs="宋体"/>
          <w:b/>
          <w:kern w:val="0"/>
          <w:sz w:val="24"/>
        </w:rPr>
        <w:t>4)数据整理</w:t>
      </w:r>
    </w:p>
    <w:p>
      <w:pPr>
        <w:widowControl/>
        <w:tabs>
          <w:tab w:val="left" w:pos="1276"/>
          <w:tab w:val="left" w:pos="1701"/>
          <w:tab w:val="left" w:pos="3686"/>
          <w:tab w:val="right" w:pos="6804"/>
          <w:tab w:val="right" w:pos="7655"/>
        </w:tabs>
        <w:spacing w:after="312" w:afterLines="100" w:line="360" w:lineRule="auto"/>
        <w:ind w:left="283" w:leftChars="135"/>
        <w:rPr>
          <w:rFonts w:ascii="宋体" w:hAnsi="宋体" w:cs="宋体"/>
          <w:kern w:val="0"/>
          <w:szCs w:val="21"/>
        </w:rPr>
      </w:pPr>
      <w:r>
        <w:rPr>
          <w:rFonts w:hint="eastAsia" w:ascii="宋体" w:hAnsi="宋体" w:cs="宋体"/>
          <w:kern w:val="0"/>
          <w:szCs w:val="21"/>
        </w:rPr>
        <w:t>基础数据作为信息管理系统的基础，其重要性不言而喻。数据整理的完整性及规范性将决定项目成败的一个关键因素。数据整理这一块工作以客户核心成员为主进行整理，API实施顾问将结合项目经验为用户提供数据整理规范指导，确保整理的数据是有效且完整。在数据整理的全过程中，API顾问将紧密与用户核心成员一起完全数据的整理、检查并导入系统测试。</w:t>
      </w:r>
    </w:p>
    <w:p>
      <w:pPr>
        <w:pStyle w:val="81"/>
        <w:numPr>
          <w:ilvl w:val="2"/>
          <w:numId w:val="51"/>
        </w:numPr>
        <w:spacing w:line="360" w:lineRule="auto"/>
        <w:ind w:left="851" w:hanging="284" w:firstLineChars="0"/>
        <w:rPr>
          <w:rFonts w:ascii="宋体" w:hAnsi="宋体" w:cs="宋体"/>
          <w:szCs w:val="21"/>
        </w:rPr>
      </w:pPr>
      <w:r>
        <w:rPr>
          <w:rFonts w:hint="eastAsia" w:ascii="宋体" w:hAnsi="宋体" w:cs="宋体"/>
          <w:szCs w:val="21"/>
        </w:rPr>
        <w:t>分析客户现有数据，决定哪些数据是可用的</w:t>
      </w:r>
    </w:p>
    <w:p>
      <w:pPr>
        <w:pStyle w:val="81"/>
        <w:numPr>
          <w:ilvl w:val="2"/>
          <w:numId w:val="51"/>
        </w:numPr>
        <w:spacing w:line="360" w:lineRule="auto"/>
        <w:ind w:left="851" w:hanging="284" w:firstLineChars="0"/>
        <w:rPr>
          <w:rFonts w:ascii="宋体" w:hAnsi="宋体" w:cs="宋体"/>
          <w:szCs w:val="21"/>
        </w:rPr>
      </w:pPr>
      <w:r>
        <w:rPr>
          <w:rFonts w:hint="eastAsia" w:ascii="宋体" w:hAnsi="宋体" w:cs="宋体"/>
          <w:szCs w:val="21"/>
        </w:rPr>
        <w:t>培训API标准数据整理模板，并根据客户情况进行调整</w:t>
      </w:r>
    </w:p>
    <w:p>
      <w:pPr>
        <w:pStyle w:val="81"/>
        <w:numPr>
          <w:ilvl w:val="2"/>
          <w:numId w:val="51"/>
        </w:numPr>
        <w:spacing w:line="360" w:lineRule="auto"/>
        <w:ind w:left="851" w:hanging="284" w:firstLineChars="0"/>
        <w:rPr>
          <w:rFonts w:ascii="宋体" w:hAnsi="宋体" w:cs="宋体"/>
          <w:szCs w:val="21"/>
        </w:rPr>
      </w:pPr>
      <w:r>
        <w:rPr>
          <w:rFonts w:hint="eastAsia" w:ascii="宋体" w:hAnsi="宋体" w:cs="宋体"/>
          <w:szCs w:val="21"/>
        </w:rPr>
        <w:t>制定数据整理计划，确定数据整理范围并分配每位工程师的职责</w:t>
      </w:r>
    </w:p>
    <w:p>
      <w:pPr>
        <w:pStyle w:val="81"/>
        <w:numPr>
          <w:ilvl w:val="2"/>
          <w:numId w:val="51"/>
        </w:numPr>
        <w:spacing w:line="360" w:lineRule="auto"/>
        <w:ind w:left="851" w:hanging="284" w:firstLineChars="0"/>
        <w:rPr>
          <w:rFonts w:ascii="宋体" w:hAnsi="宋体" w:cs="宋体"/>
          <w:szCs w:val="21"/>
        </w:rPr>
      </w:pPr>
      <w:r>
        <w:rPr>
          <w:rFonts w:hint="eastAsia" w:ascii="宋体" w:hAnsi="宋体" w:cs="宋体"/>
          <w:szCs w:val="21"/>
        </w:rPr>
        <w:t>指导并讨论每项数据应如何整理更符合行业规划及潜在的业务需求</w:t>
      </w:r>
    </w:p>
    <w:p>
      <w:pPr>
        <w:pStyle w:val="81"/>
        <w:numPr>
          <w:ilvl w:val="2"/>
          <w:numId w:val="51"/>
        </w:numPr>
        <w:spacing w:line="360" w:lineRule="auto"/>
        <w:ind w:left="851" w:hanging="284" w:firstLineChars="0"/>
        <w:rPr>
          <w:rFonts w:ascii="宋体" w:hAnsi="宋体" w:cs="宋体"/>
          <w:szCs w:val="21"/>
        </w:rPr>
      </w:pPr>
      <w:r>
        <w:rPr>
          <w:rFonts w:hint="eastAsia" w:ascii="宋体" w:hAnsi="宋体" w:cs="宋体"/>
          <w:szCs w:val="21"/>
        </w:rPr>
        <w:t>定期检查数据整理进度并找出数据整理进度落后的原因并纠正</w:t>
      </w:r>
    </w:p>
    <w:p>
      <w:pPr>
        <w:pStyle w:val="81"/>
        <w:numPr>
          <w:ilvl w:val="2"/>
          <w:numId w:val="51"/>
        </w:numPr>
        <w:spacing w:line="360" w:lineRule="auto"/>
        <w:ind w:left="851" w:hanging="284" w:firstLineChars="0"/>
        <w:rPr>
          <w:rFonts w:ascii="宋体" w:hAnsi="宋体" w:cs="宋体"/>
          <w:szCs w:val="21"/>
        </w:rPr>
      </w:pPr>
      <w:r>
        <w:rPr>
          <w:rFonts w:hint="eastAsia" w:ascii="宋体" w:hAnsi="宋体" w:cs="宋体"/>
          <w:szCs w:val="21"/>
        </w:rPr>
        <w:t>定期检查数据整理格式是否有偏差或不符合规范并纠正</w:t>
      </w:r>
    </w:p>
    <w:p>
      <w:pPr>
        <w:pStyle w:val="81"/>
        <w:widowControl/>
        <w:numPr>
          <w:ilvl w:val="2"/>
          <w:numId w:val="51"/>
        </w:numPr>
        <w:tabs>
          <w:tab w:val="left" w:pos="851"/>
          <w:tab w:val="left" w:pos="1276"/>
          <w:tab w:val="left" w:pos="3686"/>
          <w:tab w:val="right" w:pos="6804"/>
          <w:tab w:val="right" w:pos="7655"/>
        </w:tabs>
        <w:spacing w:after="312" w:afterLines="100" w:line="360" w:lineRule="auto"/>
        <w:ind w:left="851" w:hanging="284" w:firstLineChars="0"/>
        <w:rPr>
          <w:rFonts w:ascii="宋体" w:hAnsi="宋体" w:cs="宋体"/>
          <w:szCs w:val="21"/>
        </w:rPr>
      </w:pPr>
      <w:r>
        <w:rPr>
          <w:rFonts w:hint="eastAsia" w:ascii="宋体" w:hAnsi="宋体" w:cs="宋体"/>
          <w:szCs w:val="21"/>
        </w:rPr>
        <w:t>定期将数据导入软件并共同检查数据是否符合业务规范</w:t>
      </w:r>
    </w:p>
    <w:p>
      <w:pPr>
        <w:widowControl/>
        <w:spacing w:after="312" w:afterLines="100" w:line="360" w:lineRule="auto"/>
        <w:rPr>
          <w:rFonts w:ascii="宋体" w:hAnsi="宋体" w:cs="宋体"/>
          <w:b/>
          <w:kern w:val="0"/>
          <w:sz w:val="24"/>
        </w:rPr>
      </w:pPr>
      <w:r>
        <w:rPr>
          <w:rFonts w:hint="eastAsia" w:ascii="宋体" w:hAnsi="宋体" w:cs="宋体"/>
          <w:b/>
          <w:kern w:val="0"/>
          <w:sz w:val="24"/>
        </w:rPr>
        <w:t>5)安装和配置</w:t>
      </w:r>
    </w:p>
    <w:p>
      <w:pPr>
        <w:pStyle w:val="81"/>
        <w:numPr>
          <w:ilvl w:val="2"/>
          <w:numId w:val="52"/>
        </w:numPr>
        <w:spacing w:line="360" w:lineRule="auto"/>
        <w:ind w:left="812" w:leftChars="270" w:hanging="245" w:hangingChars="117"/>
        <w:rPr>
          <w:rFonts w:ascii="宋体" w:hAnsi="宋体" w:cs="宋体"/>
          <w:szCs w:val="21"/>
        </w:rPr>
      </w:pPr>
      <w:r>
        <w:rPr>
          <w:rFonts w:hint="eastAsia" w:ascii="宋体" w:hAnsi="宋体" w:cs="宋体"/>
          <w:szCs w:val="21"/>
        </w:rPr>
        <w:t>系统由API顾问负责安装，安装内容包含服务器及客户端安装，数据库备份</w:t>
      </w:r>
    </w:p>
    <w:p>
      <w:pPr>
        <w:pStyle w:val="81"/>
        <w:numPr>
          <w:ilvl w:val="2"/>
          <w:numId w:val="52"/>
        </w:numPr>
        <w:spacing w:line="360" w:lineRule="auto"/>
        <w:ind w:left="812" w:leftChars="270" w:hanging="245" w:hangingChars="117"/>
        <w:rPr>
          <w:rFonts w:ascii="宋体" w:hAnsi="宋体" w:cs="宋体"/>
          <w:szCs w:val="21"/>
        </w:rPr>
      </w:pPr>
      <w:r>
        <w:rPr>
          <w:rFonts w:hint="eastAsia" w:ascii="宋体" w:hAnsi="宋体" w:cs="宋体"/>
          <w:szCs w:val="21"/>
        </w:rPr>
        <w:t>基于不同的用户组，系统配置实施会综合考虑安全，角色，菜单设计和屏幕设计等因素</w:t>
      </w:r>
    </w:p>
    <w:p>
      <w:pPr>
        <w:pStyle w:val="81"/>
        <w:numPr>
          <w:ilvl w:val="2"/>
          <w:numId w:val="52"/>
        </w:numPr>
        <w:spacing w:line="360" w:lineRule="auto"/>
        <w:ind w:left="812" w:leftChars="270" w:hanging="245" w:hangingChars="117"/>
        <w:rPr>
          <w:rFonts w:ascii="宋体" w:hAnsi="宋体" w:cs="宋体"/>
          <w:szCs w:val="21"/>
        </w:rPr>
      </w:pPr>
      <w:r>
        <w:rPr>
          <w:rFonts w:hint="eastAsia" w:ascii="宋体" w:hAnsi="宋体" w:cs="宋体"/>
          <w:szCs w:val="21"/>
        </w:rPr>
        <w:t>通过系统的数据导入工具，可以把已有的Excel和文本格式的数据导入到系统中</w:t>
      </w:r>
    </w:p>
    <w:p>
      <w:pPr>
        <w:pStyle w:val="81"/>
        <w:numPr>
          <w:ilvl w:val="2"/>
          <w:numId w:val="52"/>
        </w:numPr>
        <w:spacing w:line="360" w:lineRule="auto"/>
        <w:ind w:left="812" w:leftChars="270" w:hanging="245" w:hangingChars="117"/>
        <w:rPr>
          <w:rFonts w:ascii="宋体" w:hAnsi="宋体" w:cs="宋体"/>
          <w:szCs w:val="21"/>
        </w:rPr>
      </w:pPr>
      <w:r>
        <w:rPr>
          <w:rFonts w:hint="eastAsia" w:ascii="宋体" w:hAnsi="宋体" w:cs="宋体"/>
          <w:szCs w:val="21"/>
        </w:rPr>
        <w:t>KPI报表需求整理及开发</w:t>
      </w:r>
    </w:p>
    <w:p>
      <w:pPr>
        <w:pStyle w:val="81"/>
        <w:numPr>
          <w:ilvl w:val="2"/>
          <w:numId w:val="52"/>
        </w:numPr>
        <w:spacing w:line="360" w:lineRule="auto"/>
        <w:ind w:left="812" w:leftChars="270" w:hanging="245" w:hangingChars="117"/>
        <w:rPr>
          <w:rFonts w:ascii="宋体" w:hAnsi="宋体" w:cs="宋体"/>
          <w:szCs w:val="21"/>
        </w:rPr>
      </w:pPr>
      <w:r>
        <w:rPr>
          <w:rFonts w:hint="eastAsia" w:ascii="宋体" w:hAnsi="宋体" w:cs="宋体"/>
          <w:szCs w:val="21"/>
        </w:rPr>
        <w:t>系统管理员培训，培训系统维护、数据库管理、权限管理等管理员功能</w:t>
      </w:r>
    </w:p>
    <w:p>
      <w:pPr>
        <w:pStyle w:val="81"/>
        <w:widowControl/>
        <w:numPr>
          <w:ilvl w:val="0"/>
          <w:numId w:val="52"/>
        </w:numPr>
        <w:spacing w:after="312" w:afterLines="100" w:line="360" w:lineRule="auto"/>
        <w:ind w:left="812" w:leftChars="270" w:hanging="245" w:hangingChars="117"/>
        <w:rPr>
          <w:rFonts w:ascii="宋体" w:hAnsi="宋体" w:cs="宋体"/>
          <w:szCs w:val="21"/>
        </w:rPr>
      </w:pPr>
      <w:r>
        <w:rPr>
          <w:rFonts w:hint="eastAsia" w:ascii="宋体" w:hAnsi="宋体" w:cs="宋体"/>
          <w:szCs w:val="21"/>
        </w:rPr>
        <w:t>安装实施阶段将完成四大任务：数据导入、系统安装、开发配置、报表开发及管理员培训。</w:t>
      </w:r>
    </w:p>
    <w:p>
      <w:pPr>
        <w:widowControl/>
        <w:spacing w:after="312" w:afterLines="100" w:line="360" w:lineRule="auto"/>
        <w:rPr>
          <w:rFonts w:ascii="宋体" w:hAnsi="宋体" w:cs="宋体"/>
          <w:b/>
          <w:kern w:val="0"/>
          <w:sz w:val="24"/>
        </w:rPr>
      </w:pPr>
      <w:r>
        <w:rPr>
          <w:rFonts w:hint="eastAsia" w:ascii="宋体" w:hAnsi="宋体" w:cs="宋体"/>
          <w:b/>
          <w:kern w:val="0"/>
          <w:sz w:val="24"/>
        </w:rPr>
        <w:t>6)培训和测试</w:t>
      </w:r>
    </w:p>
    <w:p>
      <w:pPr>
        <w:pStyle w:val="81"/>
        <w:widowControl/>
        <w:numPr>
          <w:ilvl w:val="0"/>
          <w:numId w:val="53"/>
        </w:numPr>
        <w:spacing w:line="360" w:lineRule="auto"/>
        <w:ind w:left="812" w:leftChars="269" w:hanging="247" w:hangingChars="118"/>
        <w:jc w:val="left"/>
        <w:rPr>
          <w:rFonts w:ascii="宋体" w:hAnsi="宋体" w:cs="宋体"/>
          <w:szCs w:val="21"/>
        </w:rPr>
      </w:pPr>
      <w:r>
        <w:rPr>
          <w:rFonts w:hint="eastAsia" w:ascii="宋体" w:hAnsi="宋体" w:cs="宋体"/>
          <w:szCs w:val="21"/>
        </w:rPr>
        <w:t>高级用户培训（或核心用户培训）：了解系统架构，提高维护管理层次</w:t>
      </w:r>
    </w:p>
    <w:p>
      <w:pPr>
        <w:pStyle w:val="81"/>
        <w:widowControl/>
        <w:numPr>
          <w:ilvl w:val="0"/>
          <w:numId w:val="53"/>
        </w:numPr>
        <w:spacing w:line="360" w:lineRule="auto"/>
        <w:ind w:left="812" w:leftChars="269" w:hanging="247" w:hangingChars="118"/>
        <w:jc w:val="left"/>
        <w:rPr>
          <w:rFonts w:ascii="宋体" w:hAnsi="宋体" w:cs="宋体"/>
          <w:szCs w:val="21"/>
        </w:rPr>
      </w:pPr>
      <w:r>
        <w:rPr>
          <w:rFonts w:hint="eastAsia" w:ascii="宋体" w:hAnsi="宋体" w:cs="宋体"/>
          <w:szCs w:val="21"/>
        </w:rPr>
        <w:t>最终用户培训：针对最终使用人员，基于需求流程和用户职责有针对性地开展培训</w:t>
      </w:r>
    </w:p>
    <w:p>
      <w:pPr>
        <w:pStyle w:val="81"/>
        <w:widowControl/>
        <w:numPr>
          <w:ilvl w:val="0"/>
          <w:numId w:val="53"/>
        </w:numPr>
        <w:spacing w:line="360" w:lineRule="auto"/>
        <w:ind w:left="812" w:leftChars="269" w:hanging="247" w:hangingChars="118"/>
        <w:jc w:val="left"/>
        <w:rPr>
          <w:rFonts w:ascii="宋体" w:hAnsi="宋体" w:cs="宋体"/>
          <w:szCs w:val="21"/>
        </w:rPr>
      </w:pPr>
      <w:r>
        <w:rPr>
          <w:rFonts w:hint="eastAsia" w:ascii="宋体" w:hAnsi="宋体" w:cs="宋体"/>
          <w:szCs w:val="21"/>
        </w:rPr>
        <w:t>系统管理员测试，根据客户制定的测试脚本测试各种系统功能，形成测试报告</w:t>
      </w:r>
    </w:p>
    <w:p>
      <w:pPr>
        <w:pStyle w:val="81"/>
        <w:widowControl/>
        <w:numPr>
          <w:ilvl w:val="0"/>
          <w:numId w:val="53"/>
        </w:numPr>
        <w:spacing w:line="360" w:lineRule="auto"/>
        <w:ind w:left="812" w:leftChars="269" w:hanging="247" w:hangingChars="118"/>
        <w:jc w:val="left"/>
        <w:rPr>
          <w:rFonts w:ascii="宋体" w:hAnsi="宋体" w:cs="宋体"/>
          <w:szCs w:val="21"/>
        </w:rPr>
      </w:pPr>
      <w:r>
        <w:rPr>
          <w:rFonts w:hint="eastAsia" w:ascii="宋体" w:hAnsi="宋体" w:cs="宋体"/>
          <w:szCs w:val="21"/>
        </w:rPr>
        <w:t>工厂测试，针对最终使用人员级别的测试，并不断改进系统</w:t>
      </w:r>
    </w:p>
    <w:p>
      <w:pPr>
        <w:pStyle w:val="81"/>
        <w:widowControl/>
        <w:numPr>
          <w:ilvl w:val="0"/>
          <w:numId w:val="53"/>
        </w:numPr>
        <w:spacing w:after="312" w:afterLines="100" w:line="360" w:lineRule="auto"/>
        <w:ind w:left="812" w:leftChars="269" w:hanging="247" w:hangingChars="118"/>
        <w:jc w:val="left"/>
        <w:rPr>
          <w:rFonts w:ascii="宋体" w:hAnsi="宋体" w:cs="宋体"/>
          <w:szCs w:val="21"/>
        </w:rPr>
      </w:pPr>
      <w:r>
        <w:rPr>
          <w:rFonts w:hint="eastAsia" w:ascii="宋体" w:hAnsi="宋体" w:cs="宋体"/>
          <w:szCs w:val="21"/>
        </w:rPr>
        <w:t>培训测试阶段将完成两大里程碑：核心团队培训、最终用户培训及车间测试。</w:t>
      </w:r>
    </w:p>
    <w:p>
      <w:pPr>
        <w:widowControl/>
        <w:spacing w:after="312" w:afterLines="100" w:line="360" w:lineRule="auto"/>
        <w:rPr>
          <w:rFonts w:ascii="宋体" w:hAnsi="宋体" w:cs="宋体"/>
          <w:b/>
          <w:kern w:val="0"/>
          <w:sz w:val="24"/>
        </w:rPr>
      </w:pPr>
      <w:r>
        <w:rPr>
          <w:rFonts w:hint="eastAsia" w:ascii="宋体" w:hAnsi="宋体" w:cs="宋体"/>
          <w:b/>
          <w:kern w:val="0"/>
          <w:sz w:val="24"/>
        </w:rPr>
        <w:t>7)上线支持</w:t>
      </w:r>
    </w:p>
    <w:p>
      <w:pPr>
        <w:pStyle w:val="81"/>
        <w:widowControl/>
        <w:numPr>
          <w:ilvl w:val="0"/>
          <w:numId w:val="54"/>
        </w:numPr>
        <w:spacing w:line="360" w:lineRule="auto"/>
        <w:ind w:left="851" w:hanging="284" w:firstLineChars="0"/>
        <w:rPr>
          <w:rFonts w:ascii="宋体" w:hAnsi="宋体" w:cs="宋体"/>
          <w:szCs w:val="21"/>
        </w:rPr>
      </w:pPr>
      <w:r>
        <w:rPr>
          <w:rFonts w:hint="eastAsia" w:ascii="宋体" w:hAnsi="宋体" w:cs="宋体"/>
          <w:szCs w:val="21"/>
        </w:rPr>
        <w:t>系统经过一段时间的测试使用，已基本稳定运行，同时最终用户已经培训，能够结合日常工作独立使用系统。系统将切换到正式库使用，同时API将提供上线支持服务</w:t>
      </w:r>
    </w:p>
    <w:p>
      <w:pPr>
        <w:pStyle w:val="81"/>
        <w:widowControl/>
        <w:numPr>
          <w:ilvl w:val="0"/>
          <w:numId w:val="55"/>
        </w:numPr>
        <w:tabs>
          <w:tab w:val="left" w:pos="1276"/>
          <w:tab w:val="left" w:pos="1701"/>
          <w:tab w:val="left" w:pos="3686"/>
          <w:tab w:val="right" w:pos="6804"/>
          <w:tab w:val="right" w:pos="7655"/>
        </w:tabs>
        <w:spacing w:line="360" w:lineRule="auto"/>
        <w:ind w:left="851" w:hanging="284" w:firstLineChars="0"/>
        <w:rPr>
          <w:rFonts w:ascii="宋体" w:hAnsi="宋体" w:cs="宋体"/>
          <w:szCs w:val="21"/>
        </w:rPr>
      </w:pPr>
      <w:r>
        <w:rPr>
          <w:rFonts w:hint="eastAsia" w:ascii="宋体" w:hAnsi="宋体" w:cs="宋体"/>
          <w:szCs w:val="21"/>
        </w:rPr>
        <w:t>整理实施阶段产生的各种交付物，同时配合客户的项目验收工作，确保系统的功能满足预期目标。</w:t>
      </w:r>
    </w:p>
    <w:p>
      <w:pPr>
        <w:pStyle w:val="81"/>
        <w:widowControl/>
        <w:numPr>
          <w:ilvl w:val="0"/>
          <w:numId w:val="55"/>
        </w:numPr>
        <w:spacing w:line="360" w:lineRule="auto"/>
        <w:ind w:left="851" w:hanging="284" w:firstLineChars="0"/>
        <w:rPr>
          <w:rFonts w:ascii="宋体" w:hAnsi="宋体" w:cs="宋体"/>
          <w:szCs w:val="21"/>
        </w:rPr>
      </w:pPr>
      <w:r>
        <w:rPr>
          <w:rFonts w:hint="eastAsia" w:ascii="宋体" w:hAnsi="宋体" w:cs="宋体"/>
          <w:szCs w:val="21"/>
        </w:rPr>
        <w:t>上线支持阶段将完成系统上线里程碑，标志着项目从实施阶段正式进入使用支持阶段。</w:t>
      </w:r>
    </w:p>
    <w:p>
      <w:pPr>
        <w:rPr>
          <w:rFonts w:ascii="宋体" w:hAnsi="宋体" w:cs="宋体"/>
          <w:b/>
          <w:bCs/>
          <w:sz w:val="28"/>
          <w:szCs w:val="28"/>
        </w:rPr>
      </w:pPr>
    </w:p>
    <w:p>
      <w:pPr>
        <w:pStyle w:val="4"/>
        <w:rPr>
          <w:sz w:val="30"/>
          <w:szCs w:val="30"/>
        </w:rPr>
      </w:pPr>
      <w:bookmarkStart w:id="247" w:name="_Toc528659845"/>
      <w:r>
        <w:rPr>
          <w:rFonts w:hint="eastAsia"/>
          <w:sz w:val="30"/>
          <w:szCs w:val="30"/>
        </w:rPr>
        <w:t>5.2.3项目会议管理</w:t>
      </w:r>
      <w:bookmarkEnd w:id="243"/>
      <w:bookmarkEnd w:id="244"/>
      <w:bookmarkEnd w:id="245"/>
      <w:bookmarkEnd w:id="246"/>
      <w:bookmarkEnd w:id="247"/>
    </w:p>
    <w:p>
      <w:pPr>
        <w:pStyle w:val="81"/>
        <w:numPr>
          <w:ilvl w:val="0"/>
          <w:numId w:val="56"/>
        </w:numPr>
        <w:spacing w:line="360" w:lineRule="auto"/>
        <w:ind w:left="851" w:firstLineChars="0"/>
        <w:rPr>
          <w:rFonts w:ascii="Arial" w:hAnsi="Arial" w:cs="Arial"/>
          <w:szCs w:val="21"/>
        </w:rPr>
      </w:pPr>
      <w:r>
        <w:rPr>
          <w:rFonts w:ascii="Arial" w:hAnsi="Arial" w:cs="Arial"/>
          <w:szCs w:val="21"/>
        </w:rPr>
        <w:t>项目阶段性会议(</w:t>
      </w:r>
      <w:r>
        <w:rPr>
          <w:rFonts w:ascii="Arial" w:hAnsi="Arial" w:cs="Arial"/>
          <w:color w:val="313131"/>
          <w:szCs w:val="21"/>
        </w:rPr>
        <w:t>在每个阶段结束/里程碑+需求)</w:t>
      </w:r>
    </w:p>
    <w:p>
      <w:pPr>
        <w:pStyle w:val="81"/>
        <w:spacing w:line="360" w:lineRule="auto"/>
        <w:ind w:left="851" w:firstLine="0" w:firstLineChars="0"/>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启动会议</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最终需求调研</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最终数据收集</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系统上线前</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系统上线后</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系统现状回顾</w:t>
      </w:r>
    </w:p>
    <w:p>
      <w:pPr>
        <w:pStyle w:val="81"/>
        <w:numPr>
          <w:ilvl w:val="0"/>
          <w:numId w:val="56"/>
        </w:numPr>
        <w:spacing w:line="360" w:lineRule="auto"/>
        <w:ind w:left="851" w:firstLineChars="0"/>
        <w:rPr>
          <w:rFonts w:ascii="Arial" w:hAnsi="Arial" w:cs="Arial"/>
          <w:szCs w:val="21"/>
        </w:rPr>
      </w:pPr>
      <w:r>
        <w:rPr>
          <w:rFonts w:ascii="Arial" w:hAnsi="Arial" w:cs="Arial"/>
          <w:szCs w:val="21"/>
        </w:rPr>
        <w:t>周期性项目会议(</w:t>
      </w:r>
      <w:r>
        <w:rPr>
          <w:rFonts w:ascii="Arial" w:hAnsi="Arial" w:cs="Arial"/>
          <w:color w:val="313131"/>
          <w:szCs w:val="21"/>
        </w:rPr>
        <w:t>功能团队领导、关键用户、顾问</w:t>
      </w:r>
      <w:r>
        <w:rPr>
          <w:rFonts w:ascii="Arial" w:hAnsi="Arial" w:cs="Arial"/>
          <w:szCs w:val="21"/>
        </w:rPr>
        <w:t>)</w:t>
      </w:r>
    </w:p>
    <w:p>
      <w:pPr>
        <w:spacing w:line="360" w:lineRule="auto"/>
        <w:ind w:left="850" w:leftChars="405"/>
        <w:rPr>
          <w:rFonts w:ascii="Arial" w:hAnsi="Arial" w:cs="Arial"/>
          <w:szCs w:val="21"/>
        </w:rPr>
      </w:pPr>
      <w:r>
        <w:rPr>
          <w:rFonts w:ascii="Arial" w:hAnsi="Arial" w:cs="Arial"/>
          <w:szCs w:val="21"/>
        </w:rPr>
        <w:t>–</w:t>
      </w:r>
      <w:r>
        <w:rPr>
          <w:rFonts w:ascii="Arial" w:hAnsi="Arial" w:cs="Arial"/>
          <w:szCs w:val="21"/>
        </w:rPr>
        <w:tab/>
      </w:r>
      <w:r>
        <w:rPr>
          <w:rFonts w:ascii="Arial" w:hAnsi="Arial" w:cs="Arial"/>
          <w:szCs w:val="21"/>
        </w:rPr>
        <w:t>频率:周</w:t>
      </w:r>
    </w:p>
    <w:p>
      <w:pPr>
        <w:pStyle w:val="81"/>
        <w:numPr>
          <w:ilvl w:val="0"/>
          <w:numId w:val="56"/>
        </w:numPr>
        <w:spacing w:line="360" w:lineRule="auto"/>
        <w:ind w:left="851" w:firstLineChars="0"/>
        <w:rPr>
          <w:rFonts w:ascii="Arial" w:hAnsi="Arial" w:cs="Arial"/>
          <w:szCs w:val="21"/>
        </w:rPr>
      </w:pPr>
      <w:r>
        <w:rPr>
          <w:rFonts w:ascii="Arial" w:hAnsi="Arial" w:cs="Arial"/>
          <w:szCs w:val="21"/>
        </w:rPr>
        <w:t>每日会议(</w:t>
      </w:r>
      <w:r>
        <w:rPr>
          <w:rFonts w:ascii="Arial" w:hAnsi="Arial" w:cs="Arial"/>
          <w:color w:val="313131"/>
          <w:szCs w:val="21"/>
        </w:rPr>
        <w:t>每日总结和计划,相关的成员</w:t>
      </w:r>
      <w:r>
        <w:rPr>
          <w:rFonts w:ascii="Arial" w:hAnsi="Arial" w:cs="Arial"/>
          <w:szCs w:val="21"/>
        </w:rPr>
        <w:t>)</w:t>
      </w:r>
    </w:p>
    <w:p>
      <w:pPr>
        <w:widowControl/>
        <w:jc w:val="left"/>
        <w:rPr>
          <w:rFonts w:ascii="Arial" w:hAnsi="Arial" w:cs="Arial"/>
          <w:szCs w:val="21"/>
        </w:rPr>
      </w:pPr>
    </w:p>
    <w:p>
      <w:pPr>
        <w:pStyle w:val="81"/>
        <w:spacing w:line="360" w:lineRule="auto"/>
        <w:ind w:left="851" w:firstLine="0" w:firstLineChars="0"/>
        <w:rPr>
          <w:rFonts w:ascii="Arial" w:hAnsi="Arial" w:cs="Arial"/>
          <w:szCs w:val="21"/>
        </w:rPr>
      </w:pPr>
    </w:p>
    <w:tbl>
      <w:tblPr>
        <w:tblStyle w:val="41"/>
        <w:tblW w:w="8987" w:type="dxa"/>
        <w:tblInd w:w="0" w:type="dxa"/>
        <w:tblLayout w:type="fixed"/>
        <w:tblCellMar>
          <w:top w:w="0" w:type="dxa"/>
          <w:left w:w="0" w:type="dxa"/>
          <w:bottom w:w="0" w:type="dxa"/>
          <w:right w:w="0" w:type="dxa"/>
        </w:tblCellMar>
      </w:tblPr>
      <w:tblGrid>
        <w:gridCol w:w="1301"/>
        <w:gridCol w:w="3142"/>
        <w:gridCol w:w="1048"/>
        <w:gridCol w:w="2134"/>
        <w:gridCol w:w="1362"/>
      </w:tblGrid>
      <w:tr>
        <w:tblPrEx>
          <w:tblLayout w:type="fixed"/>
          <w:tblCellMar>
            <w:top w:w="0" w:type="dxa"/>
            <w:left w:w="0" w:type="dxa"/>
            <w:bottom w:w="0" w:type="dxa"/>
            <w:right w:w="0" w:type="dxa"/>
          </w:tblCellMar>
        </w:tblPrEx>
        <w:trPr>
          <w:trHeight w:val="358" w:hRule="atLeast"/>
        </w:trPr>
        <w:tc>
          <w:tcPr>
            <w:tcW w:w="1301"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会议名称</w:t>
            </w:r>
          </w:p>
        </w:tc>
        <w:tc>
          <w:tcPr>
            <w:tcW w:w="314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目的</w:t>
            </w:r>
          </w:p>
        </w:tc>
        <w:tc>
          <w:tcPr>
            <w:tcW w:w="1048"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周期</w:t>
            </w:r>
          </w:p>
        </w:tc>
        <w:tc>
          <w:tcPr>
            <w:tcW w:w="2134"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与会者</w:t>
            </w:r>
          </w:p>
        </w:tc>
        <w:tc>
          <w:tcPr>
            <w:tcW w:w="1362" w:type="dxa"/>
            <w:tcBorders>
              <w:top w:val="single" w:color="FFFFFF" w:sz="8" w:space="0"/>
              <w:left w:val="single" w:color="FFFFFF" w:sz="8" w:space="0"/>
              <w:bottom w:val="single" w:color="FFFFFF" w:sz="24" w:space="0"/>
              <w:right w:val="single" w:color="FFFFFF" w:sz="8" w:space="0"/>
            </w:tcBorders>
            <w:shd w:val="clear" w:color="auto" w:fill="4F81BD"/>
            <w:tcMar>
              <w:top w:w="72" w:type="dxa"/>
              <w:left w:w="144" w:type="dxa"/>
              <w:bottom w:w="72" w:type="dxa"/>
              <w:right w:w="144" w:type="dxa"/>
            </w:tcMar>
          </w:tcPr>
          <w:p>
            <w:pPr>
              <w:rPr>
                <w:rFonts w:ascii="Arial" w:hAnsi="Arial" w:cs="Arial"/>
                <w:szCs w:val="21"/>
              </w:rPr>
            </w:pPr>
            <w:r>
              <w:rPr>
                <w:rFonts w:ascii="Arial" w:hAnsi="Arial" w:cs="Arial"/>
                <w:b/>
                <w:bCs/>
                <w:szCs w:val="21"/>
              </w:rPr>
              <w:t>会议材料</w:t>
            </w:r>
          </w:p>
        </w:tc>
      </w:tr>
      <w:tr>
        <w:tblPrEx>
          <w:tblLayout w:type="fixed"/>
          <w:tblCellMar>
            <w:top w:w="0" w:type="dxa"/>
            <w:left w:w="0" w:type="dxa"/>
            <w:bottom w:w="0" w:type="dxa"/>
            <w:right w:w="0" w:type="dxa"/>
          </w:tblCellMar>
        </w:tblPrEx>
        <w:trPr>
          <w:trHeight w:val="483" w:hRule="atLeast"/>
        </w:trPr>
        <w:tc>
          <w:tcPr>
            <w:tcW w:w="130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项目启动会</w:t>
            </w:r>
          </w:p>
        </w:tc>
        <w:tc>
          <w:tcPr>
            <w:tcW w:w="314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项目启动动员会，协调资源</w:t>
            </w:r>
          </w:p>
        </w:tc>
        <w:tc>
          <w:tcPr>
            <w:tcW w:w="1048"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p>
        </w:tc>
        <w:tc>
          <w:tcPr>
            <w:tcW w:w="213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项目委员会代表</w:t>
            </w:r>
          </w:p>
          <w:p>
            <w:pPr>
              <w:rPr>
                <w:rFonts w:ascii="Arial" w:hAnsi="Arial" w:cs="Arial"/>
                <w:szCs w:val="21"/>
              </w:rPr>
            </w:pPr>
            <w:r>
              <w:rPr>
                <w:rFonts w:ascii="Arial" w:hAnsi="Arial" w:cs="Arial"/>
                <w:szCs w:val="21"/>
              </w:rPr>
              <w:t>甲乙双方项目组成员</w:t>
            </w:r>
          </w:p>
        </w:tc>
        <w:tc>
          <w:tcPr>
            <w:tcW w:w="136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会议议程</w:t>
            </w:r>
          </w:p>
          <w:p>
            <w:pPr>
              <w:rPr>
                <w:rFonts w:ascii="Arial" w:hAnsi="Arial" w:cs="Arial"/>
                <w:szCs w:val="21"/>
              </w:rPr>
            </w:pPr>
            <w:r>
              <w:rPr>
                <w:rFonts w:ascii="Arial" w:hAnsi="Arial" w:cs="Arial"/>
                <w:szCs w:val="21"/>
              </w:rPr>
              <w:t>启动会资料</w:t>
            </w:r>
          </w:p>
        </w:tc>
      </w:tr>
      <w:tr>
        <w:tblPrEx>
          <w:tblLayout w:type="fixed"/>
          <w:tblCellMar>
            <w:top w:w="0" w:type="dxa"/>
            <w:left w:w="0" w:type="dxa"/>
            <w:bottom w:w="0" w:type="dxa"/>
            <w:right w:w="0" w:type="dxa"/>
          </w:tblCellMar>
        </w:tblPrEx>
        <w:trPr>
          <w:trHeight w:val="372" w:hRule="atLeast"/>
        </w:trPr>
        <w:tc>
          <w:tcPr>
            <w:tcW w:w="130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日总结会</w:t>
            </w:r>
          </w:p>
        </w:tc>
        <w:tc>
          <w:tcPr>
            <w:tcW w:w="314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项目进度跟踪</w:t>
            </w:r>
          </w:p>
          <w:p>
            <w:pPr>
              <w:rPr>
                <w:rFonts w:ascii="Arial" w:hAnsi="Arial" w:cs="Arial"/>
                <w:szCs w:val="21"/>
              </w:rPr>
            </w:pPr>
            <w:r>
              <w:rPr>
                <w:rFonts w:ascii="Arial" w:hAnsi="Arial" w:cs="Arial"/>
                <w:szCs w:val="21"/>
              </w:rPr>
              <w:t>重点问题讨论</w:t>
            </w:r>
          </w:p>
        </w:tc>
        <w:tc>
          <w:tcPr>
            <w:tcW w:w="1048"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p>
        </w:tc>
        <w:tc>
          <w:tcPr>
            <w:tcW w:w="213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乙方项目组</w:t>
            </w:r>
          </w:p>
          <w:p>
            <w:pPr>
              <w:rPr>
                <w:rFonts w:ascii="Arial" w:hAnsi="Arial" w:cs="Arial"/>
                <w:szCs w:val="21"/>
              </w:rPr>
            </w:pPr>
            <w:r>
              <w:rPr>
                <w:rFonts w:ascii="Arial" w:hAnsi="Arial" w:cs="Arial"/>
                <w:szCs w:val="21"/>
              </w:rPr>
              <w:t>甲方项目人员按需</w:t>
            </w:r>
          </w:p>
        </w:tc>
        <w:tc>
          <w:tcPr>
            <w:tcW w:w="136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p>
        </w:tc>
      </w:tr>
      <w:tr>
        <w:tblPrEx>
          <w:tblLayout w:type="fixed"/>
          <w:tblCellMar>
            <w:top w:w="0" w:type="dxa"/>
            <w:left w:w="0" w:type="dxa"/>
            <w:bottom w:w="0" w:type="dxa"/>
            <w:right w:w="0" w:type="dxa"/>
          </w:tblCellMar>
        </w:tblPrEx>
        <w:trPr>
          <w:trHeight w:val="270" w:hRule="atLeast"/>
        </w:trPr>
        <w:tc>
          <w:tcPr>
            <w:tcW w:w="1301"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项目周会</w:t>
            </w:r>
          </w:p>
        </w:tc>
        <w:tc>
          <w:tcPr>
            <w:tcW w:w="314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汇报本周完成工作，及检讨与计划差异</w:t>
            </w:r>
          </w:p>
          <w:p>
            <w:pPr>
              <w:rPr>
                <w:rFonts w:ascii="Arial" w:hAnsi="Arial" w:cs="Arial"/>
                <w:szCs w:val="21"/>
              </w:rPr>
            </w:pPr>
            <w:r>
              <w:rPr>
                <w:rFonts w:ascii="Arial" w:hAnsi="Arial" w:cs="Arial"/>
                <w:szCs w:val="21"/>
              </w:rPr>
              <w:t>确认下周工作详细安排</w:t>
            </w:r>
          </w:p>
          <w:p>
            <w:pPr>
              <w:rPr>
                <w:rFonts w:ascii="Arial" w:hAnsi="Arial" w:cs="Arial"/>
                <w:szCs w:val="21"/>
              </w:rPr>
            </w:pPr>
            <w:r>
              <w:rPr>
                <w:rFonts w:ascii="Arial" w:hAnsi="Arial" w:cs="Arial"/>
                <w:szCs w:val="21"/>
              </w:rPr>
              <w:t>讨论项目难点及风险</w:t>
            </w:r>
          </w:p>
        </w:tc>
        <w:tc>
          <w:tcPr>
            <w:tcW w:w="1048"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定期</w:t>
            </w:r>
          </w:p>
        </w:tc>
        <w:tc>
          <w:tcPr>
            <w:tcW w:w="2134"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甲乙双方项目经理</w:t>
            </w:r>
          </w:p>
          <w:p>
            <w:pPr>
              <w:rPr>
                <w:rFonts w:ascii="Arial" w:hAnsi="Arial" w:cs="Arial"/>
                <w:szCs w:val="21"/>
              </w:rPr>
            </w:pPr>
            <w:r>
              <w:rPr>
                <w:rFonts w:ascii="Arial" w:hAnsi="Arial" w:cs="Arial"/>
                <w:szCs w:val="21"/>
              </w:rPr>
              <w:t>项目各小组按需参加</w:t>
            </w:r>
          </w:p>
        </w:tc>
        <w:tc>
          <w:tcPr>
            <w:tcW w:w="1362" w:type="dxa"/>
            <w:tcBorders>
              <w:top w:val="single" w:color="FFFFFF" w:sz="24"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工作周报</w:t>
            </w:r>
          </w:p>
        </w:tc>
      </w:tr>
      <w:tr>
        <w:tblPrEx>
          <w:tblLayout w:type="fixed"/>
          <w:tblCellMar>
            <w:top w:w="0" w:type="dxa"/>
            <w:left w:w="0" w:type="dxa"/>
            <w:bottom w:w="0" w:type="dxa"/>
            <w:right w:w="0" w:type="dxa"/>
          </w:tblCellMar>
        </w:tblPrEx>
        <w:trPr>
          <w:trHeight w:val="761" w:hRule="atLeast"/>
        </w:trPr>
        <w:tc>
          <w:tcPr>
            <w:tcW w:w="130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月度汇报会</w:t>
            </w:r>
          </w:p>
        </w:tc>
        <w:tc>
          <w:tcPr>
            <w:tcW w:w="314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汇报本月完成工作，及检讨与计划差异</w:t>
            </w:r>
          </w:p>
          <w:p>
            <w:pPr>
              <w:rPr>
                <w:rFonts w:ascii="Arial" w:hAnsi="Arial" w:cs="Arial"/>
                <w:szCs w:val="21"/>
              </w:rPr>
            </w:pPr>
            <w:r>
              <w:rPr>
                <w:rFonts w:ascii="Arial" w:hAnsi="Arial" w:cs="Arial"/>
                <w:szCs w:val="21"/>
              </w:rPr>
              <w:t>确认下月工作详细安排</w:t>
            </w:r>
          </w:p>
          <w:p>
            <w:pPr>
              <w:rPr>
                <w:rFonts w:ascii="Arial" w:hAnsi="Arial" w:cs="Arial"/>
                <w:szCs w:val="21"/>
              </w:rPr>
            </w:pPr>
            <w:r>
              <w:rPr>
                <w:rFonts w:ascii="Arial" w:hAnsi="Arial" w:cs="Arial"/>
                <w:szCs w:val="21"/>
              </w:rPr>
              <w:t>讨论项目难点及风险</w:t>
            </w:r>
          </w:p>
          <w:p>
            <w:pPr>
              <w:rPr>
                <w:rFonts w:ascii="Arial" w:hAnsi="Arial" w:cs="Arial"/>
                <w:szCs w:val="21"/>
              </w:rPr>
            </w:pPr>
            <w:r>
              <w:rPr>
                <w:rFonts w:ascii="Arial" w:hAnsi="Arial" w:cs="Arial"/>
                <w:szCs w:val="21"/>
              </w:rPr>
              <w:t>评估项目整体健康状况</w:t>
            </w:r>
          </w:p>
        </w:tc>
        <w:tc>
          <w:tcPr>
            <w:tcW w:w="1048"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定期</w:t>
            </w:r>
          </w:p>
        </w:tc>
        <w:tc>
          <w:tcPr>
            <w:tcW w:w="2134"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项目委员会代表</w:t>
            </w:r>
          </w:p>
          <w:p>
            <w:pPr>
              <w:rPr>
                <w:rFonts w:ascii="Arial" w:hAnsi="Arial" w:cs="Arial"/>
                <w:szCs w:val="21"/>
              </w:rPr>
            </w:pPr>
            <w:r>
              <w:rPr>
                <w:rFonts w:ascii="Arial" w:hAnsi="Arial" w:cs="Arial"/>
                <w:szCs w:val="21"/>
              </w:rPr>
              <w:t>甲乙双方项目经理</w:t>
            </w:r>
          </w:p>
          <w:p>
            <w:pPr>
              <w:rPr>
                <w:rFonts w:ascii="Arial" w:hAnsi="Arial" w:cs="Arial"/>
                <w:szCs w:val="21"/>
              </w:rPr>
            </w:pPr>
            <w:r>
              <w:rPr>
                <w:rFonts w:ascii="Arial" w:hAnsi="Arial" w:cs="Arial"/>
                <w:szCs w:val="21"/>
              </w:rPr>
              <w:t>项目各小组按需参加</w:t>
            </w:r>
          </w:p>
        </w:tc>
        <w:tc>
          <w:tcPr>
            <w:tcW w:w="136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工作月报</w:t>
            </w:r>
          </w:p>
        </w:tc>
      </w:tr>
      <w:tr>
        <w:tblPrEx>
          <w:tblLayout w:type="fixed"/>
          <w:tblCellMar>
            <w:top w:w="0" w:type="dxa"/>
            <w:left w:w="0" w:type="dxa"/>
            <w:bottom w:w="0" w:type="dxa"/>
            <w:right w:w="0" w:type="dxa"/>
          </w:tblCellMar>
        </w:tblPrEx>
        <w:trPr>
          <w:trHeight w:val="761" w:hRule="atLeast"/>
        </w:trPr>
        <w:tc>
          <w:tcPr>
            <w:tcW w:w="1301"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项目委员会汇报会</w:t>
            </w:r>
          </w:p>
        </w:tc>
        <w:tc>
          <w:tcPr>
            <w:tcW w:w="3142"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监督项目进度及执行情况</w:t>
            </w:r>
          </w:p>
          <w:p>
            <w:pPr>
              <w:rPr>
                <w:rFonts w:ascii="Arial" w:hAnsi="Arial" w:cs="Arial"/>
                <w:szCs w:val="21"/>
              </w:rPr>
            </w:pPr>
            <w:r>
              <w:rPr>
                <w:rFonts w:ascii="Arial" w:hAnsi="Arial" w:cs="Arial"/>
                <w:szCs w:val="21"/>
              </w:rPr>
              <w:t>讨论项目过程中遇到需项目委员会协调的重大问题</w:t>
            </w:r>
          </w:p>
        </w:tc>
        <w:tc>
          <w:tcPr>
            <w:tcW w:w="1048"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不定期</w:t>
            </w:r>
          </w:p>
        </w:tc>
        <w:tc>
          <w:tcPr>
            <w:tcW w:w="2134"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项目会员会成员，甲乙双方项目经理，各组长</w:t>
            </w:r>
          </w:p>
        </w:tc>
        <w:tc>
          <w:tcPr>
            <w:tcW w:w="1362" w:type="dxa"/>
            <w:tcBorders>
              <w:top w:val="single" w:color="FFFFFF" w:sz="8" w:space="0"/>
              <w:left w:val="single" w:color="FFFFFF" w:sz="8" w:space="0"/>
              <w:bottom w:val="single" w:color="FFFFFF" w:sz="8" w:space="0"/>
              <w:right w:val="single" w:color="FFFFFF" w:sz="8" w:space="0"/>
            </w:tcBorders>
            <w:shd w:val="clear" w:color="auto" w:fill="D0D8E8"/>
            <w:tcMar>
              <w:top w:w="72" w:type="dxa"/>
              <w:left w:w="144" w:type="dxa"/>
              <w:bottom w:w="72" w:type="dxa"/>
              <w:right w:w="144" w:type="dxa"/>
            </w:tcMar>
          </w:tcPr>
          <w:p>
            <w:pPr>
              <w:rPr>
                <w:rFonts w:ascii="Arial" w:hAnsi="Arial" w:cs="Arial"/>
                <w:szCs w:val="21"/>
              </w:rPr>
            </w:pPr>
            <w:r>
              <w:rPr>
                <w:rFonts w:ascii="Arial" w:hAnsi="Arial" w:cs="Arial"/>
                <w:szCs w:val="21"/>
              </w:rPr>
              <w:t>项目进度及状态报告</w:t>
            </w:r>
          </w:p>
        </w:tc>
      </w:tr>
      <w:tr>
        <w:tblPrEx>
          <w:tblLayout w:type="fixed"/>
          <w:tblCellMar>
            <w:top w:w="0" w:type="dxa"/>
            <w:left w:w="0" w:type="dxa"/>
            <w:bottom w:w="0" w:type="dxa"/>
            <w:right w:w="0" w:type="dxa"/>
          </w:tblCellMar>
        </w:tblPrEx>
        <w:trPr>
          <w:trHeight w:val="501" w:hRule="atLeast"/>
        </w:trPr>
        <w:tc>
          <w:tcPr>
            <w:tcW w:w="130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专题讨论会</w:t>
            </w:r>
          </w:p>
        </w:tc>
        <w:tc>
          <w:tcPr>
            <w:tcW w:w="314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讨论项目中出现的问题原因及解决方案</w:t>
            </w:r>
          </w:p>
        </w:tc>
        <w:tc>
          <w:tcPr>
            <w:tcW w:w="1048"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不定期</w:t>
            </w:r>
          </w:p>
        </w:tc>
        <w:tc>
          <w:tcPr>
            <w:tcW w:w="2134"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待定</w:t>
            </w:r>
          </w:p>
        </w:tc>
        <w:tc>
          <w:tcPr>
            <w:tcW w:w="136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待定</w:t>
            </w:r>
          </w:p>
        </w:tc>
      </w:tr>
      <w:tr>
        <w:tblPrEx>
          <w:tblLayout w:type="fixed"/>
          <w:tblCellMar>
            <w:top w:w="0" w:type="dxa"/>
            <w:left w:w="0" w:type="dxa"/>
            <w:bottom w:w="0" w:type="dxa"/>
            <w:right w:w="0" w:type="dxa"/>
          </w:tblCellMar>
        </w:tblPrEx>
        <w:trPr>
          <w:trHeight w:val="761" w:hRule="atLeast"/>
        </w:trPr>
        <w:tc>
          <w:tcPr>
            <w:tcW w:w="1301"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专题会</w:t>
            </w:r>
          </w:p>
        </w:tc>
        <w:tc>
          <w:tcPr>
            <w:tcW w:w="314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项目启动动员</w:t>
            </w:r>
          </w:p>
          <w:p>
            <w:pPr>
              <w:rPr>
                <w:rFonts w:ascii="Arial" w:hAnsi="Arial" w:cs="Arial"/>
                <w:szCs w:val="21"/>
              </w:rPr>
            </w:pPr>
            <w:r>
              <w:rPr>
                <w:rFonts w:ascii="Arial" w:hAnsi="Arial" w:cs="Arial"/>
                <w:szCs w:val="21"/>
              </w:rPr>
              <w:t>项目上线动员</w:t>
            </w:r>
          </w:p>
          <w:p>
            <w:pPr>
              <w:rPr>
                <w:rFonts w:ascii="Arial" w:hAnsi="Arial" w:cs="Arial"/>
                <w:szCs w:val="21"/>
              </w:rPr>
            </w:pPr>
            <w:r>
              <w:rPr>
                <w:rFonts w:ascii="Arial" w:hAnsi="Arial" w:cs="Arial"/>
                <w:szCs w:val="21"/>
              </w:rPr>
              <w:t>项目验收会</w:t>
            </w:r>
          </w:p>
        </w:tc>
        <w:tc>
          <w:tcPr>
            <w:tcW w:w="1048"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里程碑</w:t>
            </w:r>
          </w:p>
        </w:tc>
        <w:tc>
          <w:tcPr>
            <w:tcW w:w="2134"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项目委员会代表</w:t>
            </w:r>
          </w:p>
          <w:p>
            <w:pPr>
              <w:rPr>
                <w:rFonts w:ascii="Arial" w:hAnsi="Arial" w:cs="Arial"/>
                <w:szCs w:val="21"/>
              </w:rPr>
            </w:pPr>
            <w:r>
              <w:rPr>
                <w:rFonts w:ascii="Arial" w:hAnsi="Arial" w:cs="Arial"/>
                <w:szCs w:val="21"/>
              </w:rPr>
              <w:t>甲乙双方项目组成员</w:t>
            </w:r>
          </w:p>
          <w:p>
            <w:pPr>
              <w:rPr>
                <w:rFonts w:ascii="Arial" w:hAnsi="Arial" w:cs="Arial"/>
                <w:szCs w:val="21"/>
              </w:rPr>
            </w:pPr>
            <w:r>
              <w:rPr>
                <w:rFonts w:ascii="Arial" w:hAnsi="Arial" w:cs="Arial"/>
                <w:szCs w:val="21"/>
              </w:rPr>
              <w:t>业务使用部门代表</w:t>
            </w:r>
          </w:p>
        </w:tc>
        <w:tc>
          <w:tcPr>
            <w:tcW w:w="1362" w:type="dxa"/>
            <w:tcBorders>
              <w:top w:val="single" w:color="FFFFFF" w:sz="8" w:space="0"/>
              <w:left w:val="single" w:color="FFFFFF" w:sz="8" w:space="0"/>
              <w:bottom w:val="single" w:color="FFFFFF" w:sz="8" w:space="0"/>
              <w:right w:val="single" w:color="FFFFFF" w:sz="8" w:space="0"/>
            </w:tcBorders>
            <w:shd w:val="clear" w:color="auto" w:fill="E9EDF4"/>
            <w:tcMar>
              <w:top w:w="72" w:type="dxa"/>
              <w:left w:w="144" w:type="dxa"/>
              <w:bottom w:w="72" w:type="dxa"/>
              <w:right w:w="144" w:type="dxa"/>
            </w:tcMar>
          </w:tcPr>
          <w:p>
            <w:pPr>
              <w:rPr>
                <w:rFonts w:ascii="Arial" w:hAnsi="Arial" w:cs="Arial"/>
                <w:szCs w:val="21"/>
              </w:rPr>
            </w:pPr>
            <w:r>
              <w:rPr>
                <w:rFonts w:ascii="Arial" w:hAnsi="Arial" w:cs="Arial"/>
                <w:szCs w:val="21"/>
              </w:rPr>
              <w:t>会议议程</w:t>
            </w:r>
          </w:p>
          <w:p>
            <w:pPr>
              <w:rPr>
                <w:rFonts w:ascii="Arial" w:hAnsi="Arial" w:cs="Arial"/>
                <w:szCs w:val="21"/>
              </w:rPr>
            </w:pPr>
            <w:r>
              <w:rPr>
                <w:rFonts w:ascii="Arial" w:hAnsi="Arial" w:cs="Arial"/>
                <w:szCs w:val="21"/>
              </w:rPr>
              <w:t>主题会汇报资料</w:t>
            </w:r>
          </w:p>
        </w:tc>
      </w:tr>
    </w:tbl>
    <w:p>
      <w:pPr>
        <w:rPr>
          <w:rFonts w:ascii="Arial" w:hAnsi="Arial" w:cs="Arial"/>
          <w:sz w:val="24"/>
        </w:rPr>
      </w:pPr>
    </w:p>
    <w:p>
      <w:pPr>
        <w:rPr>
          <w:rFonts w:ascii="Arial" w:hAnsi="Arial" w:cs="Arial"/>
          <w:sz w:val="24"/>
        </w:rPr>
      </w:pPr>
    </w:p>
    <w:p>
      <w:pPr>
        <w:pStyle w:val="4"/>
        <w:rPr>
          <w:sz w:val="30"/>
          <w:szCs w:val="30"/>
        </w:rPr>
      </w:pPr>
      <w:bookmarkStart w:id="248" w:name="_Toc31527"/>
      <w:bookmarkStart w:id="249" w:name="_Toc30277"/>
      <w:bookmarkStart w:id="250" w:name="_Toc528659846"/>
      <w:bookmarkStart w:id="251" w:name="_Toc18468"/>
      <w:bookmarkStart w:id="252" w:name="_Toc489282602"/>
      <w:r>
        <w:rPr>
          <w:rFonts w:hint="eastAsia"/>
          <w:sz w:val="30"/>
          <w:szCs w:val="30"/>
        </w:rPr>
        <w:t>5.2.4文档管理</w:t>
      </w:r>
      <w:bookmarkEnd w:id="248"/>
      <w:bookmarkEnd w:id="249"/>
      <w:bookmarkEnd w:id="250"/>
      <w:bookmarkEnd w:id="251"/>
      <w:bookmarkEnd w:id="252"/>
    </w:p>
    <w:p>
      <w:pPr>
        <w:widowControl/>
        <w:spacing w:line="360" w:lineRule="auto"/>
        <w:rPr>
          <w:rFonts w:ascii="Arial" w:hAnsi="Arial" w:cs="Arial"/>
          <w:b/>
          <w:kern w:val="0"/>
          <w:sz w:val="24"/>
        </w:rPr>
      </w:pPr>
      <w:r>
        <w:rPr>
          <w:rFonts w:ascii="Arial" w:hAnsi="Arial" w:cs="Arial"/>
          <w:b/>
          <w:kern w:val="0"/>
          <w:sz w:val="24"/>
        </w:rPr>
        <w:t>1)项目文档交付</w:t>
      </w:r>
    </w:p>
    <w:tbl>
      <w:tblPr>
        <w:tblStyle w:val="41"/>
        <w:tblW w:w="90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6"/>
        <w:gridCol w:w="3685"/>
        <w:gridCol w:w="2977"/>
        <w:gridCol w:w="1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shd w:val="pct10" w:color="auto" w:fill="auto"/>
          </w:tcPr>
          <w:p>
            <w:pPr>
              <w:rPr>
                <w:rFonts w:ascii="Arial" w:hAnsi="Arial" w:cs="Arial"/>
                <w:b/>
                <w:kern w:val="0"/>
                <w:szCs w:val="21"/>
              </w:rPr>
            </w:pPr>
            <w:r>
              <w:rPr>
                <w:rFonts w:ascii="Arial" w:hAnsi="Arial" w:cs="Arial"/>
                <w:b/>
                <w:kern w:val="0"/>
                <w:szCs w:val="21"/>
              </w:rPr>
              <w:t>序号</w:t>
            </w:r>
          </w:p>
        </w:tc>
        <w:tc>
          <w:tcPr>
            <w:tcW w:w="3685" w:type="dxa"/>
            <w:tcBorders>
              <w:top w:val="single" w:color="auto" w:sz="4" w:space="0"/>
              <w:left w:val="single" w:color="auto" w:sz="4" w:space="0"/>
              <w:bottom w:val="single" w:color="auto" w:sz="4" w:space="0"/>
              <w:right w:val="single" w:color="auto" w:sz="4" w:space="0"/>
            </w:tcBorders>
            <w:shd w:val="pct10" w:color="auto" w:fill="auto"/>
          </w:tcPr>
          <w:p>
            <w:pPr>
              <w:rPr>
                <w:rFonts w:ascii="Arial" w:hAnsi="Arial" w:cs="Arial"/>
                <w:b/>
                <w:kern w:val="0"/>
                <w:szCs w:val="21"/>
              </w:rPr>
            </w:pPr>
            <w:r>
              <w:rPr>
                <w:rFonts w:ascii="Arial" w:hAnsi="Arial" w:cs="Arial"/>
                <w:b/>
                <w:kern w:val="0"/>
                <w:szCs w:val="21"/>
              </w:rPr>
              <w:t>文档标题</w:t>
            </w:r>
          </w:p>
        </w:tc>
        <w:tc>
          <w:tcPr>
            <w:tcW w:w="2977" w:type="dxa"/>
            <w:tcBorders>
              <w:top w:val="single" w:color="auto" w:sz="4" w:space="0"/>
              <w:left w:val="single" w:color="auto" w:sz="4" w:space="0"/>
              <w:bottom w:val="single" w:color="auto" w:sz="4" w:space="0"/>
              <w:right w:val="single" w:color="auto" w:sz="4" w:space="0"/>
            </w:tcBorders>
            <w:shd w:val="pct10" w:color="auto" w:fill="auto"/>
          </w:tcPr>
          <w:p>
            <w:pPr>
              <w:rPr>
                <w:rFonts w:ascii="Arial" w:hAnsi="Arial" w:cs="Arial"/>
                <w:b/>
                <w:kern w:val="0"/>
                <w:szCs w:val="21"/>
              </w:rPr>
            </w:pPr>
            <w:r>
              <w:rPr>
                <w:rFonts w:ascii="Arial" w:hAnsi="Arial" w:cs="Arial"/>
                <w:b/>
                <w:kern w:val="0"/>
                <w:szCs w:val="21"/>
              </w:rPr>
              <w:t>备注说明</w:t>
            </w:r>
          </w:p>
        </w:tc>
        <w:tc>
          <w:tcPr>
            <w:tcW w:w="1555" w:type="dxa"/>
            <w:tcBorders>
              <w:top w:val="single" w:color="auto" w:sz="4" w:space="0"/>
              <w:left w:val="single" w:color="auto" w:sz="4" w:space="0"/>
              <w:bottom w:val="single" w:color="auto" w:sz="4" w:space="0"/>
              <w:right w:val="single" w:color="auto" w:sz="4" w:space="0"/>
            </w:tcBorders>
            <w:shd w:val="pct10" w:color="auto" w:fill="auto"/>
          </w:tcPr>
          <w:p>
            <w:pPr>
              <w:rPr>
                <w:rFonts w:ascii="Arial" w:hAnsi="Arial" w:cs="Arial"/>
                <w:b/>
                <w:kern w:val="0"/>
                <w:szCs w:val="21"/>
              </w:rPr>
            </w:pPr>
            <w:r>
              <w:rPr>
                <w:rFonts w:ascii="Arial" w:hAnsi="Arial" w:cs="Arial"/>
                <w:b/>
                <w:kern w:val="0"/>
                <w:szCs w:val="21"/>
              </w:rPr>
              <w:t>交付责任人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ascii="Arial" w:hAnsi="Arial" w:cs="Arial"/>
                <w:b/>
                <w:kern w:val="0"/>
                <w:szCs w:val="21"/>
              </w:rPr>
              <w:t>计划阶段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工作交付清单</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技术协议</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项目章程</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关键业务人员项目参与计划</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项目资源计划</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项目进度计划</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hint="eastAsia" w:ascii="Arial" w:hAnsi="Arial" w:cs="Arial"/>
                <w:b/>
                <w:kern w:val="0"/>
                <w:szCs w:val="21"/>
              </w:rPr>
              <w:t>需求确认</w:t>
            </w:r>
            <w:r>
              <w:rPr>
                <w:rFonts w:ascii="Arial" w:hAnsi="Arial" w:cs="Arial"/>
                <w:b/>
                <w:kern w:val="0"/>
                <w:szCs w:val="21"/>
              </w:rPr>
              <w:t>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需求分析报告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项目进度计划（更新）</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ascii="Arial" w:hAnsi="Arial" w:cs="Arial"/>
                <w:b/>
                <w:kern w:val="0"/>
                <w:szCs w:val="21"/>
              </w:rPr>
              <w:t>系统实现阶段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系统安装手册</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测试报告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项目进度计划（更新）</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ascii="Arial" w:hAnsi="Arial" w:cs="Arial"/>
                <w:b/>
                <w:kern w:val="0"/>
                <w:szCs w:val="21"/>
              </w:rPr>
              <w:t>上线准备阶段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最终用户操作手册</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用户培训材料</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含培训计划</w:t>
            </w: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数据导入报告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pStyle w:val="88"/>
              <w:rPr>
                <w:rFonts w:ascii="Arial" w:hAnsi="Arial" w:cs="Arial"/>
                <w:sz w:val="21"/>
                <w:szCs w:val="21"/>
              </w:rPr>
            </w:pPr>
            <w:r>
              <w:rPr>
                <w:rFonts w:ascii="Arial" w:hAnsi="Arial" w:cs="Arial"/>
                <w:sz w:val="21"/>
                <w:szCs w:val="21"/>
              </w:rPr>
              <w:t>用户权限分配表</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API、浙江恒逸石化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系统性能压力测试报告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pStyle w:val="88"/>
              <w:rPr>
                <w:rFonts w:ascii="Arial" w:hAnsi="Arial" w:cs="Arial"/>
                <w:sz w:val="21"/>
                <w:szCs w:val="21"/>
              </w:rPr>
            </w:pPr>
            <w:r>
              <w:rPr>
                <w:rFonts w:ascii="Arial" w:hAnsi="Arial" w:cs="Arial"/>
                <w:sz w:val="21"/>
                <w:szCs w:val="21"/>
              </w:rPr>
              <w:t>项目进度计划（更新）</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lang w:eastAsia="sv-SE"/>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063" w:type="dxa"/>
            <w:gridSpan w:val="4"/>
            <w:tcBorders>
              <w:top w:val="single" w:color="auto" w:sz="4" w:space="0"/>
              <w:left w:val="single" w:color="auto" w:sz="4" w:space="0"/>
              <w:bottom w:val="single" w:color="auto" w:sz="4" w:space="0"/>
              <w:right w:val="single" w:color="auto" w:sz="4" w:space="0"/>
            </w:tcBorders>
          </w:tcPr>
          <w:p>
            <w:pPr>
              <w:rPr>
                <w:rFonts w:ascii="Arial" w:hAnsi="Arial" w:cs="Arial"/>
                <w:b/>
                <w:kern w:val="0"/>
                <w:szCs w:val="21"/>
              </w:rPr>
            </w:pPr>
            <w:r>
              <w:rPr>
                <w:rFonts w:ascii="Arial" w:hAnsi="Arial" w:cs="Arial"/>
                <w:b/>
                <w:kern w:val="0"/>
                <w:szCs w:val="21"/>
              </w:rPr>
              <w:t>项目验收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试运行问题记录表</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项目终验收报告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项目经验总结报告</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API、浙江恒逸石化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6"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c>
          <w:tcPr>
            <w:tcW w:w="368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验收备忘录</w:t>
            </w:r>
          </w:p>
        </w:tc>
        <w:tc>
          <w:tcPr>
            <w:tcW w:w="2977"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r>
              <w:rPr>
                <w:rFonts w:ascii="Arial" w:hAnsi="Arial" w:cs="Arial"/>
                <w:kern w:val="0"/>
                <w:szCs w:val="21"/>
              </w:rPr>
              <w:t>因客观因素造成任务说明书未完成的内容</w:t>
            </w:r>
          </w:p>
        </w:tc>
        <w:tc>
          <w:tcPr>
            <w:tcW w:w="1555" w:type="dxa"/>
            <w:tcBorders>
              <w:top w:val="single" w:color="auto" w:sz="4" w:space="0"/>
              <w:left w:val="single" w:color="auto" w:sz="4" w:space="0"/>
              <w:bottom w:val="single" w:color="auto" w:sz="4" w:space="0"/>
              <w:right w:val="single" w:color="auto" w:sz="4" w:space="0"/>
            </w:tcBorders>
          </w:tcPr>
          <w:p>
            <w:pPr>
              <w:rPr>
                <w:rFonts w:ascii="Arial" w:hAnsi="Arial" w:cs="Arial"/>
                <w:kern w:val="0"/>
                <w:szCs w:val="21"/>
              </w:rPr>
            </w:pPr>
          </w:p>
        </w:tc>
      </w:tr>
    </w:tbl>
    <w:p>
      <w:pPr>
        <w:rPr>
          <w:rFonts w:ascii="Arial" w:hAnsi="Arial" w:cs="Arial"/>
          <w:sz w:val="24"/>
        </w:rPr>
      </w:pPr>
    </w:p>
    <w:p>
      <w:pPr>
        <w:rPr>
          <w:rFonts w:ascii="Arial" w:hAnsi="Arial" w:cs="Arial"/>
          <w:b/>
          <w:sz w:val="24"/>
        </w:rPr>
      </w:pPr>
      <w:r>
        <w:rPr>
          <w:rFonts w:ascii="Arial" w:hAnsi="Arial" w:cs="Arial"/>
          <w:b/>
          <w:kern w:val="0"/>
          <w:sz w:val="24"/>
        </w:rPr>
        <w:t>2)项目文档样例：</w:t>
      </w:r>
    </w:p>
    <w:p>
      <w:pPr>
        <w:pStyle w:val="81"/>
        <w:numPr>
          <w:ilvl w:val="0"/>
          <w:numId w:val="56"/>
        </w:numPr>
        <w:ind w:left="851" w:firstLineChars="0"/>
        <w:rPr>
          <w:rFonts w:ascii="Arial" w:hAnsi="Arial" w:cs="Arial"/>
          <w:szCs w:val="21"/>
        </w:rPr>
      </w:pPr>
      <w:r>
        <w:rPr>
          <w:rFonts w:ascii="Arial" w:hAnsi="Arial" w:cs="Arial"/>
          <w:kern w:val="0"/>
          <w:szCs w:val="21"/>
        </w:rPr>
        <w:t>启动会议演示稿</w:t>
      </w:r>
    </w:p>
    <w:p>
      <w:pPr>
        <w:jc w:val="center"/>
        <w:rPr>
          <w:rFonts w:ascii="Arial" w:hAnsi="Arial" w:cs="Arial"/>
          <w:sz w:val="24"/>
        </w:rPr>
      </w:pPr>
      <w:r>
        <w:drawing>
          <wp:inline distT="0" distB="0" distL="0" distR="0">
            <wp:extent cx="4600575" cy="258826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29"/>
                    <a:stretch>
                      <a:fillRect/>
                    </a:stretch>
                  </pic:blipFill>
                  <pic:spPr>
                    <a:xfrm>
                      <a:off x="0" y="0"/>
                      <a:ext cx="4600800" cy="2588400"/>
                    </a:xfrm>
                    <a:prstGeom prst="rect">
                      <a:avLst/>
                    </a:prstGeom>
                  </pic:spPr>
                </pic:pic>
              </a:graphicData>
            </a:graphic>
          </wp:inline>
        </w:drawing>
      </w:r>
    </w:p>
    <w:p>
      <w:pPr>
        <w:pStyle w:val="81"/>
        <w:numPr>
          <w:ilvl w:val="0"/>
          <w:numId w:val="56"/>
        </w:numPr>
        <w:ind w:left="851" w:firstLineChars="0"/>
        <w:rPr>
          <w:rFonts w:ascii="Arial" w:hAnsi="Arial" w:cs="Arial"/>
          <w:szCs w:val="21"/>
        </w:rPr>
      </w:pPr>
      <w:r>
        <w:rPr>
          <w:rFonts w:hint="eastAsia" w:ascii="Arial" w:hAnsi="Arial" w:cs="Arial"/>
          <w:kern w:val="0"/>
          <w:szCs w:val="21"/>
        </w:rPr>
        <w:t>系统</w:t>
      </w:r>
      <w:r>
        <w:rPr>
          <w:rFonts w:ascii="Arial" w:hAnsi="Arial" w:cs="Arial"/>
          <w:kern w:val="0"/>
          <w:szCs w:val="21"/>
        </w:rPr>
        <w:t>安装</w:t>
      </w:r>
      <w:r>
        <w:rPr>
          <w:rFonts w:hint="eastAsia" w:ascii="Arial" w:hAnsi="Arial" w:cs="Arial"/>
          <w:kern w:val="0"/>
          <w:szCs w:val="21"/>
        </w:rPr>
        <w:t>报告</w:t>
      </w:r>
    </w:p>
    <w:p>
      <w:pPr>
        <w:jc w:val="center"/>
        <w:rPr>
          <w:rFonts w:ascii="Arial" w:hAnsi="Arial" w:cs="Arial"/>
          <w:sz w:val="24"/>
        </w:rPr>
      </w:pPr>
      <w:r>
        <w:drawing>
          <wp:inline distT="0" distB="0" distL="0" distR="0">
            <wp:extent cx="2912745" cy="4241165"/>
            <wp:effectExtent l="0" t="0" r="1905"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0"/>
                    <a:srcRect l="26250" t="10343" r="45208" b="13000"/>
                    <a:stretch>
                      <a:fillRect/>
                    </a:stretch>
                  </pic:blipFill>
                  <pic:spPr>
                    <a:xfrm>
                      <a:off x="0" y="0"/>
                      <a:ext cx="2927878" cy="4263225"/>
                    </a:xfrm>
                    <a:prstGeom prst="rect">
                      <a:avLst/>
                    </a:prstGeom>
                    <a:ln>
                      <a:noFill/>
                    </a:ln>
                  </pic:spPr>
                </pic:pic>
              </a:graphicData>
            </a:graphic>
          </wp:inline>
        </w:drawing>
      </w:r>
    </w:p>
    <w:p>
      <w:pPr>
        <w:pStyle w:val="81"/>
        <w:numPr>
          <w:ilvl w:val="0"/>
          <w:numId w:val="56"/>
        </w:numPr>
        <w:ind w:left="851" w:firstLineChars="0"/>
        <w:rPr>
          <w:rFonts w:ascii="Arial" w:hAnsi="Arial" w:cs="Arial"/>
          <w:szCs w:val="21"/>
        </w:rPr>
      </w:pPr>
      <w:r>
        <w:rPr>
          <w:rFonts w:ascii="Arial" w:hAnsi="Arial" w:cs="Arial"/>
          <w:kern w:val="0"/>
          <w:szCs w:val="21"/>
        </w:rPr>
        <w:t>用户操作手册</w:t>
      </w:r>
    </w:p>
    <w:p>
      <w:pPr>
        <w:jc w:val="center"/>
        <w:rPr>
          <w:rFonts w:ascii="Arial" w:hAnsi="Arial" w:cs="Arial"/>
          <w:sz w:val="24"/>
        </w:rPr>
      </w:pPr>
      <w:r>
        <w:drawing>
          <wp:inline distT="0" distB="0" distL="0" distR="0">
            <wp:extent cx="4142105" cy="310451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1"/>
                    <a:srcRect l="12616" r="12333"/>
                    <a:stretch>
                      <a:fillRect/>
                    </a:stretch>
                  </pic:blipFill>
                  <pic:spPr>
                    <a:xfrm>
                      <a:off x="0" y="0"/>
                      <a:ext cx="4142852" cy="3105150"/>
                    </a:xfrm>
                    <a:prstGeom prst="rect">
                      <a:avLst/>
                    </a:prstGeom>
                    <a:ln>
                      <a:noFill/>
                    </a:ln>
                  </pic:spPr>
                </pic:pic>
              </a:graphicData>
            </a:graphic>
          </wp:inline>
        </w:drawing>
      </w:r>
    </w:p>
    <w:p>
      <w:pPr>
        <w:widowControl/>
        <w:jc w:val="left"/>
        <w:rPr>
          <w:rFonts w:ascii="Arial" w:hAnsi="Arial" w:cs="Arial"/>
          <w:sz w:val="24"/>
        </w:rPr>
      </w:pPr>
    </w:p>
    <w:p>
      <w:pPr>
        <w:pStyle w:val="4"/>
      </w:pPr>
      <w:bookmarkStart w:id="253" w:name="_Toc489282604"/>
      <w:bookmarkStart w:id="254" w:name="_Toc23875"/>
      <w:bookmarkStart w:id="255" w:name="_Toc28757"/>
      <w:bookmarkStart w:id="256" w:name="_Toc17957"/>
      <w:bookmarkStart w:id="257" w:name="_Toc528659847"/>
      <w:r>
        <w:rPr>
          <w:rFonts w:hint="eastAsia"/>
        </w:rPr>
        <w:t>5.2.5项目质量管理</w:t>
      </w:r>
      <w:bookmarkEnd w:id="253"/>
      <w:bookmarkEnd w:id="254"/>
      <w:bookmarkEnd w:id="255"/>
      <w:bookmarkEnd w:id="256"/>
      <w:bookmarkEnd w:id="257"/>
    </w:p>
    <w:p>
      <w:pPr>
        <w:pStyle w:val="81"/>
        <w:spacing w:line="360" w:lineRule="auto"/>
        <w:ind w:firstLineChars="0"/>
        <w:rPr>
          <w:rFonts w:ascii="Arial" w:hAnsi="Arial" w:cs="Arial"/>
          <w:szCs w:val="21"/>
        </w:rPr>
      </w:pPr>
      <w:r>
        <w:rPr>
          <w:rFonts w:hint="eastAsia" w:ascii="Arial" w:hAnsi="Arial" w:cs="Arial"/>
          <w:szCs w:val="21"/>
        </w:rPr>
        <w:t>根据项目目标和质量要求，对项目实施过程的质量进行监督、检查，发现偏差及时并反馈，采取纠正措施，使工作按既定目标和计划进行。</w:t>
      </w:r>
    </w:p>
    <w:p>
      <w:pPr>
        <w:pStyle w:val="81"/>
        <w:numPr>
          <w:ilvl w:val="0"/>
          <w:numId w:val="56"/>
        </w:numPr>
        <w:spacing w:line="360" w:lineRule="auto"/>
        <w:ind w:left="851" w:firstLineChars="0"/>
        <w:rPr>
          <w:rFonts w:ascii="Arial" w:hAnsi="Arial" w:cs="Arial"/>
          <w:szCs w:val="21"/>
        </w:rPr>
      </w:pPr>
      <w:r>
        <w:rPr>
          <w:rFonts w:hint="eastAsia" w:ascii="Arial" w:hAnsi="Arial" w:cs="Arial"/>
          <w:szCs w:val="21"/>
        </w:rPr>
        <w:t>采用项目质量管理方法PDCA</w:t>
      </w:r>
    </w:p>
    <w:p>
      <w:pPr>
        <w:jc w:val="center"/>
      </w:pPr>
      <w:r>
        <w:drawing>
          <wp:inline distT="0" distB="0" distL="0" distR="0">
            <wp:extent cx="3086100" cy="29337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086100" cy="2933700"/>
                    </a:xfrm>
                    <a:prstGeom prst="rect">
                      <a:avLst/>
                    </a:prstGeom>
                    <a:noFill/>
                    <a:ln>
                      <a:noFill/>
                    </a:ln>
                  </pic:spPr>
                </pic:pic>
              </a:graphicData>
            </a:graphic>
          </wp:inline>
        </w:drawing>
      </w:r>
    </w:p>
    <w:p/>
    <w:p>
      <w:pPr>
        <w:pStyle w:val="81"/>
        <w:numPr>
          <w:ilvl w:val="0"/>
          <w:numId w:val="56"/>
        </w:numPr>
        <w:spacing w:line="360" w:lineRule="auto"/>
        <w:ind w:left="851" w:firstLineChars="0"/>
        <w:rPr>
          <w:rFonts w:ascii="Arial" w:hAnsi="Arial" w:cs="Arial"/>
          <w:szCs w:val="21"/>
        </w:rPr>
      </w:pPr>
      <w:r>
        <w:rPr>
          <w:rFonts w:hint="eastAsia" w:ascii="Arial" w:hAnsi="Arial" w:cs="Arial"/>
          <w:szCs w:val="21"/>
        </w:rPr>
        <w:t>采用项目质量调查法</w:t>
      </w:r>
    </w:p>
    <w:p>
      <w:pPr>
        <w:pStyle w:val="81"/>
        <w:spacing w:line="360" w:lineRule="auto"/>
        <w:ind w:firstLineChars="0"/>
        <w:rPr>
          <w:rFonts w:ascii="Arial" w:hAnsi="Arial" w:cs="Arial"/>
          <w:szCs w:val="21"/>
        </w:rPr>
      </w:pPr>
      <w:r>
        <w:rPr>
          <w:rFonts w:hint="eastAsia" w:ascii="Arial" w:hAnsi="Arial" w:cs="Arial"/>
          <w:szCs w:val="21"/>
        </w:rPr>
        <w:t>由各软件使用部门验证软件功能过程，保证软件的易用性和标准化。同时提供调查表，对客户满意度和交付质量进行管理，及时纠正与改善，确保最终产品交付。</w:t>
      </w:r>
    </w:p>
    <w:p>
      <w:pPr>
        <w:pStyle w:val="81"/>
        <w:spacing w:line="360" w:lineRule="auto"/>
        <w:ind w:firstLineChars="0"/>
      </w:pPr>
    </w:p>
    <w:p>
      <w:pPr>
        <w:pStyle w:val="81"/>
        <w:spacing w:line="360" w:lineRule="auto"/>
        <w:ind w:firstLine="0" w:firstLineChars="0"/>
        <w:rPr>
          <w:rFonts w:ascii="Arial" w:hAnsi="Arial" w:cs="Arial"/>
          <w:szCs w:val="21"/>
        </w:rPr>
      </w:pPr>
      <w:r>
        <w:drawing>
          <wp:inline distT="0" distB="0" distL="0" distR="0">
            <wp:extent cx="5280660" cy="27432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80660" cy="2743200"/>
                    </a:xfrm>
                    <a:prstGeom prst="rect">
                      <a:avLst/>
                    </a:prstGeom>
                    <a:noFill/>
                    <a:ln>
                      <a:noFill/>
                    </a:ln>
                  </pic:spPr>
                </pic:pic>
              </a:graphicData>
            </a:graphic>
          </wp:inline>
        </w:drawing>
      </w:r>
    </w:p>
    <w:p>
      <w:pPr>
        <w:pStyle w:val="18"/>
        <w:ind w:firstLine="630" w:firstLineChars="300"/>
        <w:rPr>
          <w:rFonts w:ascii="宋体" w:hAnsi="宋体"/>
          <w:kern w:val="21"/>
          <w:sz w:val="21"/>
          <w:szCs w:val="21"/>
          <w:lang w:val="en-GB"/>
        </w:rPr>
      </w:pPr>
    </w:p>
    <w:p>
      <w:pPr>
        <w:pStyle w:val="3"/>
        <w:rPr>
          <w:lang w:val="en-GB"/>
        </w:rPr>
      </w:pPr>
      <w:bookmarkStart w:id="258" w:name="_Toc536270575"/>
      <w:bookmarkStart w:id="259" w:name="_Toc30878"/>
      <w:bookmarkStart w:id="260" w:name="_Toc5078"/>
      <w:bookmarkStart w:id="261" w:name="_Toc16537"/>
      <w:bookmarkStart w:id="262" w:name="_Toc528659848"/>
      <w:bookmarkStart w:id="263" w:name="_Toc18458"/>
      <w:r>
        <w:rPr>
          <w:rFonts w:hint="eastAsia"/>
        </w:rPr>
        <w:t>5</w:t>
      </w:r>
      <w:r>
        <w:rPr>
          <w:rFonts w:hint="eastAsia"/>
          <w:lang w:val="en-GB"/>
        </w:rPr>
        <w:t>.3 项目协作方法</w:t>
      </w:r>
      <w:bookmarkEnd w:id="258"/>
      <w:bookmarkEnd w:id="259"/>
      <w:bookmarkEnd w:id="260"/>
      <w:bookmarkEnd w:id="261"/>
      <w:bookmarkEnd w:id="262"/>
      <w:bookmarkEnd w:id="263"/>
    </w:p>
    <w:p>
      <w:pPr>
        <w:pStyle w:val="4"/>
        <w:rPr>
          <w:sz w:val="30"/>
          <w:szCs w:val="30"/>
        </w:rPr>
      </w:pPr>
      <w:bookmarkStart w:id="264" w:name="_Toc489282606"/>
      <w:bookmarkStart w:id="265" w:name="_Toc2766"/>
      <w:bookmarkStart w:id="266" w:name="_Toc528659849"/>
      <w:bookmarkStart w:id="267" w:name="_Toc29205"/>
      <w:bookmarkStart w:id="268" w:name="_Toc19987"/>
      <w:r>
        <w:rPr>
          <w:rFonts w:hint="eastAsia"/>
          <w:sz w:val="30"/>
          <w:szCs w:val="30"/>
        </w:rPr>
        <w:t>5.3.1项目协作成员及职责</w:t>
      </w:r>
      <w:bookmarkEnd w:id="264"/>
      <w:bookmarkEnd w:id="265"/>
      <w:bookmarkEnd w:id="266"/>
      <w:bookmarkEnd w:id="267"/>
      <w:bookmarkEnd w:id="268"/>
    </w:p>
    <w:p>
      <w:pPr>
        <w:rPr>
          <w:rFonts w:ascii="Arial" w:hAnsi="Arial" w:cs="Arial"/>
          <w:sz w:val="24"/>
        </w:rPr>
      </w:pPr>
      <w:r>
        <w:rPr>
          <w:rFonts w:ascii="Arial" w:hAnsi="Arial" w:cs="Arial"/>
          <w:kern w:val="0"/>
          <w:sz w:val="24"/>
          <w:szCs w:val="20"/>
        </w:rPr>
        <w:drawing>
          <wp:inline distT="0" distB="0" distL="0" distR="0">
            <wp:extent cx="5798820" cy="5100320"/>
            <wp:effectExtent l="95250" t="57150" r="144780" b="0"/>
            <wp:docPr id="182" name="图示 182"/>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pPr>
        <w:tabs>
          <w:tab w:val="left" w:pos="7277"/>
        </w:tabs>
        <w:jc w:val="left"/>
        <w:rPr>
          <w:rFonts w:cs="Times New Roman"/>
          <w:sz w:val="16"/>
          <w:szCs w:val="16"/>
        </w:rPr>
      </w:pPr>
      <w:r>
        <w:rPr>
          <w:rFonts w:cs="Times New Roman"/>
          <w:sz w:val="16"/>
          <w:szCs w:val="16"/>
        </w:rPr>
        <w:tab/>
      </w:r>
    </w:p>
    <w:p>
      <w:pPr>
        <w:pStyle w:val="4"/>
      </w:pPr>
      <w:bookmarkStart w:id="269" w:name="_Toc489282607"/>
      <w:bookmarkStart w:id="270" w:name="_Toc528659850"/>
      <w:bookmarkStart w:id="271" w:name="_Toc14047"/>
      <w:bookmarkStart w:id="272" w:name="_Toc26133"/>
      <w:bookmarkStart w:id="273" w:name="_Toc23520"/>
      <w:r>
        <w:rPr>
          <w:rFonts w:hint="eastAsia"/>
        </w:rPr>
        <w:t>5.3.2其它资源</w:t>
      </w:r>
      <w:bookmarkEnd w:id="269"/>
      <w:bookmarkEnd w:id="270"/>
      <w:bookmarkEnd w:id="271"/>
      <w:bookmarkEnd w:id="272"/>
      <w:bookmarkEnd w:id="273"/>
    </w:p>
    <w:tbl>
      <w:tblPr>
        <w:tblStyle w:val="41"/>
        <w:tblW w:w="9180" w:type="dxa"/>
        <w:jc w:val="center"/>
        <w:tblInd w:w="0" w:type="dxa"/>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2660"/>
        <w:gridCol w:w="1701"/>
        <w:gridCol w:w="4819"/>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2660"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资源名称</w:t>
            </w:r>
          </w:p>
        </w:tc>
        <w:tc>
          <w:tcPr>
            <w:tcW w:w="1701"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数量</w:t>
            </w:r>
          </w:p>
        </w:tc>
        <w:tc>
          <w:tcPr>
            <w:tcW w:w="4819" w:type="dxa"/>
            <w:tcBorders>
              <w:top w:val="single" w:color="C00000" w:sz="12" w:space="0"/>
              <w:bottom w:val="single" w:color="C00000" w:sz="6" w:space="0"/>
            </w:tcBorders>
            <w:shd w:val="clear" w:color="auto" w:fill="A5A5A5"/>
          </w:tcPr>
          <w:p>
            <w:pPr>
              <w:widowControl/>
              <w:jc w:val="left"/>
              <w:rPr>
                <w:rFonts w:ascii="Arial" w:hAnsi="Arial" w:cs="Arial"/>
                <w:b/>
                <w:color w:val="FFFFFF"/>
                <w:kern w:val="0"/>
                <w:sz w:val="18"/>
                <w:szCs w:val="18"/>
              </w:rPr>
            </w:pPr>
            <w:r>
              <w:rPr>
                <w:rFonts w:ascii="Arial" w:hAnsi="Arial" w:cs="Arial"/>
                <w:b/>
                <w:color w:val="FFFFFF"/>
                <w:kern w:val="0"/>
                <w:sz w:val="18"/>
                <w:szCs w:val="18"/>
              </w:rPr>
              <w:t>备注</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2660" w:type="dxa"/>
            <w:tcBorders>
              <w:top w:val="single" w:color="C00000" w:sz="6" w:space="0"/>
            </w:tcBorders>
          </w:tcPr>
          <w:p>
            <w:pPr>
              <w:widowControl/>
              <w:jc w:val="left"/>
              <w:rPr>
                <w:rFonts w:ascii="Arial" w:hAnsi="Arial" w:cs="Arial"/>
                <w:kern w:val="0"/>
                <w:sz w:val="18"/>
                <w:szCs w:val="18"/>
              </w:rPr>
            </w:pPr>
            <w:r>
              <w:rPr>
                <w:rFonts w:ascii="Arial" w:hAnsi="Arial" w:cs="Arial"/>
                <w:kern w:val="0"/>
                <w:sz w:val="18"/>
                <w:szCs w:val="18"/>
              </w:rPr>
              <w:t>网络</w:t>
            </w:r>
          </w:p>
        </w:tc>
        <w:tc>
          <w:tcPr>
            <w:tcW w:w="1701" w:type="dxa"/>
            <w:tcBorders>
              <w:top w:val="single" w:color="C00000" w:sz="6" w:space="0"/>
            </w:tcBorders>
          </w:tcPr>
          <w:p>
            <w:pPr>
              <w:widowControl/>
              <w:jc w:val="left"/>
              <w:rPr>
                <w:rFonts w:ascii="Arial" w:hAnsi="Arial" w:cs="Arial"/>
                <w:kern w:val="0"/>
                <w:sz w:val="18"/>
                <w:szCs w:val="18"/>
              </w:rPr>
            </w:pPr>
          </w:p>
        </w:tc>
        <w:tc>
          <w:tcPr>
            <w:tcW w:w="4819" w:type="dxa"/>
            <w:tcBorders>
              <w:top w:val="single" w:color="C00000" w:sz="6" w:space="0"/>
            </w:tcBorders>
          </w:tcPr>
          <w:p>
            <w:pPr>
              <w:jc w:val="left"/>
              <w:rPr>
                <w:rFonts w:ascii="Arial" w:hAnsi="Arial" w:cs="Arial"/>
                <w:kern w:val="0"/>
                <w:sz w:val="18"/>
                <w:szCs w:val="18"/>
              </w:rPr>
            </w:pPr>
            <w:r>
              <w:rPr>
                <w:rFonts w:ascii="Arial" w:hAnsi="Arial" w:cs="Arial"/>
                <w:kern w:val="0"/>
                <w:sz w:val="18"/>
                <w:szCs w:val="18"/>
              </w:rPr>
              <w:t>能连接API服务器或数据中心</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2660" w:type="dxa"/>
          </w:tcPr>
          <w:p>
            <w:pPr>
              <w:widowControl/>
              <w:jc w:val="left"/>
              <w:rPr>
                <w:rFonts w:ascii="Arial" w:hAnsi="Arial" w:cs="Arial"/>
                <w:kern w:val="0"/>
                <w:sz w:val="18"/>
                <w:szCs w:val="18"/>
              </w:rPr>
            </w:pPr>
            <w:r>
              <w:rPr>
                <w:rFonts w:ascii="Arial" w:hAnsi="Arial" w:cs="Arial"/>
                <w:kern w:val="0"/>
                <w:sz w:val="18"/>
                <w:szCs w:val="18"/>
              </w:rPr>
              <w:t>办公室</w:t>
            </w:r>
          </w:p>
        </w:tc>
        <w:tc>
          <w:tcPr>
            <w:tcW w:w="1701" w:type="dxa"/>
          </w:tcPr>
          <w:p>
            <w:pPr>
              <w:widowControl/>
              <w:jc w:val="left"/>
              <w:rPr>
                <w:rFonts w:ascii="Arial" w:hAnsi="Arial" w:cs="Arial"/>
                <w:kern w:val="0"/>
                <w:sz w:val="18"/>
                <w:szCs w:val="18"/>
              </w:rPr>
            </w:pPr>
            <w:r>
              <w:rPr>
                <w:rFonts w:ascii="Arial" w:hAnsi="Arial" w:cs="Arial"/>
                <w:kern w:val="0"/>
                <w:sz w:val="18"/>
                <w:szCs w:val="18"/>
              </w:rPr>
              <w:t>1间</w:t>
            </w:r>
          </w:p>
        </w:tc>
        <w:tc>
          <w:tcPr>
            <w:tcW w:w="4819" w:type="dxa"/>
          </w:tcPr>
          <w:p>
            <w:pPr>
              <w:widowControl/>
              <w:jc w:val="left"/>
              <w:rPr>
                <w:rFonts w:ascii="Arial" w:hAnsi="Arial" w:cs="Arial"/>
                <w:kern w:val="0"/>
                <w:sz w:val="18"/>
                <w:szCs w:val="18"/>
              </w:rPr>
            </w:pPr>
            <w:r>
              <w:rPr>
                <w:rFonts w:ascii="Arial" w:hAnsi="Arial" w:cs="Arial"/>
                <w:kern w:val="0"/>
                <w:sz w:val="18"/>
                <w:szCs w:val="18"/>
              </w:rPr>
              <w:t>3-5</w:t>
            </w:r>
            <w:r>
              <w:rPr>
                <w:rFonts w:hint="eastAsia" w:ascii="Arial" w:hAnsi="Arial" w:cs="Arial"/>
                <w:kern w:val="0"/>
                <w:sz w:val="18"/>
                <w:szCs w:val="18"/>
              </w:rPr>
              <w:t>个工</w:t>
            </w:r>
            <w:r>
              <w:rPr>
                <w:rFonts w:ascii="Arial" w:hAnsi="Arial" w:cs="Arial"/>
                <w:kern w:val="0"/>
                <w:sz w:val="18"/>
                <w:szCs w:val="18"/>
              </w:rPr>
              <w:t>位，供API顾问使用</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2660" w:type="dxa"/>
          </w:tcPr>
          <w:p>
            <w:pPr>
              <w:widowControl/>
              <w:rPr>
                <w:rFonts w:ascii="Arial" w:hAnsi="Arial" w:cs="Arial"/>
                <w:kern w:val="0"/>
                <w:sz w:val="18"/>
                <w:szCs w:val="18"/>
              </w:rPr>
            </w:pPr>
            <w:r>
              <w:rPr>
                <w:rFonts w:ascii="Arial" w:hAnsi="Arial" w:cs="Arial"/>
                <w:kern w:val="0"/>
                <w:sz w:val="18"/>
                <w:szCs w:val="18"/>
              </w:rPr>
              <w:t>会议室</w:t>
            </w:r>
          </w:p>
        </w:tc>
        <w:tc>
          <w:tcPr>
            <w:tcW w:w="1701" w:type="dxa"/>
          </w:tcPr>
          <w:p>
            <w:pPr>
              <w:widowControl/>
              <w:jc w:val="left"/>
              <w:rPr>
                <w:rFonts w:ascii="Arial" w:hAnsi="Arial" w:cs="Arial"/>
                <w:kern w:val="0"/>
                <w:sz w:val="18"/>
                <w:szCs w:val="18"/>
              </w:rPr>
            </w:pPr>
            <w:r>
              <w:rPr>
                <w:rFonts w:ascii="Arial" w:hAnsi="Arial" w:cs="Arial"/>
                <w:kern w:val="0"/>
                <w:sz w:val="18"/>
                <w:szCs w:val="18"/>
              </w:rPr>
              <w:t>1间</w:t>
            </w:r>
          </w:p>
        </w:tc>
        <w:tc>
          <w:tcPr>
            <w:tcW w:w="4819" w:type="dxa"/>
          </w:tcPr>
          <w:p>
            <w:pPr>
              <w:widowControl/>
              <w:jc w:val="left"/>
              <w:rPr>
                <w:rFonts w:ascii="Arial" w:hAnsi="Arial" w:cs="Arial"/>
                <w:kern w:val="0"/>
                <w:sz w:val="18"/>
                <w:szCs w:val="18"/>
              </w:rPr>
            </w:pPr>
            <w:r>
              <w:rPr>
                <w:rFonts w:ascii="Arial" w:hAnsi="Arial" w:cs="Arial"/>
                <w:kern w:val="0"/>
                <w:sz w:val="18"/>
                <w:szCs w:val="18"/>
              </w:rPr>
              <w:t>能容纳10-15人左右，视项目组核心成员数量</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2660" w:type="dxa"/>
          </w:tcPr>
          <w:p>
            <w:pPr>
              <w:widowControl/>
              <w:jc w:val="left"/>
              <w:rPr>
                <w:rFonts w:ascii="Arial" w:hAnsi="Arial" w:cs="Arial"/>
                <w:kern w:val="0"/>
                <w:sz w:val="18"/>
                <w:szCs w:val="18"/>
              </w:rPr>
            </w:pPr>
            <w:r>
              <w:rPr>
                <w:rFonts w:ascii="Arial" w:hAnsi="Arial" w:cs="Arial"/>
                <w:kern w:val="0"/>
                <w:sz w:val="18"/>
                <w:szCs w:val="18"/>
              </w:rPr>
              <w:t>投影仪</w:t>
            </w:r>
          </w:p>
        </w:tc>
        <w:tc>
          <w:tcPr>
            <w:tcW w:w="1701" w:type="dxa"/>
          </w:tcPr>
          <w:p>
            <w:pPr>
              <w:widowControl/>
              <w:jc w:val="left"/>
              <w:rPr>
                <w:rFonts w:ascii="Arial" w:hAnsi="Arial" w:cs="Arial"/>
                <w:kern w:val="0"/>
                <w:sz w:val="18"/>
                <w:szCs w:val="18"/>
              </w:rPr>
            </w:pPr>
            <w:r>
              <w:rPr>
                <w:rFonts w:ascii="Arial" w:hAnsi="Arial" w:cs="Arial"/>
                <w:kern w:val="0"/>
                <w:sz w:val="18"/>
                <w:szCs w:val="18"/>
              </w:rPr>
              <w:t>1台</w:t>
            </w:r>
          </w:p>
        </w:tc>
        <w:tc>
          <w:tcPr>
            <w:tcW w:w="4819" w:type="dxa"/>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jc w:val="center"/>
        </w:trPr>
        <w:tc>
          <w:tcPr>
            <w:tcW w:w="2660" w:type="dxa"/>
          </w:tcPr>
          <w:p>
            <w:pPr>
              <w:widowControl/>
              <w:jc w:val="left"/>
              <w:rPr>
                <w:rFonts w:ascii="Arial" w:hAnsi="Arial" w:cs="Arial"/>
                <w:kern w:val="0"/>
                <w:sz w:val="18"/>
                <w:szCs w:val="18"/>
              </w:rPr>
            </w:pPr>
            <w:r>
              <w:rPr>
                <w:rFonts w:ascii="Arial" w:hAnsi="Arial" w:cs="Arial"/>
                <w:kern w:val="0"/>
                <w:sz w:val="18"/>
                <w:szCs w:val="18"/>
              </w:rPr>
              <w:t>打印机</w:t>
            </w:r>
          </w:p>
        </w:tc>
        <w:tc>
          <w:tcPr>
            <w:tcW w:w="1701" w:type="dxa"/>
          </w:tcPr>
          <w:p>
            <w:pPr>
              <w:widowControl/>
              <w:jc w:val="left"/>
              <w:rPr>
                <w:rFonts w:ascii="Arial" w:hAnsi="Arial" w:cs="Arial"/>
                <w:kern w:val="0"/>
                <w:sz w:val="18"/>
                <w:szCs w:val="18"/>
              </w:rPr>
            </w:pPr>
            <w:r>
              <w:rPr>
                <w:rFonts w:ascii="Arial" w:hAnsi="Arial" w:cs="Arial"/>
                <w:kern w:val="0"/>
                <w:sz w:val="18"/>
                <w:szCs w:val="18"/>
              </w:rPr>
              <w:t>1台</w:t>
            </w:r>
          </w:p>
        </w:tc>
        <w:tc>
          <w:tcPr>
            <w:tcW w:w="4819" w:type="dxa"/>
          </w:tcPr>
          <w:p>
            <w:pPr>
              <w:widowControl/>
              <w:jc w:val="left"/>
              <w:rPr>
                <w:rFonts w:ascii="Arial" w:hAnsi="Arial" w:cs="Arial"/>
                <w:kern w:val="0"/>
                <w:sz w:val="18"/>
                <w:szCs w:val="18"/>
              </w:rPr>
            </w:pPr>
          </w:p>
        </w:tc>
      </w:tr>
    </w:tbl>
    <w:p>
      <w:pPr>
        <w:pStyle w:val="3"/>
        <w:rPr>
          <w:rFonts w:ascii="宋体" w:hAnsi="宋体"/>
          <w:kern w:val="21"/>
          <w:sz w:val="21"/>
          <w:szCs w:val="21"/>
          <w:lang w:val="en-GB"/>
        </w:rPr>
      </w:pPr>
      <w:bookmarkStart w:id="274" w:name="_Toc536270576"/>
      <w:bookmarkStart w:id="275" w:name="_Toc30606"/>
      <w:bookmarkStart w:id="276" w:name="_Toc12214"/>
      <w:bookmarkStart w:id="277" w:name="_Toc25029"/>
      <w:bookmarkStart w:id="278" w:name="_Toc528659851"/>
      <w:bookmarkStart w:id="279" w:name="_Toc28626"/>
      <w:r>
        <w:rPr>
          <w:rFonts w:hint="eastAsia"/>
        </w:rPr>
        <w:t>5</w:t>
      </w:r>
      <w:r>
        <w:rPr>
          <w:rFonts w:hint="eastAsia"/>
          <w:lang w:val="en-GB"/>
        </w:rPr>
        <w:t xml:space="preserve">.4 </w:t>
      </w:r>
      <w:r>
        <w:rPr>
          <w:lang w:val="en-GB"/>
        </w:rPr>
        <w:t>用户</w:t>
      </w:r>
      <w:r>
        <w:rPr>
          <w:rFonts w:hint="eastAsia"/>
          <w:lang w:val="en-GB"/>
        </w:rPr>
        <w:t>培训及知识转移</w:t>
      </w:r>
      <w:bookmarkEnd w:id="274"/>
      <w:bookmarkEnd w:id="275"/>
      <w:bookmarkEnd w:id="276"/>
      <w:bookmarkEnd w:id="277"/>
      <w:bookmarkEnd w:id="278"/>
      <w:bookmarkEnd w:id="279"/>
    </w:p>
    <w:p>
      <w:pPr>
        <w:pStyle w:val="4"/>
        <w:rPr>
          <w:sz w:val="30"/>
          <w:szCs w:val="30"/>
        </w:rPr>
      </w:pPr>
      <w:bookmarkStart w:id="280" w:name="_Toc24072"/>
      <w:bookmarkStart w:id="281" w:name="_Toc11155"/>
      <w:bookmarkStart w:id="282" w:name="_Toc28894"/>
      <w:bookmarkStart w:id="283" w:name="_Toc528659852"/>
      <w:bookmarkStart w:id="284" w:name="_Toc489282609"/>
      <w:r>
        <w:rPr>
          <w:rFonts w:hint="eastAsia"/>
          <w:sz w:val="30"/>
          <w:szCs w:val="30"/>
        </w:rPr>
        <w:t>5.4.1培训方案</w:t>
      </w:r>
      <w:bookmarkEnd w:id="280"/>
      <w:bookmarkEnd w:id="281"/>
      <w:bookmarkEnd w:id="282"/>
      <w:bookmarkEnd w:id="283"/>
      <w:bookmarkEnd w:id="284"/>
    </w:p>
    <w:p>
      <w:pPr>
        <w:widowControl/>
        <w:spacing w:after="312" w:afterLines="100" w:line="360" w:lineRule="auto"/>
        <w:ind w:left="142"/>
        <w:rPr>
          <w:rFonts w:ascii="Arial" w:hAnsi="Arial" w:cs="Arial"/>
          <w:kern w:val="0"/>
          <w:szCs w:val="21"/>
        </w:rPr>
      </w:pPr>
      <w:r>
        <w:rPr>
          <w:rFonts w:ascii="Arial" w:hAnsi="Arial" w:cs="Arial"/>
          <w:b/>
          <w:kern w:val="0"/>
          <w:sz w:val="24"/>
        </w:rPr>
        <w:t>注：</w:t>
      </w:r>
      <w:r>
        <w:rPr>
          <w:rFonts w:ascii="Arial" w:hAnsi="Arial" w:cs="Arial"/>
          <w:kern w:val="0"/>
          <w:szCs w:val="21"/>
        </w:rPr>
        <w:t>以下最终用户培训的培训时长只按照一个班次进行计划，即多个班组成员统一培训；如果多班次分开培训，则总时长=单次时长x分开培训次数</w:t>
      </w:r>
    </w:p>
    <w:tbl>
      <w:tblPr>
        <w:tblStyle w:val="41"/>
        <w:tblW w:w="8774" w:type="dxa"/>
        <w:jc w:val="center"/>
        <w:tblInd w:w="0" w:type="dxa"/>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1276"/>
        <w:gridCol w:w="1418"/>
        <w:gridCol w:w="3686"/>
        <w:gridCol w:w="991"/>
        <w:gridCol w:w="1403"/>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435" w:hRule="atLeast"/>
          <w:jc w:val="center"/>
        </w:trPr>
        <w:tc>
          <w:tcPr>
            <w:tcW w:w="1276" w:type="dxa"/>
            <w:tcBorders>
              <w:top w:val="single" w:color="C00000" w:sz="12" w:space="0"/>
              <w:bottom w:val="single" w:color="C00000" w:sz="6" w:space="0"/>
            </w:tcBorders>
            <w:shd w:val="clear" w:color="auto" w:fill="A5A5A5"/>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培训主题</w:t>
            </w:r>
          </w:p>
        </w:tc>
        <w:tc>
          <w:tcPr>
            <w:tcW w:w="1418" w:type="dxa"/>
            <w:tcBorders>
              <w:top w:val="single" w:color="C00000" w:sz="12" w:space="0"/>
              <w:bottom w:val="single" w:color="C00000" w:sz="6" w:space="0"/>
            </w:tcBorders>
            <w:shd w:val="clear" w:color="auto" w:fill="A5A5A5"/>
            <w:vAlign w:val="center"/>
          </w:tcPr>
          <w:p>
            <w:pPr>
              <w:widowControl/>
              <w:rPr>
                <w:rFonts w:ascii="Arial" w:hAnsi="Arial" w:cs="Arial"/>
                <w:b/>
                <w:bCs/>
                <w:color w:val="FFFFFF"/>
                <w:kern w:val="0"/>
                <w:sz w:val="18"/>
                <w:szCs w:val="18"/>
              </w:rPr>
            </w:pPr>
            <w:r>
              <w:rPr>
                <w:rFonts w:ascii="Arial" w:hAnsi="Arial" w:cs="Arial"/>
                <w:b/>
                <w:bCs/>
                <w:color w:val="FFFFFF"/>
                <w:kern w:val="0"/>
                <w:sz w:val="18"/>
                <w:szCs w:val="18"/>
              </w:rPr>
              <w:t>培训岗位</w:t>
            </w:r>
          </w:p>
        </w:tc>
        <w:tc>
          <w:tcPr>
            <w:tcW w:w="3686" w:type="dxa"/>
            <w:tcBorders>
              <w:top w:val="single" w:color="C00000" w:sz="12" w:space="0"/>
              <w:bottom w:val="single" w:color="C00000" w:sz="6" w:space="0"/>
            </w:tcBorders>
            <w:shd w:val="clear" w:color="auto" w:fill="A5A5A5"/>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培训内容</w:t>
            </w:r>
          </w:p>
        </w:tc>
        <w:tc>
          <w:tcPr>
            <w:tcW w:w="991" w:type="dxa"/>
            <w:tcBorders>
              <w:top w:val="single" w:color="C00000" w:sz="12" w:space="0"/>
              <w:bottom w:val="single" w:color="C00000" w:sz="6" w:space="0"/>
            </w:tcBorders>
            <w:shd w:val="clear" w:color="auto" w:fill="A5A5A5"/>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总时长（小时）</w:t>
            </w:r>
          </w:p>
        </w:tc>
        <w:tc>
          <w:tcPr>
            <w:tcW w:w="1403" w:type="dxa"/>
            <w:tcBorders>
              <w:top w:val="single" w:color="C00000" w:sz="12" w:space="0"/>
              <w:bottom w:val="single" w:color="C00000" w:sz="6" w:space="0"/>
            </w:tcBorders>
            <w:shd w:val="clear" w:color="auto" w:fill="A5A5A5"/>
            <w:vAlign w:val="center"/>
          </w:tcPr>
          <w:p>
            <w:pPr>
              <w:widowControl/>
              <w:jc w:val="center"/>
              <w:rPr>
                <w:rFonts w:ascii="Arial" w:hAnsi="Arial" w:cs="Arial"/>
                <w:b/>
                <w:bCs/>
                <w:color w:val="FFFFFF"/>
                <w:kern w:val="0"/>
                <w:sz w:val="18"/>
                <w:szCs w:val="18"/>
              </w:rPr>
            </w:pPr>
            <w:r>
              <w:rPr>
                <w:rFonts w:ascii="Arial" w:hAnsi="Arial" w:cs="Arial"/>
                <w:b/>
                <w:bCs/>
                <w:color w:val="FFFFFF"/>
                <w:kern w:val="0"/>
                <w:sz w:val="18"/>
                <w:szCs w:val="18"/>
              </w:rPr>
              <w:t>参加人员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736" w:hRule="atLeast"/>
          <w:jc w:val="center"/>
        </w:trPr>
        <w:tc>
          <w:tcPr>
            <w:tcW w:w="1276" w:type="dxa"/>
            <w:vMerge w:val="restart"/>
            <w:tcBorders>
              <w:top w:val="single" w:color="C00000" w:sz="6" w:space="0"/>
            </w:tcBorders>
            <w:vAlign w:val="center"/>
          </w:tcPr>
          <w:p>
            <w:pPr>
              <w:widowControl/>
              <w:jc w:val="center"/>
              <w:rPr>
                <w:rFonts w:ascii="Arial" w:hAnsi="Arial" w:cs="Arial"/>
                <w:kern w:val="0"/>
                <w:sz w:val="18"/>
                <w:szCs w:val="18"/>
              </w:rPr>
            </w:pPr>
            <w:r>
              <w:rPr>
                <w:rFonts w:ascii="Arial" w:hAnsi="Arial" w:cs="Arial"/>
                <w:kern w:val="0"/>
                <w:sz w:val="18"/>
                <w:szCs w:val="18"/>
              </w:rPr>
              <w:t>系统管理员培训</w:t>
            </w:r>
          </w:p>
        </w:tc>
        <w:tc>
          <w:tcPr>
            <w:tcW w:w="1418" w:type="dxa"/>
            <w:vMerge w:val="restart"/>
            <w:tcBorders>
              <w:top w:val="single" w:color="C00000" w:sz="6" w:space="0"/>
            </w:tcBorders>
            <w:vAlign w:val="center"/>
          </w:tcPr>
          <w:p>
            <w:pPr>
              <w:widowControl/>
              <w:jc w:val="left"/>
              <w:rPr>
                <w:rFonts w:ascii="Arial" w:hAnsi="Arial" w:cs="Arial"/>
                <w:kern w:val="0"/>
                <w:sz w:val="18"/>
                <w:szCs w:val="18"/>
              </w:rPr>
            </w:pPr>
            <w:r>
              <w:rPr>
                <w:rFonts w:ascii="Arial" w:hAnsi="Arial" w:cs="Arial"/>
                <w:kern w:val="0"/>
                <w:sz w:val="18"/>
                <w:szCs w:val="18"/>
              </w:rPr>
              <w:t>系统管理员</w:t>
            </w:r>
          </w:p>
        </w:tc>
        <w:tc>
          <w:tcPr>
            <w:tcW w:w="3686" w:type="dxa"/>
            <w:tcBorders>
              <w:top w:val="single" w:color="C00000" w:sz="6" w:space="0"/>
            </w:tcBorders>
            <w:vAlign w:val="center"/>
          </w:tcPr>
          <w:p>
            <w:pPr>
              <w:widowControl/>
              <w:jc w:val="left"/>
              <w:rPr>
                <w:rFonts w:ascii="Arial" w:hAnsi="Arial" w:cs="Arial"/>
                <w:sz w:val="18"/>
                <w:szCs w:val="18"/>
                <w:highlight w:val="white"/>
              </w:rPr>
            </w:pPr>
            <w:r>
              <w:rPr>
                <w:rFonts w:ascii="Arial" w:hAnsi="Arial" w:cs="Arial"/>
                <w:sz w:val="18"/>
                <w:szCs w:val="18"/>
                <w:highlight w:val="white"/>
              </w:rPr>
              <w:t>系统安装培训（服务器端及客户端）</w:t>
            </w:r>
          </w:p>
        </w:tc>
        <w:tc>
          <w:tcPr>
            <w:tcW w:w="991" w:type="dxa"/>
            <w:tcBorders>
              <w:top w:val="single" w:color="C00000" w:sz="6" w:space="0"/>
            </w:tcBorders>
            <w:vAlign w:val="center"/>
          </w:tcPr>
          <w:p>
            <w:pPr>
              <w:widowControl/>
              <w:jc w:val="left"/>
              <w:rPr>
                <w:rFonts w:ascii="Arial" w:hAnsi="Arial" w:cs="Arial"/>
                <w:kern w:val="0"/>
                <w:sz w:val="18"/>
                <w:szCs w:val="18"/>
              </w:rPr>
            </w:pPr>
            <w:r>
              <w:rPr>
                <w:rFonts w:ascii="Arial" w:hAnsi="Arial" w:cs="Arial"/>
                <w:kern w:val="0"/>
                <w:sz w:val="18"/>
                <w:szCs w:val="18"/>
              </w:rPr>
              <w:t>8</w:t>
            </w:r>
          </w:p>
        </w:tc>
        <w:tc>
          <w:tcPr>
            <w:tcW w:w="1403" w:type="dxa"/>
            <w:vMerge w:val="restart"/>
            <w:tcBorders>
              <w:top w:val="single" w:color="C00000" w:sz="6" w:space="0"/>
            </w:tcBorders>
            <w:vAlign w:val="center"/>
          </w:tcPr>
          <w:p>
            <w:pPr>
              <w:widowControl/>
              <w:jc w:val="left"/>
              <w:rPr>
                <w:rFonts w:ascii="Arial" w:hAnsi="Arial" w:cs="Arial"/>
                <w:kern w:val="0"/>
                <w:sz w:val="18"/>
                <w:szCs w:val="18"/>
              </w:rPr>
            </w:pPr>
            <w:r>
              <w:rPr>
                <w:rFonts w:ascii="Arial" w:hAnsi="Arial" w:cs="Arial"/>
                <w:kern w:val="0"/>
                <w:sz w:val="18"/>
                <w:szCs w:val="18"/>
              </w:rPr>
              <w:t>API技术顾问</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73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系统维护培训：</w:t>
            </w:r>
          </w:p>
          <w:p>
            <w:pPr>
              <w:widowControl/>
              <w:numPr>
                <w:ilvl w:val="0"/>
                <w:numId w:val="48"/>
              </w:numPr>
              <w:jc w:val="left"/>
              <w:rPr>
                <w:rFonts w:ascii="Arial" w:hAnsi="Arial" w:cs="Arial"/>
                <w:sz w:val="18"/>
                <w:szCs w:val="18"/>
                <w:highlight w:val="white"/>
              </w:rPr>
            </w:pPr>
            <w:r>
              <w:rPr>
                <w:rFonts w:ascii="Arial" w:hAnsi="Arial" w:cs="Arial"/>
                <w:sz w:val="18"/>
                <w:szCs w:val="18"/>
                <w:highlight w:val="white"/>
              </w:rPr>
              <w:t>软件及数据库基础知识</w:t>
            </w:r>
          </w:p>
          <w:p>
            <w:pPr>
              <w:pStyle w:val="81"/>
              <w:numPr>
                <w:ilvl w:val="0"/>
                <w:numId w:val="48"/>
              </w:numPr>
              <w:autoSpaceDE w:val="0"/>
              <w:autoSpaceDN w:val="0"/>
              <w:adjustRightInd w:val="0"/>
              <w:ind w:firstLineChars="0"/>
              <w:jc w:val="left"/>
              <w:rPr>
                <w:rFonts w:ascii="Arial" w:hAnsi="Arial" w:cs="Arial"/>
                <w:sz w:val="18"/>
                <w:szCs w:val="18"/>
                <w:highlight w:val="white"/>
              </w:rPr>
            </w:pPr>
            <w:r>
              <w:rPr>
                <w:rFonts w:ascii="Arial" w:hAnsi="Arial" w:cs="Arial"/>
                <w:sz w:val="18"/>
                <w:szCs w:val="18"/>
                <w:highlight w:val="white"/>
              </w:rPr>
              <w:t>数据库备份及还原培训</w:t>
            </w:r>
          </w:p>
          <w:p>
            <w:pPr>
              <w:widowControl/>
              <w:numPr>
                <w:ilvl w:val="0"/>
                <w:numId w:val="48"/>
              </w:numPr>
              <w:jc w:val="left"/>
              <w:rPr>
                <w:rFonts w:ascii="Arial" w:hAnsi="Arial" w:cs="Arial"/>
                <w:sz w:val="18"/>
                <w:szCs w:val="18"/>
                <w:highlight w:val="white"/>
              </w:rPr>
            </w:pPr>
            <w:r>
              <w:rPr>
                <w:rFonts w:ascii="Arial" w:hAnsi="Arial" w:cs="Arial"/>
                <w:sz w:val="18"/>
                <w:szCs w:val="18"/>
                <w:highlight w:val="white"/>
              </w:rPr>
              <w:t>系统管理培训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8</w:t>
            </w:r>
          </w:p>
        </w:tc>
        <w:tc>
          <w:tcPr>
            <w:tcW w:w="1403" w:type="dxa"/>
            <w:vMerge w:val="continue"/>
            <w:vAlign w:val="center"/>
          </w:tcPr>
          <w:p>
            <w:pPr>
              <w:widowControl/>
              <w:jc w:val="left"/>
              <w:rPr>
                <w:rFonts w:ascii="Arial" w:hAnsi="Arial" w:cs="Arial"/>
                <w:kern w:val="0"/>
                <w:sz w:val="18"/>
                <w:szCs w:val="18"/>
              </w:rPr>
            </w:pPr>
          </w:p>
        </w:tc>
      </w:tr>
      <w:tr>
        <w:tblPrEx>
          <w:tblLayout w:type="fixed"/>
          <w:tblCellMar>
            <w:top w:w="0" w:type="dxa"/>
            <w:left w:w="108" w:type="dxa"/>
            <w:bottom w:w="0" w:type="dxa"/>
            <w:right w:w="108" w:type="dxa"/>
          </w:tblCellMar>
        </w:tblPrEx>
        <w:trPr>
          <w:cantSplit/>
          <w:trHeight w:val="73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水晶报表功能培训：如何使用水晶报表工具</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24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672"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水晶报表使用培训：如何基于API数据库进行开发</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8</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554"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核心用户培训</w:t>
            </w: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核心用户组成员</w:t>
            </w: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系统基础数据功能培训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5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生产报修及维修流程培训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实施顾问</w:t>
            </w:r>
          </w:p>
          <w:p>
            <w:pPr>
              <w:widowControl/>
              <w:jc w:val="left"/>
              <w:rPr>
                <w:rFonts w:ascii="Arial" w:hAnsi="Arial" w:cs="Arial"/>
                <w:kern w:val="0"/>
                <w:sz w:val="18"/>
                <w:szCs w:val="18"/>
                <w:lang w:val="da-DK"/>
              </w:rPr>
            </w:pPr>
            <w:r>
              <w:rPr>
                <w:rFonts w:ascii="Arial" w:hAnsi="Arial" w:cs="Arial"/>
                <w:kern w:val="0"/>
                <w:sz w:val="18"/>
                <w:szCs w:val="18"/>
              </w:rPr>
              <w:t>维修工程师</w:t>
            </w:r>
          </w:p>
          <w:p>
            <w:pPr>
              <w:widowControl/>
              <w:jc w:val="left"/>
              <w:rPr>
                <w:rFonts w:ascii="Arial" w:hAnsi="Arial" w:cs="Arial"/>
                <w:kern w:val="0"/>
                <w:sz w:val="18"/>
                <w:szCs w:val="18"/>
                <w:lang w:val="da-DK"/>
              </w:rPr>
            </w:pPr>
            <w:r>
              <w:rPr>
                <w:rFonts w:ascii="Arial" w:hAnsi="Arial" w:cs="Arial"/>
                <w:kern w:val="0"/>
                <w:sz w:val="18"/>
                <w:szCs w:val="18"/>
              </w:rPr>
              <w:t>生产主管</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5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工单及计划维护流程培训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85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其它模块培训（图纸文档及看板）</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51"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数据收集培训</w:t>
            </w: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工程师</w:t>
            </w: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数据收集模板培训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设备结构树搭建培训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资产基础数据整理培训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故障数据整理培训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维护标准及计划数据整理培训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48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其它维修资源数据整理培训</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Align w:val="center"/>
          </w:tcPr>
          <w:p>
            <w:pPr>
              <w:widowControl/>
              <w:jc w:val="left"/>
              <w:rPr>
                <w:rFonts w:ascii="Arial" w:hAnsi="Arial" w:cs="Arial"/>
                <w:kern w:val="0"/>
                <w:sz w:val="18"/>
                <w:szCs w:val="18"/>
              </w:rPr>
            </w:pPr>
            <w:r>
              <w:rPr>
                <w:rFonts w:ascii="Arial" w:hAnsi="Arial" w:cs="Arial"/>
                <w:kern w:val="0"/>
                <w:sz w:val="18"/>
                <w:szCs w:val="18"/>
              </w:rPr>
              <w:t>API实施顾问</w:t>
            </w:r>
          </w:p>
          <w:p>
            <w:pPr>
              <w:widowControl/>
              <w:jc w:val="left"/>
              <w:rPr>
                <w:rFonts w:ascii="Arial" w:hAnsi="Arial" w:cs="Arial"/>
                <w:kern w:val="0"/>
                <w:sz w:val="18"/>
                <w:szCs w:val="18"/>
              </w:rPr>
            </w:pPr>
            <w:r>
              <w:rPr>
                <w:rFonts w:ascii="Arial" w:hAnsi="Arial" w:cs="Arial"/>
                <w:kern w:val="0"/>
                <w:sz w:val="18"/>
                <w:szCs w:val="18"/>
              </w:rPr>
              <w:t>维修工程师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452" w:hRule="atLeast"/>
          <w:jc w:val="center"/>
        </w:trPr>
        <w:tc>
          <w:tcPr>
            <w:tcW w:w="1276" w:type="dxa"/>
            <w:vMerge w:val="restart"/>
            <w:vAlign w:val="center"/>
          </w:tcPr>
          <w:p>
            <w:pPr>
              <w:widowControl/>
              <w:jc w:val="center"/>
              <w:rPr>
                <w:rFonts w:ascii="Arial" w:hAnsi="Arial" w:cs="Arial"/>
                <w:kern w:val="0"/>
                <w:sz w:val="18"/>
                <w:szCs w:val="18"/>
              </w:rPr>
            </w:pPr>
            <w:r>
              <w:rPr>
                <w:rFonts w:ascii="Arial" w:hAnsi="Arial" w:cs="Arial"/>
                <w:kern w:val="0"/>
                <w:sz w:val="18"/>
                <w:szCs w:val="18"/>
              </w:rPr>
              <w:t>最终用户培训</w:t>
            </w: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生产组</w:t>
            </w:r>
          </w:p>
        </w:tc>
        <w:tc>
          <w:tcPr>
            <w:tcW w:w="3686" w:type="dxa"/>
            <w:vAlign w:val="center"/>
          </w:tcPr>
          <w:p>
            <w:pPr>
              <w:widowControl/>
              <w:jc w:val="left"/>
              <w:rPr>
                <w:rFonts w:ascii="Arial" w:hAnsi="Arial" w:cs="Arial"/>
                <w:sz w:val="18"/>
                <w:szCs w:val="18"/>
                <w:highlight w:val="white"/>
              </w:rPr>
            </w:pPr>
            <w:r>
              <w:rPr>
                <w:rFonts w:ascii="Arial" w:hAnsi="Arial" w:cs="Arial"/>
                <w:sz w:val="18"/>
                <w:szCs w:val="18"/>
                <w:highlight w:val="white"/>
              </w:rPr>
              <w:t>1.系统基本操作</w:t>
            </w:r>
          </w:p>
        </w:tc>
        <w:tc>
          <w:tcPr>
            <w:tcW w:w="991" w:type="dxa"/>
            <w:vAlign w:val="center"/>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jc w:val="left"/>
              <w:rPr>
                <w:rFonts w:ascii="Arial" w:hAnsi="Arial" w:cs="Arial"/>
                <w:kern w:val="0"/>
                <w:sz w:val="18"/>
                <w:szCs w:val="18"/>
              </w:rPr>
            </w:pPr>
            <w:r>
              <w:rPr>
                <w:rFonts w:ascii="Arial" w:hAnsi="Arial" w:cs="Arial"/>
                <w:kern w:val="0"/>
                <w:sz w:val="18"/>
                <w:szCs w:val="18"/>
              </w:rPr>
              <w:t>API技术顾问</w:t>
            </w:r>
          </w:p>
          <w:p>
            <w:pPr>
              <w:widowControl/>
              <w:jc w:val="left"/>
              <w:rPr>
                <w:rFonts w:ascii="Arial" w:hAnsi="Arial" w:cs="Arial"/>
                <w:kern w:val="0"/>
                <w:sz w:val="18"/>
                <w:szCs w:val="18"/>
              </w:rPr>
            </w:pPr>
            <w:r>
              <w:rPr>
                <w:rFonts w:ascii="Arial" w:hAnsi="Arial" w:cs="Arial"/>
                <w:kern w:val="0"/>
                <w:sz w:val="18"/>
                <w:szCs w:val="18"/>
              </w:rPr>
              <w:t>生产班组长</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469" w:hRule="atLeast"/>
          <w:jc w:val="center"/>
        </w:trPr>
        <w:tc>
          <w:tcPr>
            <w:tcW w:w="1276" w:type="dxa"/>
            <w:vMerge w:val="continue"/>
            <w:vAlign w:val="center"/>
          </w:tcPr>
          <w:p>
            <w:pPr>
              <w:widowControl/>
              <w:jc w:val="center"/>
              <w:rPr>
                <w:rFonts w:ascii="Arial" w:hAnsi="Arial" w:cs="Arial"/>
                <w:kern w:val="0"/>
                <w:sz w:val="18"/>
                <w:szCs w:val="18"/>
              </w:rPr>
            </w:pPr>
          </w:p>
        </w:tc>
        <w:tc>
          <w:tcPr>
            <w:tcW w:w="1418" w:type="dxa"/>
            <w:vMerge w:val="continue"/>
            <w:vAlign w:val="center"/>
          </w:tcPr>
          <w:p>
            <w:pPr>
              <w:widowControl/>
              <w:jc w:val="left"/>
              <w:rPr>
                <w:rFonts w:ascii="Arial" w:hAnsi="Arial" w:cs="Arial"/>
                <w:kern w:val="0"/>
                <w:sz w:val="18"/>
                <w:szCs w:val="18"/>
              </w:rPr>
            </w:pPr>
          </w:p>
        </w:tc>
        <w:tc>
          <w:tcPr>
            <w:tcW w:w="3686" w:type="dxa"/>
            <w:vAlign w:val="center"/>
          </w:tcPr>
          <w:p>
            <w:pPr>
              <w:jc w:val="left"/>
              <w:rPr>
                <w:rFonts w:ascii="Arial" w:hAnsi="Arial" w:cs="Arial"/>
                <w:sz w:val="18"/>
                <w:szCs w:val="18"/>
                <w:highlight w:val="white"/>
              </w:rPr>
            </w:pPr>
            <w:r>
              <w:rPr>
                <w:rFonts w:ascii="Arial" w:hAnsi="Arial" w:cs="Arial"/>
                <w:sz w:val="18"/>
                <w:szCs w:val="18"/>
                <w:highlight w:val="white"/>
              </w:rPr>
              <w:t>2.故障报修</w:t>
            </w:r>
          </w:p>
        </w:tc>
        <w:tc>
          <w:tcPr>
            <w:tcW w:w="991" w:type="dxa"/>
            <w:vAlign w:val="center"/>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center"/>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24"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vAlign w:val="center"/>
          </w:tcPr>
          <w:p>
            <w:pPr>
              <w:widowControl/>
              <w:rPr>
                <w:rFonts w:ascii="Arial" w:hAnsi="Arial" w:cs="Arial"/>
                <w:kern w:val="0"/>
                <w:sz w:val="18"/>
                <w:szCs w:val="18"/>
              </w:rPr>
            </w:pPr>
            <w:r>
              <w:rPr>
                <w:rFonts w:ascii="Arial" w:hAnsi="Arial" w:cs="Arial"/>
                <w:kern w:val="0"/>
                <w:sz w:val="18"/>
                <w:szCs w:val="18"/>
              </w:rPr>
              <w:t>维修人员</w:t>
            </w:r>
          </w:p>
        </w:tc>
        <w:tc>
          <w:tcPr>
            <w:tcW w:w="3686" w:type="dxa"/>
          </w:tcPr>
          <w:p>
            <w:pPr>
              <w:numPr>
                <w:ilvl w:val="0"/>
                <w:numId w:val="49"/>
              </w:numPr>
              <w:jc w:val="left"/>
              <w:rPr>
                <w:rFonts w:ascii="Arial" w:hAnsi="Arial" w:cs="Arial"/>
                <w:sz w:val="18"/>
                <w:szCs w:val="18"/>
                <w:highlight w:val="white"/>
              </w:rPr>
            </w:pPr>
            <w:r>
              <w:rPr>
                <w:rFonts w:ascii="Arial" w:hAnsi="Arial" w:cs="Arial"/>
                <w:sz w:val="18"/>
                <w:szCs w:val="18"/>
                <w:highlight w:val="white"/>
              </w:rPr>
              <w:t>系统基本操作</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tcPr>
          <w:p>
            <w:pPr>
              <w:widowControl/>
              <w:jc w:val="left"/>
              <w:rPr>
                <w:rFonts w:ascii="Arial" w:hAnsi="Arial" w:cs="Arial"/>
                <w:kern w:val="0"/>
                <w:sz w:val="18"/>
                <w:szCs w:val="18"/>
              </w:rPr>
            </w:pPr>
            <w:r>
              <w:rPr>
                <w:rFonts w:ascii="Arial" w:hAnsi="Arial" w:cs="Arial"/>
                <w:kern w:val="0"/>
                <w:sz w:val="18"/>
                <w:szCs w:val="18"/>
              </w:rPr>
              <w:t>API技术顾问</w:t>
            </w:r>
          </w:p>
          <w:p>
            <w:pPr>
              <w:widowControl/>
              <w:rPr>
                <w:rFonts w:ascii="Arial" w:hAnsi="Arial" w:cs="Arial"/>
                <w:kern w:val="0"/>
                <w:sz w:val="18"/>
                <w:szCs w:val="18"/>
              </w:rPr>
            </w:pPr>
            <w:r>
              <w:rPr>
                <w:rFonts w:ascii="Arial" w:hAnsi="Arial" w:cs="Arial"/>
                <w:kern w:val="0"/>
                <w:sz w:val="18"/>
                <w:szCs w:val="18"/>
              </w:rPr>
              <w:t>机修人员</w:t>
            </w:r>
          </w:p>
          <w:p>
            <w:pPr>
              <w:widowControl/>
              <w:rPr>
                <w:rFonts w:ascii="Arial" w:hAnsi="Arial" w:cs="Arial"/>
                <w:kern w:val="0"/>
                <w:sz w:val="18"/>
                <w:szCs w:val="18"/>
              </w:rPr>
            </w:pPr>
            <w:r>
              <w:rPr>
                <w:rFonts w:ascii="Arial" w:hAnsi="Arial" w:cs="Arial"/>
                <w:kern w:val="0"/>
                <w:sz w:val="18"/>
                <w:szCs w:val="18"/>
              </w:rPr>
              <w:t>电气人员</w:t>
            </w:r>
          </w:p>
          <w:p>
            <w:pPr>
              <w:widowControl/>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2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vAlign w:val="center"/>
          </w:tcPr>
          <w:p>
            <w:pPr>
              <w:widowControl/>
              <w:jc w:val="center"/>
              <w:rPr>
                <w:rFonts w:ascii="Arial" w:hAnsi="Arial" w:cs="Arial"/>
                <w:kern w:val="0"/>
                <w:sz w:val="18"/>
                <w:szCs w:val="18"/>
              </w:rPr>
            </w:pPr>
          </w:p>
        </w:tc>
        <w:tc>
          <w:tcPr>
            <w:tcW w:w="3686" w:type="dxa"/>
          </w:tcPr>
          <w:p>
            <w:pPr>
              <w:numPr>
                <w:ilvl w:val="0"/>
                <w:numId w:val="49"/>
              </w:numPr>
              <w:jc w:val="left"/>
              <w:rPr>
                <w:rFonts w:ascii="Arial" w:hAnsi="Arial" w:cs="Arial"/>
                <w:sz w:val="18"/>
                <w:szCs w:val="18"/>
                <w:highlight w:val="white"/>
              </w:rPr>
            </w:pPr>
            <w:r>
              <w:rPr>
                <w:rFonts w:ascii="Arial" w:hAnsi="Arial" w:cs="Arial"/>
                <w:sz w:val="18"/>
                <w:szCs w:val="18"/>
                <w:highlight w:val="white"/>
              </w:rPr>
              <w:t>故障维修反馈</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25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numPr>
                <w:ilvl w:val="0"/>
                <w:numId w:val="49"/>
              </w:numPr>
              <w:jc w:val="left"/>
              <w:rPr>
                <w:rFonts w:ascii="Arial" w:hAnsi="Arial" w:cs="Arial"/>
                <w:sz w:val="18"/>
                <w:szCs w:val="18"/>
                <w:highlight w:val="white"/>
              </w:rPr>
            </w:pPr>
            <w:r>
              <w:rPr>
                <w:rFonts w:ascii="Arial" w:hAnsi="Arial" w:cs="Arial"/>
                <w:sz w:val="18"/>
                <w:szCs w:val="18"/>
                <w:highlight w:val="white"/>
              </w:rPr>
              <w:t>工单反馈</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20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numPr>
                <w:ilvl w:val="0"/>
                <w:numId w:val="49"/>
              </w:numPr>
              <w:jc w:val="left"/>
              <w:rPr>
                <w:rFonts w:ascii="Arial" w:hAnsi="Arial" w:cs="Arial"/>
                <w:sz w:val="18"/>
                <w:szCs w:val="18"/>
                <w:highlight w:val="white"/>
              </w:rPr>
            </w:pPr>
            <w:r>
              <w:rPr>
                <w:rFonts w:ascii="Arial" w:hAnsi="Arial" w:cs="Arial"/>
                <w:sz w:val="18"/>
                <w:szCs w:val="18"/>
                <w:highlight w:val="white"/>
              </w:rPr>
              <w:t>点巡检工作反馈</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16"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维修班长组</w:t>
            </w:r>
          </w:p>
        </w:tc>
        <w:tc>
          <w:tcPr>
            <w:tcW w:w="3686" w:type="dxa"/>
          </w:tcPr>
          <w:p>
            <w:pPr>
              <w:jc w:val="left"/>
              <w:rPr>
                <w:rFonts w:ascii="Arial" w:hAnsi="Arial" w:cs="Arial"/>
                <w:sz w:val="18"/>
                <w:szCs w:val="18"/>
                <w:highlight w:val="white"/>
              </w:rPr>
            </w:pPr>
            <w:r>
              <w:rPr>
                <w:rFonts w:ascii="Arial" w:hAnsi="Arial" w:cs="Arial"/>
                <w:sz w:val="18"/>
                <w:szCs w:val="18"/>
                <w:highlight w:val="white"/>
              </w:rPr>
              <w:t>1.系统基本操作</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jc w:val="left"/>
              <w:rPr>
                <w:rFonts w:ascii="Arial" w:hAnsi="Arial" w:cs="Arial"/>
                <w:kern w:val="0"/>
                <w:sz w:val="18"/>
                <w:szCs w:val="18"/>
                <w:lang w:val="da-DK"/>
              </w:rPr>
            </w:pPr>
            <w:r>
              <w:rPr>
                <w:rFonts w:ascii="Arial" w:hAnsi="Arial" w:cs="Arial"/>
                <w:kern w:val="0"/>
                <w:sz w:val="18"/>
                <w:szCs w:val="18"/>
              </w:rPr>
              <w:t>机修班长</w:t>
            </w:r>
          </w:p>
          <w:p>
            <w:pPr>
              <w:widowControl/>
              <w:jc w:val="left"/>
              <w:rPr>
                <w:rFonts w:ascii="Arial" w:hAnsi="Arial" w:cs="Arial"/>
                <w:kern w:val="0"/>
                <w:sz w:val="18"/>
                <w:szCs w:val="18"/>
                <w:lang w:val="da-DK"/>
              </w:rPr>
            </w:pPr>
            <w:r>
              <w:rPr>
                <w:rFonts w:ascii="Arial" w:hAnsi="Arial" w:cs="Arial"/>
                <w:kern w:val="0"/>
                <w:sz w:val="18"/>
                <w:szCs w:val="18"/>
              </w:rPr>
              <w:t>电气班长</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1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2.报修工单接收及打印</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3.计划工单接收及人员安排</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4.创建计划工单/外协工单</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28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5.工单反馈</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44"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tcPr>
          <w:p>
            <w:pPr>
              <w:widowControl/>
              <w:jc w:val="left"/>
              <w:rPr>
                <w:rFonts w:ascii="Arial" w:hAnsi="Arial" w:cs="Arial"/>
                <w:kern w:val="0"/>
                <w:sz w:val="18"/>
                <w:szCs w:val="18"/>
              </w:rPr>
            </w:pPr>
            <w:r>
              <w:rPr>
                <w:rFonts w:ascii="Arial" w:hAnsi="Arial" w:cs="Arial"/>
                <w:kern w:val="0"/>
                <w:sz w:val="18"/>
                <w:szCs w:val="18"/>
              </w:rPr>
              <w:t>计划工程师</w:t>
            </w:r>
          </w:p>
        </w:tc>
        <w:tc>
          <w:tcPr>
            <w:tcW w:w="3686" w:type="dxa"/>
          </w:tcPr>
          <w:p>
            <w:pPr>
              <w:jc w:val="left"/>
              <w:rPr>
                <w:rFonts w:ascii="Arial" w:hAnsi="Arial" w:cs="Arial"/>
                <w:sz w:val="18"/>
                <w:szCs w:val="18"/>
                <w:highlight w:val="white"/>
              </w:rPr>
            </w:pPr>
            <w:r>
              <w:rPr>
                <w:rFonts w:ascii="Arial" w:hAnsi="Arial" w:cs="Arial"/>
                <w:sz w:val="18"/>
                <w:szCs w:val="18"/>
                <w:highlight w:val="white"/>
              </w:rPr>
              <w:t>1.系统基本操作</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jc w:val="left"/>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jc w:val="left"/>
              <w:rPr>
                <w:rFonts w:ascii="Arial" w:hAnsi="Arial" w:cs="Arial"/>
                <w:kern w:val="0"/>
                <w:sz w:val="18"/>
                <w:szCs w:val="18"/>
                <w:lang w:val="da-DK"/>
              </w:rPr>
            </w:pPr>
            <w:r>
              <w:rPr>
                <w:rFonts w:ascii="Arial" w:hAnsi="Arial" w:cs="Arial"/>
                <w:kern w:val="0"/>
                <w:sz w:val="18"/>
                <w:szCs w:val="18"/>
              </w:rPr>
              <w:t>机械工程师</w:t>
            </w:r>
          </w:p>
          <w:p>
            <w:pPr>
              <w:widowControl/>
              <w:jc w:val="left"/>
              <w:rPr>
                <w:rFonts w:ascii="Arial" w:hAnsi="Arial" w:cs="Arial"/>
                <w:kern w:val="0"/>
                <w:sz w:val="18"/>
                <w:szCs w:val="18"/>
                <w:lang w:val="da-DK"/>
              </w:rPr>
            </w:pPr>
            <w:r>
              <w:rPr>
                <w:rFonts w:ascii="Arial" w:hAnsi="Arial" w:cs="Arial"/>
                <w:kern w:val="0"/>
                <w:sz w:val="18"/>
                <w:szCs w:val="18"/>
              </w:rPr>
              <w:t>电气工程师</w:t>
            </w:r>
          </w:p>
          <w:p>
            <w:pPr>
              <w:widowControl/>
              <w:jc w:val="left"/>
              <w:rPr>
                <w:rFonts w:ascii="Arial" w:hAnsi="Arial" w:cs="Arial"/>
                <w:kern w:val="0"/>
                <w:sz w:val="18"/>
                <w:szCs w:val="18"/>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44"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2.工单反馈检查</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3.工单维护</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4.计划工单资源计划更新</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5.巡检路线维护</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35"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6.设备相关基础数据维护</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272"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7.故障代码及作业指导维护</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68" w:hRule="atLeast"/>
          <w:jc w:val="center"/>
        </w:trPr>
        <w:tc>
          <w:tcPr>
            <w:tcW w:w="1276" w:type="dxa"/>
            <w:vMerge w:val="continue"/>
          </w:tcPr>
          <w:p>
            <w:pPr>
              <w:widowControl/>
              <w:jc w:val="left"/>
              <w:rPr>
                <w:rFonts w:ascii="Arial" w:hAnsi="Arial" w:cs="Arial"/>
                <w:kern w:val="0"/>
                <w:sz w:val="18"/>
                <w:szCs w:val="18"/>
              </w:rPr>
            </w:pPr>
          </w:p>
        </w:tc>
        <w:tc>
          <w:tcPr>
            <w:tcW w:w="1418" w:type="dxa"/>
            <w:vMerge w:val="restart"/>
            <w:vAlign w:val="center"/>
          </w:tcPr>
          <w:p>
            <w:pPr>
              <w:widowControl/>
              <w:jc w:val="left"/>
              <w:rPr>
                <w:rFonts w:ascii="Arial" w:hAnsi="Arial" w:cs="Arial"/>
                <w:kern w:val="0"/>
                <w:sz w:val="18"/>
                <w:szCs w:val="18"/>
              </w:rPr>
            </w:pPr>
            <w:r>
              <w:rPr>
                <w:rFonts w:ascii="Arial" w:hAnsi="Arial" w:cs="Arial"/>
                <w:kern w:val="0"/>
                <w:sz w:val="18"/>
                <w:szCs w:val="18"/>
              </w:rPr>
              <w:t>主管</w:t>
            </w:r>
          </w:p>
        </w:tc>
        <w:tc>
          <w:tcPr>
            <w:tcW w:w="3686" w:type="dxa"/>
          </w:tcPr>
          <w:p>
            <w:pPr>
              <w:jc w:val="left"/>
              <w:rPr>
                <w:rFonts w:ascii="Arial" w:hAnsi="Arial" w:cs="Arial"/>
                <w:sz w:val="18"/>
                <w:szCs w:val="18"/>
                <w:highlight w:val="white"/>
              </w:rPr>
            </w:pPr>
            <w:r>
              <w:rPr>
                <w:rFonts w:ascii="Arial" w:hAnsi="Arial" w:cs="Arial"/>
                <w:sz w:val="18"/>
                <w:szCs w:val="18"/>
                <w:highlight w:val="white"/>
              </w:rPr>
              <w:t>1.系统基本操作</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4</w:t>
            </w:r>
          </w:p>
        </w:tc>
        <w:tc>
          <w:tcPr>
            <w:tcW w:w="1403" w:type="dxa"/>
            <w:vMerge w:val="restart"/>
            <w:vAlign w:val="center"/>
          </w:tcPr>
          <w:p>
            <w:pPr>
              <w:widowControl/>
              <w:rPr>
                <w:rFonts w:ascii="Arial" w:hAnsi="Arial" w:cs="Arial"/>
                <w:kern w:val="0"/>
                <w:sz w:val="18"/>
                <w:szCs w:val="18"/>
                <w:lang w:val="da-DK"/>
              </w:rPr>
            </w:pPr>
            <w:r>
              <w:rPr>
                <w:rFonts w:ascii="Arial" w:hAnsi="Arial" w:cs="Arial"/>
                <w:kern w:val="0"/>
                <w:sz w:val="18"/>
                <w:szCs w:val="18"/>
                <w:lang w:val="da-DK"/>
              </w:rPr>
              <w:t>API</w:t>
            </w:r>
            <w:r>
              <w:rPr>
                <w:rFonts w:ascii="Arial" w:hAnsi="Arial" w:cs="Arial"/>
                <w:kern w:val="0"/>
                <w:sz w:val="18"/>
                <w:szCs w:val="18"/>
              </w:rPr>
              <w:t>技术顾问</w:t>
            </w:r>
          </w:p>
          <w:p>
            <w:pPr>
              <w:widowControl/>
              <w:rPr>
                <w:rFonts w:ascii="Arial" w:hAnsi="Arial" w:cs="Arial"/>
                <w:kern w:val="0"/>
                <w:sz w:val="18"/>
                <w:szCs w:val="18"/>
                <w:lang w:val="da-DK"/>
              </w:rPr>
            </w:pPr>
            <w:r>
              <w:rPr>
                <w:rFonts w:ascii="Arial" w:hAnsi="Arial" w:cs="Arial"/>
                <w:kern w:val="0"/>
                <w:sz w:val="18"/>
                <w:szCs w:val="18"/>
              </w:rPr>
              <w:t>机械或电气主管</w:t>
            </w:r>
          </w:p>
          <w:p>
            <w:pPr>
              <w:widowControl/>
              <w:rPr>
                <w:rFonts w:ascii="Arial" w:hAnsi="Arial" w:cs="Arial"/>
                <w:kern w:val="0"/>
                <w:sz w:val="18"/>
                <w:szCs w:val="18"/>
                <w:lang w:val="da-DK"/>
              </w:rPr>
            </w:pPr>
            <w:r>
              <w:rPr>
                <w:rFonts w:ascii="Arial" w:hAnsi="Arial" w:cs="Arial"/>
                <w:kern w:val="0"/>
                <w:sz w:val="18"/>
                <w:szCs w:val="18"/>
              </w:rPr>
              <w:t>系统管理员</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68" w:hRule="atLeast"/>
          <w:jc w:val="center"/>
        </w:trPr>
        <w:tc>
          <w:tcPr>
            <w:tcW w:w="1276" w:type="dxa"/>
            <w:vMerge w:val="continue"/>
          </w:tcPr>
          <w:p>
            <w:pPr>
              <w:widowControl/>
              <w:jc w:val="left"/>
              <w:rPr>
                <w:rFonts w:ascii="Arial" w:hAnsi="Arial" w:cs="Arial"/>
                <w:kern w:val="0"/>
                <w:sz w:val="18"/>
                <w:szCs w:val="18"/>
                <w:lang w:val="da-DK"/>
              </w:rPr>
            </w:pPr>
          </w:p>
        </w:tc>
        <w:tc>
          <w:tcPr>
            <w:tcW w:w="1418" w:type="dxa"/>
            <w:vMerge w:val="continue"/>
          </w:tcPr>
          <w:p>
            <w:pPr>
              <w:widowControl/>
              <w:jc w:val="left"/>
              <w:rPr>
                <w:rFonts w:ascii="Arial" w:hAnsi="Arial" w:cs="Arial"/>
                <w:kern w:val="0"/>
                <w:sz w:val="18"/>
                <w:szCs w:val="18"/>
                <w:lang w:val="da-DK"/>
              </w:rPr>
            </w:pPr>
          </w:p>
        </w:tc>
        <w:tc>
          <w:tcPr>
            <w:tcW w:w="3686" w:type="dxa"/>
          </w:tcPr>
          <w:p>
            <w:pPr>
              <w:autoSpaceDE w:val="0"/>
              <w:autoSpaceDN w:val="0"/>
              <w:adjustRightInd w:val="0"/>
              <w:jc w:val="left"/>
              <w:rPr>
                <w:rFonts w:ascii="Arial" w:hAnsi="Arial" w:cs="Arial"/>
                <w:sz w:val="18"/>
                <w:szCs w:val="18"/>
                <w:highlight w:val="white"/>
              </w:rPr>
            </w:pPr>
            <w:r>
              <w:rPr>
                <w:rFonts w:ascii="Arial" w:hAnsi="Arial" w:cs="Arial"/>
                <w:sz w:val="18"/>
                <w:szCs w:val="18"/>
                <w:highlight w:val="white"/>
              </w:rPr>
              <w:t>2.作业监视工单确认</w:t>
            </w:r>
          </w:p>
        </w:tc>
        <w:tc>
          <w:tcPr>
            <w:tcW w:w="991" w:type="dxa"/>
            <w:vAlign w:val="bottom"/>
          </w:tcPr>
          <w:p>
            <w:pPr>
              <w:widowControl/>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01"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3.计划工单审批</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cantSplit/>
          <w:trHeight w:val="306" w:hRule="atLeast"/>
          <w:jc w:val="center"/>
        </w:trPr>
        <w:tc>
          <w:tcPr>
            <w:tcW w:w="1276" w:type="dxa"/>
            <w:vMerge w:val="continue"/>
          </w:tcPr>
          <w:p>
            <w:pPr>
              <w:widowControl/>
              <w:jc w:val="left"/>
              <w:rPr>
                <w:rFonts w:ascii="Arial" w:hAnsi="Arial" w:cs="Arial"/>
                <w:kern w:val="0"/>
                <w:sz w:val="18"/>
                <w:szCs w:val="18"/>
              </w:rPr>
            </w:pPr>
          </w:p>
        </w:tc>
        <w:tc>
          <w:tcPr>
            <w:tcW w:w="1418" w:type="dxa"/>
            <w:vMerge w:val="continue"/>
          </w:tcPr>
          <w:p>
            <w:pPr>
              <w:widowControl/>
              <w:jc w:val="left"/>
              <w:rPr>
                <w:rFonts w:ascii="Arial" w:hAnsi="Arial" w:cs="Arial"/>
                <w:kern w:val="0"/>
                <w:sz w:val="18"/>
                <w:szCs w:val="18"/>
              </w:rPr>
            </w:pPr>
          </w:p>
        </w:tc>
        <w:tc>
          <w:tcPr>
            <w:tcW w:w="3686" w:type="dxa"/>
          </w:tcPr>
          <w:p>
            <w:pPr>
              <w:jc w:val="left"/>
              <w:rPr>
                <w:rFonts w:ascii="Arial" w:hAnsi="Arial" w:cs="Arial"/>
                <w:sz w:val="18"/>
                <w:szCs w:val="18"/>
                <w:highlight w:val="white"/>
              </w:rPr>
            </w:pPr>
            <w:r>
              <w:rPr>
                <w:rFonts w:ascii="Arial" w:hAnsi="Arial" w:cs="Arial"/>
                <w:sz w:val="18"/>
                <w:szCs w:val="18"/>
                <w:highlight w:val="white"/>
              </w:rPr>
              <w:t>4.计划工单人员计划安排</w:t>
            </w:r>
          </w:p>
        </w:tc>
        <w:tc>
          <w:tcPr>
            <w:tcW w:w="991" w:type="dxa"/>
            <w:vAlign w:val="bottom"/>
          </w:tcPr>
          <w:p>
            <w:pPr>
              <w:jc w:val="left"/>
              <w:rPr>
                <w:rFonts w:ascii="Arial" w:hAnsi="Arial" w:cs="Arial"/>
                <w:kern w:val="0"/>
                <w:sz w:val="18"/>
                <w:szCs w:val="18"/>
              </w:rPr>
            </w:pPr>
            <w:r>
              <w:rPr>
                <w:rFonts w:ascii="Arial" w:hAnsi="Arial" w:cs="Arial"/>
                <w:kern w:val="0"/>
                <w:sz w:val="18"/>
                <w:szCs w:val="18"/>
              </w:rPr>
              <w:t>2</w:t>
            </w:r>
          </w:p>
        </w:tc>
        <w:tc>
          <w:tcPr>
            <w:tcW w:w="1403" w:type="dxa"/>
            <w:vMerge w:val="continue"/>
            <w:vAlign w:val="bottom"/>
          </w:tcPr>
          <w:p>
            <w:pPr>
              <w:widowControl/>
              <w:jc w:val="left"/>
              <w:rPr>
                <w:rFonts w:ascii="Arial" w:hAnsi="Arial" w:cs="Arial"/>
                <w:kern w:val="0"/>
                <w:sz w:val="18"/>
                <w:szCs w:val="18"/>
              </w:rPr>
            </w:pPr>
          </w:p>
        </w:tc>
      </w:tr>
    </w:tbl>
    <w:p>
      <w:pPr>
        <w:rPr>
          <w:rFonts w:ascii="Arial" w:hAnsi="Arial" w:cs="Arial"/>
          <w:b/>
          <w:bCs/>
          <w:sz w:val="28"/>
          <w:szCs w:val="28"/>
        </w:rPr>
      </w:pPr>
    </w:p>
    <w:p>
      <w:pPr>
        <w:pStyle w:val="18"/>
        <w:ind w:firstLine="420" w:firstLineChars="200"/>
        <w:rPr>
          <w:rFonts w:ascii="宋体" w:hAnsi="宋体"/>
          <w:kern w:val="21"/>
          <w:sz w:val="21"/>
          <w:szCs w:val="21"/>
          <w:lang w:val="en-GB" w:eastAsia="zh-CN"/>
        </w:rPr>
      </w:pPr>
    </w:p>
    <w:p>
      <w:pPr>
        <w:pStyle w:val="3"/>
        <w:rPr>
          <w:lang w:val="en-GB"/>
        </w:rPr>
      </w:pPr>
      <w:bookmarkStart w:id="285" w:name="_Toc28897"/>
      <w:bookmarkStart w:id="286" w:name="_Toc1409"/>
      <w:bookmarkStart w:id="287" w:name="_Toc528659854"/>
      <w:bookmarkStart w:id="288" w:name="_Toc30765"/>
      <w:bookmarkStart w:id="289" w:name="_Toc32061"/>
      <w:bookmarkStart w:id="290" w:name="_Toc536270577"/>
      <w:r>
        <w:rPr>
          <w:rFonts w:hint="eastAsia"/>
        </w:rPr>
        <w:t>5</w:t>
      </w:r>
      <w:r>
        <w:rPr>
          <w:rFonts w:hint="eastAsia"/>
          <w:lang w:val="en-GB"/>
        </w:rPr>
        <w:t>.5 项目交付</w:t>
      </w:r>
      <w:bookmarkEnd w:id="285"/>
      <w:bookmarkEnd w:id="286"/>
      <w:bookmarkEnd w:id="287"/>
      <w:bookmarkEnd w:id="288"/>
      <w:bookmarkEnd w:id="289"/>
      <w:bookmarkEnd w:id="290"/>
    </w:p>
    <w:p>
      <w:pPr>
        <w:pStyle w:val="4"/>
        <w:rPr>
          <w:rFonts w:ascii="Arial" w:hAnsi="Arial" w:cs="Arial"/>
          <w:sz w:val="30"/>
          <w:szCs w:val="30"/>
        </w:rPr>
      </w:pPr>
      <w:bookmarkStart w:id="291" w:name="_Toc489282612"/>
      <w:r>
        <w:rPr>
          <w:rFonts w:hint="eastAsia" w:ascii="Arial" w:hAnsi="Arial" w:cs="Arial"/>
          <w:sz w:val="30"/>
          <w:szCs w:val="30"/>
        </w:rPr>
        <w:t>5.5.1验收标准</w:t>
      </w:r>
      <w:bookmarkEnd w:id="291"/>
    </w:p>
    <w:p>
      <w:pPr>
        <w:widowControl/>
        <w:tabs>
          <w:tab w:val="left" w:pos="1276"/>
          <w:tab w:val="left" w:pos="1701"/>
          <w:tab w:val="left" w:pos="3686"/>
          <w:tab w:val="right" w:pos="6804"/>
          <w:tab w:val="right" w:pos="7655"/>
        </w:tabs>
        <w:spacing w:after="312" w:afterLines="100" w:line="360" w:lineRule="auto"/>
        <w:ind w:left="283" w:leftChars="135" w:firstLine="420" w:firstLineChars="200"/>
        <w:rPr>
          <w:rFonts w:ascii="Arial" w:hAnsi="Arial" w:cs="Arial"/>
          <w:kern w:val="0"/>
          <w:szCs w:val="21"/>
        </w:rPr>
      </w:pPr>
      <w:r>
        <w:rPr>
          <w:rFonts w:ascii="Arial" w:hAnsi="Arial" w:cs="Arial"/>
          <w:kern w:val="0"/>
          <w:szCs w:val="21"/>
        </w:rPr>
        <w:t>本项目的验收在完成需求规格说明书定义的工作并满3个月试运行后进行，验收小组由甲方和乙方共同组成。由乙方提供验收方案、由甲方提供测试数据，经双方确认后进行应用系统验收，由乙方提交系统验收报告，并组织验收会议双方签署项目验收合格证书。</w:t>
      </w:r>
    </w:p>
    <w:p>
      <w:pPr>
        <w:pStyle w:val="155"/>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 w:val="21"/>
          <w:szCs w:val="21"/>
          <w:lang w:eastAsia="zh-CN"/>
        </w:rPr>
        <w:t>验收标准</w:t>
      </w:r>
      <w:r>
        <w:rPr>
          <w:rFonts w:ascii="Arial" w:hAnsi="Arial" w:cs="Arial"/>
          <w:sz w:val="21"/>
          <w:szCs w:val="21"/>
          <w:lang w:eastAsia="zh-CN" w:bidi="ar-SA"/>
        </w:rPr>
        <w:t>以需求规格说明书的实施内容、考核指标为基本依据。系统必须包含以下功能：</w:t>
      </w:r>
    </w:p>
    <w:p>
      <w:pPr>
        <w:pStyle w:val="155"/>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bCs/>
          <w:kern w:val="2"/>
          <w:szCs w:val="24"/>
          <w:lang w:eastAsia="zh-CN" w:bidi="ar-SA"/>
        </w:rPr>
        <w:t>设备台账管理：</w:t>
      </w:r>
      <w:r>
        <w:rPr>
          <w:rFonts w:ascii="Arial" w:hAnsi="Arial" w:cs="Arial"/>
          <w:color w:val="000000"/>
          <w:sz w:val="21"/>
          <w:szCs w:val="21"/>
          <w:lang w:eastAsia="zh-CN"/>
        </w:rPr>
        <w:t>建立设备台账管理，包括设备基础数据的维护，设备信息字段可自定义修改；提供多维度的查询方式：包括列表查询、结构树查询、图形导航查询；支持设备基础数据的EXCEL导入；支持设备结构层次划分，新建设备选择功能位置可自动关联至结构树；设备结构树不仅要覆盖一期项目公司、工厂，要求覆盖全集团制造公司、分厂备件数据管理；支持设备按重要程度、管理要求、结构功能进行设备分类；</w:t>
      </w:r>
    </w:p>
    <w:p>
      <w:pPr>
        <w:pStyle w:val="155"/>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设备资料管理：</w:t>
      </w:r>
      <w:r>
        <w:rPr>
          <w:rFonts w:ascii="Arial" w:hAnsi="Arial" w:cs="Arial"/>
          <w:color w:val="000000"/>
          <w:sz w:val="21"/>
          <w:szCs w:val="21"/>
          <w:lang w:eastAsia="zh-CN"/>
        </w:rPr>
        <w:t>支持设备与文档资料关联，可以通过设备结构树查看文档，并能在移动端进行查看；设备文档支持常见文档格式，包括OFFICE文件、PDF文件、CAD文件、常见图片格式，以及常见视频格式；</w:t>
      </w:r>
    </w:p>
    <w:p>
      <w:pPr>
        <w:pStyle w:val="155"/>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知识库管理：</w:t>
      </w:r>
      <w:r>
        <w:rPr>
          <w:rFonts w:ascii="Arial" w:hAnsi="Arial" w:cs="Arial"/>
          <w:color w:val="000000"/>
          <w:sz w:val="21"/>
          <w:szCs w:val="21"/>
          <w:lang w:eastAsia="zh-CN"/>
        </w:rPr>
        <w:t>设备知识库包括设备的故障体系、标准维修库、维修技术人员技能知识库管理，具体功能如下：</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建立集团标准故障代码管理体系，包括故障现象、原因、措施等，并且三者之间要有相互间的关联双向查询；</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通过故障代码管理体系和积累的维修记录为设备建立维修知识库、案例库，</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能实现查看集团内同类设备，类似故障的维修维护历史，为新员工维护工作提供相关业务支持；能够将设备故障典型案例上传及分类查询；</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能实现维修技术人员技能知识矩阵管理，为员工提供日常工作所需的各项技能并根据员工当年所掌握的技能情况进行评定分级，以找出每位员工所最适合的技能或专长；</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能对每位设备管理维护人员的在知识交流共享平台的参与度，知识分享贡献度，活跃度等依据制定的标准以积分的形式评定分级。</w:t>
      </w:r>
    </w:p>
    <w:p>
      <w:pPr>
        <w:pStyle w:val="155"/>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设备工单管理：</w:t>
      </w:r>
      <w:r>
        <w:rPr>
          <w:rFonts w:ascii="Arial" w:hAnsi="Arial" w:cs="Arial"/>
          <w:color w:val="000000"/>
          <w:sz w:val="21"/>
          <w:szCs w:val="21"/>
          <w:lang w:eastAsia="zh-CN"/>
        </w:rPr>
        <w:t>工单类型包括预防性维修、预见性维修、计划检修、故障、点检、周检、和5S检查、润滑、项目、外包/合同等。工单类型可自定义修改及增减。各类工单支持流程审批和移动处理，并且需要包含以下内容：</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支持故障工单移动报修和移动处理；</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工单可以按照各种状态自动以不同颜色滚动显示；</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实现通过设备监控系统自动报修；</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故障工单生成时，可根据排版情况和维修分类自动推送给相应的维修人员；</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18"/>
        </w:rPr>
        <w:t>故障工单回复能通过故障体系快速回复</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当维修工单所需备件不足时，可在工单界面快速驱动备件采购申请；</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典型故障维修工单可一键生成标准维修库；</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可利用标准作业库在维修工单处理时快速策划，包括人、财、物等资源</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预防性维护可根据日历周期和仪表读数生成维护工单，并且需支持人员、备件等资源的可用性分析，合理安排维护工作；</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维护工单自动生成后，可根据实际情况进行调整；</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维护工单具有维护到期的提醒功能，可自定义调整提醒时间；</w:t>
      </w:r>
    </w:p>
    <w:p>
      <w:pPr>
        <w:widowControl/>
        <w:numPr>
          <w:ilvl w:val="0"/>
          <w:numId w:val="57"/>
        </w:numPr>
        <w:spacing w:line="360" w:lineRule="auto"/>
        <w:jc w:val="left"/>
        <w:rPr>
          <w:rFonts w:ascii="Arial" w:hAnsi="Arial" w:cs="Arial"/>
          <w:color w:val="000000"/>
          <w:szCs w:val="18"/>
        </w:rPr>
      </w:pPr>
      <w:r>
        <w:rPr>
          <w:rFonts w:ascii="Arial" w:hAnsi="Arial" w:cs="Arial"/>
          <w:color w:val="000000"/>
          <w:szCs w:val="18"/>
        </w:rPr>
        <w:t>对于外协维修的，同样按照故障维修的流程进行管理，需要进行回复维修工单，且需要在故障报修工单中体现外协维修的相关信息（包括厂家信息、维修质保期等）；</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工单支持通过设备BOM进行快速备件策划；</w:t>
      </w:r>
    </w:p>
    <w:p>
      <w:pPr>
        <w:pStyle w:val="155"/>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设备维护人员管理：</w:t>
      </w:r>
      <w:r>
        <w:rPr>
          <w:rFonts w:ascii="Arial" w:hAnsi="Arial" w:cs="Arial"/>
          <w:color w:val="000000"/>
          <w:sz w:val="21"/>
          <w:szCs w:val="21"/>
          <w:lang w:eastAsia="zh-CN"/>
        </w:rPr>
        <w:t>能实现人员的基本信息、岗位、技能、培训等相关管理。</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建立集团设备管理人才培养计划，将人员培训课程和对应人员岗位的要求相连接。</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实现将维护任务与设备、操作步骤、安全要求、人员资质要求等连接起来。</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通过分析和综合就可以确定该人员岗位所需要的知识、经验、技能和资质和证书，以及所需要的教育、培训、训练、考核和认证。</w:t>
      </w:r>
    </w:p>
    <w:p>
      <w:pPr>
        <w:pStyle w:val="155"/>
        <w:snapToGrid w:val="0"/>
        <w:spacing w:before="156" w:beforeLines="50" w:beforeAutospacing="0" w:after="0" w:afterAutospacing="0" w:line="360" w:lineRule="auto"/>
        <w:ind w:firstLine="482"/>
        <w:rPr>
          <w:rFonts w:ascii="Arial" w:hAnsi="Arial" w:cs="Arial"/>
          <w:b/>
          <w:color w:val="000000"/>
          <w:sz w:val="21"/>
          <w:szCs w:val="21"/>
          <w:lang w:eastAsia="zh-CN"/>
        </w:rPr>
      </w:pPr>
      <w:r>
        <w:rPr>
          <w:rFonts w:ascii="Arial" w:hAnsi="Arial" w:cs="Arial"/>
          <w:b/>
          <w:color w:val="000000"/>
          <w:szCs w:val="21"/>
          <w:lang w:eastAsia="zh-CN"/>
        </w:rPr>
        <w:t>项目管理：</w:t>
      </w:r>
      <w:r>
        <w:rPr>
          <w:rFonts w:ascii="Arial" w:hAnsi="Arial" w:cs="Arial"/>
          <w:color w:val="000000"/>
          <w:sz w:val="21"/>
          <w:szCs w:val="21"/>
          <w:lang w:eastAsia="zh-CN"/>
        </w:rPr>
        <w:t>系统具有单独模块对包括年修、大修、技术改造、新建项目等进行独立管理，具体工作如项目预算，成本控制追踪，项目时间计划安排，项目工单管理，子项目，项目历史分析等。</w:t>
      </w:r>
    </w:p>
    <w:p>
      <w:pPr>
        <w:pStyle w:val="155"/>
        <w:snapToGrid w:val="0"/>
        <w:spacing w:before="156" w:beforeLines="50" w:beforeAutospacing="0" w:after="0" w:afterAutospacing="0" w:line="360" w:lineRule="auto"/>
        <w:ind w:firstLine="482"/>
        <w:rPr>
          <w:rFonts w:ascii="Arial" w:hAnsi="Arial" w:cs="Arial"/>
          <w:b/>
          <w:color w:val="000000"/>
          <w:sz w:val="21"/>
          <w:szCs w:val="21"/>
          <w:lang w:eastAsia="zh-CN"/>
        </w:rPr>
      </w:pPr>
      <w:r>
        <w:rPr>
          <w:rFonts w:ascii="Arial" w:hAnsi="Arial" w:cs="Arial"/>
          <w:b/>
          <w:color w:val="000000"/>
          <w:szCs w:val="21"/>
          <w:lang w:eastAsia="zh-CN"/>
        </w:rPr>
        <w:t>备件管理：</w:t>
      </w:r>
      <w:r>
        <w:rPr>
          <w:rFonts w:ascii="Arial" w:hAnsi="Arial" w:cs="Arial"/>
          <w:color w:val="000000"/>
          <w:sz w:val="21"/>
          <w:szCs w:val="21"/>
          <w:lang w:eastAsia="zh-CN"/>
        </w:rPr>
        <w:t>包括备件的基础信息管理、库存管理、出入库管理、采购管理，具体功能如下：</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在系统建立设备的BOM管理，并且备件和设备可以双向查询；</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可根据安全库存自动生成采购计划或者采购订单</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可从工单生成备件预留，并且可以从工单触发备件的采购计划或者采购订单</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具有呆滞备件的提醒功能，提醒条件和提醒周期可自定义设置；</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定时接收SAPERP备件库存数据，当两者库存数据不一致时，自动发送消息给相关人员。</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支持基地间的备件调拨功能。现有阶段备件调拨在SAPERP完成，系统根据接收的数据自动生成调拨记录；</w:t>
      </w:r>
    </w:p>
    <w:p>
      <w:pPr>
        <w:pStyle w:val="155"/>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报表管理：</w:t>
      </w:r>
      <w:r>
        <w:rPr>
          <w:rFonts w:ascii="Arial" w:hAnsi="Arial" w:cs="Arial"/>
          <w:color w:val="000000"/>
          <w:sz w:val="21"/>
          <w:szCs w:val="21"/>
          <w:lang w:eastAsia="zh-CN"/>
        </w:rPr>
        <w:t>报表采用帆软报表平台，完成需求规格说明书中所列的所有报表，并具备以下功能：</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报表可按业务单元进行分类；</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报表需具备超链功能，如集团查看基地报表，可链接查看各分厂或车间报表</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要求报表具有灵活的权限配置，不同角色查看不同报表；</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报表需支持图形化，如折线图、饼状图、仪表盘、柱状图等；</w:t>
      </w:r>
    </w:p>
    <w:p>
      <w:pPr>
        <w:widowControl/>
        <w:numPr>
          <w:ilvl w:val="0"/>
          <w:numId w:val="57"/>
        </w:numPr>
        <w:spacing w:line="360" w:lineRule="auto"/>
        <w:jc w:val="left"/>
        <w:rPr>
          <w:rFonts w:ascii="Arial" w:hAnsi="Arial" w:cs="Arial"/>
          <w:color w:val="000000"/>
          <w:szCs w:val="21"/>
        </w:rPr>
      </w:pPr>
      <w:r>
        <w:rPr>
          <w:rFonts w:ascii="Arial" w:hAnsi="Arial" w:cs="Arial"/>
          <w:color w:val="000000"/>
          <w:szCs w:val="21"/>
        </w:rPr>
        <w:t>报表可按要求定时以邮件形式推送给相关管理人员；</w:t>
      </w:r>
    </w:p>
    <w:p>
      <w:pPr>
        <w:pStyle w:val="155"/>
        <w:snapToGrid w:val="0"/>
        <w:spacing w:before="156" w:beforeLines="50" w:beforeAutospacing="0" w:after="0" w:afterAutospacing="0" w:line="360" w:lineRule="auto"/>
        <w:ind w:firstLine="482"/>
        <w:rPr>
          <w:rFonts w:ascii="Arial" w:hAnsi="Arial" w:cs="Arial"/>
          <w:color w:val="000000"/>
          <w:sz w:val="21"/>
          <w:szCs w:val="21"/>
          <w:lang w:eastAsia="zh-CN"/>
        </w:rPr>
      </w:pPr>
      <w:r>
        <w:rPr>
          <w:rFonts w:ascii="Arial" w:hAnsi="Arial" w:cs="Arial"/>
          <w:b/>
          <w:color w:val="000000"/>
          <w:szCs w:val="21"/>
          <w:lang w:eastAsia="zh-CN"/>
        </w:rPr>
        <w:t>接口管理</w:t>
      </w:r>
      <w:r>
        <w:rPr>
          <w:rFonts w:ascii="Arial" w:hAnsi="Arial" w:cs="Arial"/>
          <w:color w:val="000000"/>
          <w:szCs w:val="21"/>
          <w:lang w:eastAsia="zh-CN"/>
        </w:rPr>
        <w:t>：</w:t>
      </w:r>
      <w:r>
        <w:rPr>
          <w:rFonts w:ascii="Arial" w:hAnsi="Arial" w:cs="Arial"/>
          <w:color w:val="000000"/>
          <w:sz w:val="21"/>
          <w:szCs w:val="21"/>
          <w:lang w:eastAsia="zh-CN"/>
        </w:rPr>
        <w:t>完成与SAPERP、OA的数据交互，可支持实时或定时传送数据，定时传送频率可在不影响系统使用情况下进行快速调整。需完成与各系统数据交互详情如下</w:t>
      </w:r>
    </w:p>
    <w:p>
      <w:pPr>
        <w:pStyle w:val="155"/>
        <w:numPr>
          <w:ilvl w:val="0"/>
          <w:numId w:val="58"/>
        </w:numPr>
        <w:snapToGrid w:val="0"/>
        <w:spacing w:before="156" w:beforeLines="50" w:beforeAutospacing="0" w:after="0" w:afterAutospacing="0" w:line="360" w:lineRule="auto"/>
        <w:rPr>
          <w:rFonts w:ascii="Arial" w:hAnsi="Arial" w:cs="Arial"/>
          <w:color w:val="000000"/>
          <w:sz w:val="21"/>
          <w:szCs w:val="21"/>
          <w:lang w:eastAsia="zh-CN"/>
        </w:rPr>
      </w:pPr>
      <w:r>
        <w:rPr>
          <w:rFonts w:hint="eastAsia" w:ascii="Arial" w:hAnsi="Arial" w:cs="Arial"/>
          <w:color w:val="000000"/>
          <w:sz w:val="21"/>
          <w:szCs w:val="21"/>
          <w:lang w:eastAsia="zh-CN"/>
        </w:rPr>
        <w:t>ERP接口</w:t>
      </w:r>
      <w:r>
        <w:rPr>
          <w:rFonts w:ascii="Arial" w:hAnsi="Arial" w:cs="Arial"/>
          <w:color w:val="000000"/>
          <w:sz w:val="21"/>
          <w:szCs w:val="21"/>
          <w:lang w:eastAsia="zh-CN"/>
        </w:rPr>
        <w:t>：</w:t>
      </w:r>
    </w:p>
    <w:p>
      <w:pPr>
        <w:pStyle w:val="127"/>
        <w:numPr>
          <w:ilvl w:val="0"/>
          <w:numId w:val="58"/>
        </w:numPr>
        <w:spacing w:line="360" w:lineRule="auto"/>
        <w:ind w:firstLineChars="0"/>
        <w:rPr>
          <w:rFonts w:ascii="Arial" w:hAnsi="Arial" w:cs="Arial"/>
          <w:bCs/>
          <w:color w:val="000000"/>
          <w:sz w:val="24"/>
          <w:szCs w:val="24"/>
        </w:rPr>
      </w:pPr>
      <w:r>
        <w:rPr>
          <w:rFonts w:ascii="Arial" w:hAnsi="Arial" w:cs="Arial"/>
          <w:bCs/>
          <w:color w:val="000000"/>
          <w:sz w:val="24"/>
          <w:szCs w:val="24"/>
        </w:rPr>
        <w:t>API oT</w:t>
      </w:r>
      <w:r>
        <w:rPr>
          <w:rFonts w:hint="eastAsia" w:ascii="Arial" w:hAnsi="Arial" w:cs="Arial"/>
          <w:bCs/>
          <w:color w:val="000000"/>
          <w:sz w:val="24"/>
          <w:szCs w:val="24"/>
        </w:rPr>
        <w:t>设备台账信息设备编号，设备名称，设备状态，规格型号，制造商，出厂编号，出厂日期，启用日期，原值，工厂号等信息可以推送给</w:t>
      </w:r>
      <w:r>
        <w:rPr>
          <w:rFonts w:ascii="Arial" w:hAnsi="Arial" w:cs="Arial"/>
          <w:bCs/>
          <w:color w:val="000000"/>
          <w:sz w:val="24"/>
          <w:szCs w:val="24"/>
        </w:rPr>
        <w:t>SAPERP</w:t>
      </w:r>
      <w:r>
        <w:rPr>
          <w:rFonts w:hint="eastAsia" w:ascii="Arial" w:hAnsi="Arial" w:cs="Arial"/>
          <w:bCs/>
          <w:color w:val="000000"/>
          <w:sz w:val="24"/>
          <w:szCs w:val="24"/>
        </w:rPr>
        <w:t>。</w:t>
      </w:r>
      <w:r>
        <w:rPr>
          <w:rFonts w:ascii="Arial" w:hAnsi="Arial" w:cs="Arial"/>
          <w:bCs/>
          <w:color w:val="000000"/>
          <w:sz w:val="24"/>
          <w:szCs w:val="24"/>
        </w:rPr>
        <w:t>SAP ERP</w:t>
      </w:r>
      <w:r>
        <w:rPr>
          <w:rFonts w:hint="eastAsia" w:ascii="Arial" w:hAnsi="Arial" w:cs="Arial"/>
          <w:bCs/>
          <w:color w:val="000000"/>
          <w:sz w:val="24"/>
          <w:szCs w:val="24"/>
        </w:rPr>
        <w:t>定期将资产台账信息设备主资产号、原值、净值等信息同步给</w:t>
      </w:r>
      <w:r>
        <w:rPr>
          <w:rFonts w:ascii="Arial" w:hAnsi="Arial" w:cs="Arial"/>
          <w:bCs/>
          <w:color w:val="000000"/>
          <w:sz w:val="24"/>
          <w:szCs w:val="24"/>
        </w:rPr>
        <w:t>APIoT</w:t>
      </w:r>
      <w:r>
        <w:rPr>
          <w:rFonts w:hint="eastAsia" w:ascii="Arial" w:hAnsi="Arial" w:cs="Arial"/>
          <w:bCs/>
          <w:color w:val="000000"/>
          <w:sz w:val="24"/>
          <w:szCs w:val="24"/>
        </w:rPr>
        <w:t>。</w:t>
      </w:r>
      <w:r>
        <w:rPr>
          <w:rFonts w:ascii="Arial" w:hAnsi="Arial" w:cs="Arial"/>
          <w:bCs/>
          <w:color w:val="000000"/>
          <w:sz w:val="24"/>
          <w:szCs w:val="24"/>
        </w:rPr>
        <w:t>.</w:t>
      </w:r>
    </w:p>
    <w:p>
      <w:pPr>
        <w:pStyle w:val="155"/>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 xml:space="preserve">   </w:t>
      </w:r>
      <w:r>
        <w:rPr>
          <w:rFonts w:hint="eastAsia" w:ascii="Arial" w:hAnsi="Arial" w:cs="Arial"/>
          <w:color w:val="000000"/>
          <w:sz w:val="21"/>
          <w:szCs w:val="21"/>
          <w:lang w:eastAsia="zh-CN"/>
        </w:rPr>
        <w:t>详见4.10.1</w:t>
      </w:r>
    </w:p>
    <w:p>
      <w:pPr>
        <w:pStyle w:val="155"/>
        <w:numPr>
          <w:ilvl w:val="0"/>
          <w:numId w:val="58"/>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OA</w:t>
      </w:r>
      <w:r>
        <w:rPr>
          <w:rFonts w:hint="eastAsia" w:ascii="Arial" w:hAnsi="Arial" w:cs="Arial"/>
          <w:color w:val="000000"/>
          <w:sz w:val="21"/>
          <w:szCs w:val="21"/>
          <w:lang w:eastAsia="zh-CN"/>
        </w:rPr>
        <w:t>接口</w:t>
      </w:r>
    </w:p>
    <w:p>
      <w:pPr>
        <w:pStyle w:val="155"/>
        <w:numPr>
          <w:ilvl w:val="0"/>
          <w:numId w:val="59"/>
        </w:numPr>
        <w:snapToGrid w:val="0"/>
        <w:spacing w:before="156" w:beforeLines="50" w:beforeAutospacing="0" w:after="0" w:afterAutospacing="0" w:line="360" w:lineRule="auto"/>
        <w:ind w:left="926" w:leftChars="441"/>
        <w:rPr>
          <w:rFonts w:ascii="Arial" w:hAnsi="Arial" w:cs="Arial"/>
          <w:color w:val="000000"/>
          <w:sz w:val="21"/>
          <w:szCs w:val="21"/>
          <w:lang w:eastAsia="zh-CN"/>
        </w:rPr>
      </w:pPr>
      <w:r>
        <w:rPr>
          <w:rFonts w:hint="eastAsia" w:ascii="Arial" w:hAnsi="Arial" w:cs="Arial"/>
          <w:color w:val="000000"/>
          <w:sz w:val="21"/>
          <w:szCs w:val="21"/>
          <w:lang w:eastAsia="zh-CN"/>
        </w:rPr>
        <w:t>APIoT</w:t>
      </w:r>
      <w:r>
        <w:rPr>
          <w:rFonts w:ascii="Arial" w:hAnsi="Arial" w:cs="Arial"/>
          <w:color w:val="000000"/>
          <w:sz w:val="21"/>
          <w:szCs w:val="21"/>
          <w:lang w:eastAsia="zh-CN"/>
        </w:rPr>
        <w:t xml:space="preserve"> </w:t>
      </w:r>
      <w:r>
        <w:rPr>
          <w:rFonts w:hint="eastAsia" w:ascii="Arial" w:hAnsi="Arial" w:cs="Arial"/>
          <w:color w:val="000000"/>
          <w:sz w:val="21"/>
          <w:szCs w:val="21"/>
          <w:lang w:eastAsia="zh-CN"/>
        </w:rPr>
        <w:t>自有A</w:t>
      </w:r>
      <w:r>
        <w:rPr>
          <w:rFonts w:ascii="Arial" w:hAnsi="Arial" w:cs="Arial"/>
          <w:color w:val="000000"/>
          <w:sz w:val="21"/>
          <w:szCs w:val="21"/>
          <w:lang w:eastAsia="zh-CN"/>
        </w:rPr>
        <w:t>PP</w:t>
      </w:r>
      <w:r>
        <w:rPr>
          <w:rFonts w:hint="eastAsia" w:ascii="Arial" w:hAnsi="Arial" w:cs="Arial"/>
          <w:color w:val="000000"/>
          <w:sz w:val="21"/>
          <w:szCs w:val="21"/>
          <w:lang w:eastAsia="zh-CN"/>
        </w:rPr>
        <w:t>通过轻接口的方式融入</w:t>
      </w:r>
      <w:r>
        <w:rPr>
          <w:rFonts w:ascii="Arial" w:hAnsi="Arial" w:cs="Arial"/>
          <w:color w:val="000000"/>
          <w:sz w:val="21"/>
          <w:szCs w:val="21"/>
          <w:lang w:eastAsia="zh-CN"/>
        </w:rPr>
        <w:t>OA</w:t>
      </w:r>
      <w:r>
        <w:rPr>
          <w:rFonts w:hint="eastAsia" w:ascii="Arial" w:hAnsi="Arial" w:cs="Arial"/>
          <w:color w:val="000000"/>
          <w:sz w:val="21"/>
          <w:szCs w:val="21"/>
          <w:lang w:eastAsia="zh-CN"/>
        </w:rPr>
        <w:t>详见 4.10.2</w:t>
      </w:r>
    </w:p>
    <w:p>
      <w:pPr>
        <w:pStyle w:val="155"/>
        <w:snapToGrid w:val="0"/>
        <w:spacing w:before="156" w:beforeLines="50" w:beforeAutospacing="0" w:after="0" w:afterAutospacing="0" w:line="360" w:lineRule="auto"/>
        <w:ind w:left="926" w:firstLine="0"/>
        <w:rPr>
          <w:rFonts w:ascii="Arial" w:hAnsi="Arial" w:cs="Arial"/>
          <w:color w:val="000000"/>
          <w:sz w:val="21"/>
          <w:szCs w:val="21"/>
          <w:lang w:eastAsia="zh-CN"/>
        </w:rPr>
      </w:pPr>
    </w:p>
    <w:p>
      <w:pPr>
        <w:pStyle w:val="155"/>
        <w:snapToGrid w:val="0"/>
        <w:spacing w:before="156" w:beforeLines="50" w:beforeAutospacing="0" w:after="0" w:afterAutospacing="0" w:line="360" w:lineRule="auto"/>
        <w:rPr>
          <w:rFonts w:ascii="Arial" w:hAnsi="Arial" w:cs="Arial"/>
          <w:color w:val="000000"/>
          <w:sz w:val="22"/>
          <w:lang w:eastAsia="zh-CN"/>
        </w:rPr>
      </w:pPr>
      <w:r>
        <w:rPr>
          <w:rFonts w:ascii="Arial" w:hAnsi="Arial" w:cs="Arial"/>
          <w:b/>
          <w:color w:val="000000"/>
          <w:szCs w:val="21"/>
          <w:lang w:eastAsia="zh-CN"/>
        </w:rPr>
        <w:t>系统底层功能：</w:t>
      </w:r>
      <w:r>
        <w:rPr>
          <w:rFonts w:ascii="Arial" w:hAnsi="Arial" w:cs="Arial"/>
          <w:color w:val="000000"/>
          <w:sz w:val="21"/>
          <w:szCs w:val="21"/>
          <w:lang w:eastAsia="zh-CN"/>
        </w:rPr>
        <w:t>包</w:t>
      </w:r>
      <w:r>
        <w:rPr>
          <w:rFonts w:ascii="Arial" w:hAnsi="Arial" w:cs="Arial"/>
          <w:color w:val="000000"/>
          <w:sz w:val="22"/>
          <w:lang w:eastAsia="zh-CN"/>
        </w:rPr>
        <w:t>括界面配置、工作流设计、报表发布，以上功能进行对业务进行调整时，不得影响用户使用，并且无须客户端做任何操作。</w:t>
      </w:r>
    </w:p>
    <w:p>
      <w:pPr>
        <w:pStyle w:val="155"/>
        <w:numPr>
          <w:ilvl w:val="0"/>
          <w:numId w:val="60"/>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界面配置</w:t>
      </w:r>
    </w:p>
    <w:p>
      <w:pPr>
        <w:pStyle w:val="155"/>
        <w:numPr>
          <w:ilvl w:val="0"/>
          <w:numId w:val="61"/>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系统管理员可根据业务需求变更业务程序界面，包括界面字段位置的调整，字段信息的增加或减少</w:t>
      </w:r>
    </w:p>
    <w:p>
      <w:pPr>
        <w:pStyle w:val="155"/>
        <w:numPr>
          <w:ilvl w:val="0"/>
          <w:numId w:val="60"/>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工作流设计</w:t>
      </w:r>
    </w:p>
    <w:p>
      <w:pPr>
        <w:pStyle w:val="155"/>
        <w:numPr>
          <w:ilvl w:val="0"/>
          <w:numId w:val="62"/>
        </w:numPr>
        <w:snapToGrid w:val="0"/>
        <w:spacing w:before="156" w:beforeLines="50" w:beforeAutospacing="0" w:after="0" w:afterAutospacing="0" w:line="360" w:lineRule="auto"/>
        <w:rPr>
          <w:rFonts w:ascii="Arial" w:hAnsi="Arial" w:cs="Arial"/>
          <w:color w:val="000000"/>
          <w:sz w:val="21"/>
          <w:szCs w:val="21"/>
          <w:lang w:eastAsia="zh-CN"/>
        </w:rPr>
      </w:pPr>
      <w:r>
        <w:rPr>
          <w:rFonts w:ascii="Arial" w:hAnsi="Arial" w:cs="Arial"/>
          <w:color w:val="000000"/>
          <w:sz w:val="21"/>
          <w:szCs w:val="21"/>
          <w:lang w:eastAsia="zh-CN"/>
        </w:rPr>
        <w:t>流程推送对象可根据组织架构推送相关人员</w:t>
      </w:r>
    </w:p>
    <w:p>
      <w:pPr>
        <w:pStyle w:val="155"/>
        <w:snapToGrid w:val="0"/>
        <w:spacing w:before="156" w:beforeLines="50" w:beforeAutospacing="0" w:after="0" w:afterAutospacing="0" w:line="360" w:lineRule="auto"/>
        <w:rPr>
          <w:rFonts w:ascii="Arial" w:hAnsi="Arial" w:cs="Arial"/>
          <w:color w:val="000000"/>
          <w:sz w:val="21"/>
          <w:szCs w:val="21"/>
          <w:lang w:eastAsia="zh-CN"/>
        </w:rPr>
      </w:pPr>
    </w:p>
    <w:p>
      <w:pPr>
        <w:rPr>
          <w:rFonts w:ascii="Arial" w:hAnsi="Arial" w:cs="Arial"/>
        </w:rPr>
      </w:pPr>
    </w:p>
    <w:p>
      <w:pPr>
        <w:pStyle w:val="4"/>
        <w:rPr>
          <w:rFonts w:ascii="Arial" w:hAnsi="Arial" w:cs="Arial"/>
          <w:sz w:val="30"/>
          <w:szCs w:val="30"/>
        </w:rPr>
      </w:pPr>
      <w:bookmarkStart w:id="292" w:name="_Toc489282613"/>
      <w:r>
        <w:rPr>
          <w:rFonts w:hint="eastAsia" w:ascii="Arial" w:hAnsi="Arial" w:cs="Arial"/>
          <w:sz w:val="30"/>
          <w:szCs w:val="30"/>
        </w:rPr>
        <w:t>5.5.2项目实施进度情况</w:t>
      </w:r>
      <w:bookmarkEnd w:id="292"/>
    </w:p>
    <w:p>
      <w:pPr>
        <w:spacing w:line="360" w:lineRule="auto"/>
        <w:ind w:firstLine="424" w:firstLineChars="202"/>
        <w:rPr>
          <w:rFonts w:ascii="Arial" w:hAnsi="Arial" w:cs="Arial"/>
          <w:szCs w:val="21"/>
        </w:rPr>
      </w:pPr>
      <w:r>
        <w:rPr>
          <w:rFonts w:ascii="Arial" w:hAnsi="Arial" w:cs="Arial"/>
          <w:szCs w:val="21"/>
        </w:rPr>
        <w:t>实施计划包括项目启动、项目调研、数据收集准备、系统实施及测试（包括服务端安装、策略配置、终端安装、测试）、人员培训及系统试运行等几个阶段。整个项目主体实施在计划控制内进行。</w:t>
      </w:r>
    </w:p>
    <w:p>
      <w:pPr>
        <w:spacing w:line="360" w:lineRule="auto"/>
        <w:ind w:firstLine="424" w:firstLineChars="202"/>
        <w:rPr>
          <w:rFonts w:ascii="Arial" w:hAnsi="Arial" w:cs="Arial"/>
          <w:szCs w:val="21"/>
        </w:rPr>
      </w:pPr>
    </w:p>
    <w:tbl>
      <w:tblPr>
        <w:tblStyle w:val="41"/>
        <w:tblW w:w="860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
        <w:gridCol w:w="2035"/>
        <w:gridCol w:w="1864"/>
        <w:gridCol w:w="2236"/>
        <w:gridCol w:w="1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shd w:val="clear" w:color="auto" w:fill="C0C0C0"/>
            <w:vAlign w:val="center"/>
          </w:tcPr>
          <w:p>
            <w:pPr>
              <w:jc w:val="center"/>
              <w:rPr>
                <w:rFonts w:ascii="Arial" w:hAnsi="Arial" w:cs="Arial"/>
                <w:b/>
                <w:bCs/>
                <w:szCs w:val="21"/>
              </w:rPr>
            </w:pPr>
            <w:r>
              <w:rPr>
                <w:rFonts w:ascii="Arial" w:hAnsi="Arial" w:cs="Arial"/>
                <w:b/>
                <w:bCs/>
                <w:szCs w:val="21"/>
              </w:rPr>
              <w:t>序号</w:t>
            </w:r>
          </w:p>
        </w:tc>
        <w:tc>
          <w:tcPr>
            <w:tcW w:w="2035" w:type="dxa"/>
            <w:shd w:val="clear" w:color="auto" w:fill="C0C0C0"/>
            <w:vAlign w:val="center"/>
          </w:tcPr>
          <w:p>
            <w:pPr>
              <w:jc w:val="center"/>
              <w:rPr>
                <w:rFonts w:ascii="Arial" w:hAnsi="Arial" w:cs="Arial"/>
                <w:b/>
                <w:bCs/>
                <w:szCs w:val="21"/>
              </w:rPr>
            </w:pPr>
            <w:r>
              <w:rPr>
                <w:rFonts w:ascii="Arial" w:hAnsi="Arial" w:cs="Arial"/>
                <w:b/>
                <w:bCs/>
                <w:szCs w:val="21"/>
              </w:rPr>
              <w:t>阶段名称</w:t>
            </w:r>
          </w:p>
        </w:tc>
        <w:tc>
          <w:tcPr>
            <w:tcW w:w="1864" w:type="dxa"/>
            <w:shd w:val="clear" w:color="auto" w:fill="C0C0C0"/>
            <w:vAlign w:val="center"/>
          </w:tcPr>
          <w:p>
            <w:pPr>
              <w:jc w:val="center"/>
              <w:rPr>
                <w:rFonts w:ascii="Arial" w:hAnsi="Arial" w:cs="Arial"/>
                <w:b/>
                <w:bCs/>
                <w:szCs w:val="21"/>
              </w:rPr>
            </w:pPr>
            <w:r>
              <w:rPr>
                <w:rFonts w:ascii="Arial" w:hAnsi="Arial" w:cs="Arial"/>
                <w:b/>
                <w:bCs/>
                <w:szCs w:val="21"/>
              </w:rPr>
              <w:t>起止时间</w:t>
            </w:r>
          </w:p>
        </w:tc>
        <w:tc>
          <w:tcPr>
            <w:tcW w:w="2236" w:type="dxa"/>
            <w:shd w:val="clear" w:color="auto" w:fill="C0C0C0"/>
            <w:vAlign w:val="center"/>
          </w:tcPr>
          <w:p>
            <w:pPr>
              <w:jc w:val="center"/>
              <w:rPr>
                <w:rFonts w:ascii="Arial" w:hAnsi="Arial" w:cs="Arial"/>
                <w:b/>
                <w:bCs/>
                <w:szCs w:val="21"/>
              </w:rPr>
            </w:pPr>
            <w:r>
              <w:rPr>
                <w:rFonts w:ascii="Arial" w:hAnsi="Arial" w:cs="Arial"/>
                <w:b/>
                <w:bCs/>
                <w:szCs w:val="21"/>
              </w:rPr>
              <w:t>交付物</w:t>
            </w:r>
          </w:p>
        </w:tc>
        <w:tc>
          <w:tcPr>
            <w:tcW w:w="1494" w:type="dxa"/>
            <w:shd w:val="clear" w:color="auto" w:fill="C0C0C0"/>
            <w:vAlign w:val="center"/>
          </w:tcPr>
          <w:p>
            <w:pPr>
              <w:jc w:val="center"/>
              <w:rPr>
                <w:rFonts w:ascii="Arial" w:hAnsi="Arial" w:cs="Arial"/>
                <w:b/>
                <w:bCs/>
                <w:szCs w:val="21"/>
              </w:rPr>
            </w:pPr>
            <w:r>
              <w:rPr>
                <w:rFonts w:ascii="Arial" w:hAnsi="Arial" w:cs="Arial"/>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1</w:t>
            </w:r>
          </w:p>
        </w:tc>
        <w:tc>
          <w:tcPr>
            <w:tcW w:w="2035" w:type="dxa"/>
            <w:vAlign w:val="center"/>
          </w:tcPr>
          <w:p>
            <w:pPr>
              <w:jc w:val="left"/>
              <w:rPr>
                <w:rFonts w:ascii="Arial" w:hAnsi="Arial" w:cs="Arial"/>
                <w:szCs w:val="21"/>
              </w:rPr>
            </w:pPr>
            <w:r>
              <w:rPr>
                <w:rFonts w:ascii="Arial" w:hAnsi="Arial" w:cs="Arial"/>
                <w:szCs w:val="21"/>
              </w:rPr>
              <w:t>项目启动</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实施计划表</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jc w:val="center"/>
        </w:trPr>
        <w:tc>
          <w:tcPr>
            <w:tcW w:w="977" w:type="dxa"/>
            <w:vAlign w:val="center"/>
          </w:tcPr>
          <w:p>
            <w:pPr>
              <w:jc w:val="center"/>
              <w:rPr>
                <w:rFonts w:ascii="Arial" w:hAnsi="Arial" w:cs="Arial"/>
                <w:szCs w:val="21"/>
              </w:rPr>
            </w:pPr>
            <w:r>
              <w:rPr>
                <w:rFonts w:ascii="Arial" w:hAnsi="Arial" w:cs="Arial"/>
                <w:szCs w:val="21"/>
              </w:rPr>
              <w:t>2</w:t>
            </w:r>
          </w:p>
        </w:tc>
        <w:tc>
          <w:tcPr>
            <w:tcW w:w="2035" w:type="dxa"/>
            <w:vAlign w:val="center"/>
          </w:tcPr>
          <w:p>
            <w:pPr>
              <w:jc w:val="left"/>
              <w:rPr>
                <w:rFonts w:ascii="Arial" w:hAnsi="Arial" w:cs="Arial"/>
                <w:szCs w:val="21"/>
              </w:rPr>
            </w:pPr>
            <w:r>
              <w:rPr>
                <w:rFonts w:ascii="Arial" w:hAnsi="Arial" w:cs="Arial"/>
                <w:szCs w:val="21"/>
              </w:rPr>
              <w:t>需求调研</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项目调研方案</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3</w:t>
            </w:r>
          </w:p>
        </w:tc>
        <w:tc>
          <w:tcPr>
            <w:tcW w:w="2035" w:type="dxa"/>
            <w:vAlign w:val="center"/>
          </w:tcPr>
          <w:p>
            <w:pPr>
              <w:jc w:val="left"/>
              <w:rPr>
                <w:rFonts w:ascii="Arial" w:hAnsi="Arial" w:cs="Arial"/>
                <w:szCs w:val="21"/>
              </w:rPr>
            </w:pPr>
            <w:r>
              <w:rPr>
                <w:rFonts w:ascii="Arial" w:hAnsi="Arial" w:cs="Arial"/>
                <w:szCs w:val="21"/>
              </w:rPr>
              <w:t>设备基础数据采集、整理及导入</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基础数据导入数据库系统</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6" w:hRule="atLeast"/>
          <w:jc w:val="center"/>
        </w:trPr>
        <w:tc>
          <w:tcPr>
            <w:tcW w:w="977" w:type="dxa"/>
            <w:vAlign w:val="center"/>
          </w:tcPr>
          <w:p>
            <w:pPr>
              <w:jc w:val="center"/>
              <w:rPr>
                <w:rFonts w:ascii="Arial" w:hAnsi="Arial" w:cs="Arial"/>
                <w:szCs w:val="21"/>
              </w:rPr>
            </w:pPr>
            <w:r>
              <w:rPr>
                <w:rFonts w:ascii="Arial" w:hAnsi="Arial" w:cs="Arial"/>
                <w:szCs w:val="21"/>
              </w:rPr>
              <w:t>4</w:t>
            </w:r>
          </w:p>
        </w:tc>
        <w:tc>
          <w:tcPr>
            <w:tcW w:w="2035" w:type="dxa"/>
            <w:vAlign w:val="center"/>
          </w:tcPr>
          <w:p>
            <w:pPr>
              <w:jc w:val="left"/>
              <w:rPr>
                <w:rFonts w:ascii="Arial" w:hAnsi="Arial" w:cs="Arial"/>
                <w:szCs w:val="21"/>
              </w:rPr>
            </w:pPr>
            <w:r>
              <w:rPr>
                <w:rFonts w:ascii="Arial" w:hAnsi="Arial" w:cs="Arial"/>
                <w:szCs w:val="21"/>
              </w:rPr>
              <w:t>系统安装调试配置</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软件、数据库、安装文档</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5</w:t>
            </w:r>
          </w:p>
        </w:tc>
        <w:tc>
          <w:tcPr>
            <w:tcW w:w="2035" w:type="dxa"/>
            <w:vAlign w:val="center"/>
          </w:tcPr>
          <w:p>
            <w:pPr>
              <w:jc w:val="left"/>
              <w:rPr>
                <w:rFonts w:ascii="Arial" w:hAnsi="Arial" w:cs="Arial"/>
                <w:szCs w:val="21"/>
              </w:rPr>
            </w:pPr>
            <w:r>
              <w:rPr>
                <w:rFonts w:ascii="Arial" w:hAnsi="Arial" w:cs="Arial"/>
                <w:szCs w:val="21"/>
              </w:rPr>
              <w:t>水晶报表开发</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6</w:t>
            </w:r>
          </w:p>
        </w:tc>
        <w:tc>
          <w:tcPr>
            <w:tcW w:w="2035" w:type="dxa"/>
            <w:vAlign w:val="center"/>
          </w:tcPr>
          <w:p>
            <w:pPr>
              <w:jc w:val="left"/>
              <w:rPr>
                <w:rFonts w:ascii="Arial" w:hAnsi="Arial" w:cs="Arial"/>
                <w:szCs w:val="21"/>
              </w:rPr>
            </w:pPr>
            <w:r>
              <w:rPr>
                <w:rFonts w:ascii="Arial" w:hAnsi="Arial" w:cs="Arial"/>
                <w:szCs w:val="21"/>
              </w:rPr>
              <w:t>最终用户使用培训</w:t>
            </w:r>
          </w:p>
        </w:tc>
        <w:tc>
          <w:tcPr>
            <w:tcW w:w="1864" w:type="dxa"/>
            <w:vAlign w:val="center"/>
          </w:tcPr>
          <w:p>
            <w:pPr>
              <w:jc w:val="center"/>
              <w:rPr>
                <w:rFonts w:ascii="Arial" w:hAnsi="Arial" w:cs="Arial"/>
                <w:szCs w:val="21"/>
              </w:rPr>
            </w:pPr>
          </w:p>
        </w:tc>
        <w:tc>
          <w:tcPr>
            <w:tcW w:w="2236" w:type="dxa"/>
            <w:vAlign w:val="center"/>
          </w:tcPr>
          <w:p>
            <w:pPr>
              <w:jc w:val="left"/>
              <w:rPr>
                <w:rFonts w:ascii="Arial" w:hAnsi="Arial" w:cs="Arial"/>
                <w:szCs w:val="21"/>
              </w:rPr>
            </w:pPr>
            <w:r>
              <w:rPr>
                <w:rFonts w:ascii="Arial" w:hAnsi="Arial" w:cs="Arial"/>
                <w:szCs w:val="21"/>
              </w:rPr>
              <w:t>培训记录</w:t>
            </w:r>
          </w:p>
        </w:tc>
        <w:tc>
          <w:tcPr>
            <w:tcW w:w="1494"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vAlign w:val="center"/>
          </w:tcPr>
          <w:p>
            <w:pPr>
              <w:jc w:val="center"/>
              <w:rPr>
                <w:rFonts w:ascii="Arial" w:hAnsi="Arial" w:cs="Arial"/>
                <w:szCs w:val="21"/>
              </w:rPr>
            </w:pPr>
            <w:r>
              <w:rPr>
                <w:rFonts w:ascii="Arial" w:hAnsi="Arial" w:cs="Arial"/>
                <w:szCs w:val="21"/>
              </w:rPr>
              <w:t>7</w:t>
            </w:r>
          </w:p>
        </w:tc>
        <w:tc>
          <w:tcPr>
            <w:tcW w:w="2035" w:type="dxa"/>
            <w:vAlign w:val="center"/>
          </w:tcPr>
          <w:p>
            <w:pPr>
              <w:jc w:val="left"/>
              <w:rPr>
                <w:rFonts w:ascii="Arial" w:hAnsi="Arial" w:cs="Arial"/>
                <w:szCs w:val="21"/>
              </w:rPr>
            </w:pPr>
            <w:r>
              <w:rPr>
                <w:rFonts w:ascii="Arial" w:hAnsi="Arial" w:cs="Arial"/>
                <w:szCs w:val="21"/>
              </w:rPr>
              <w:t>系统上线及支持</w:t>
            </w:r>
          </w:p>
        </w:tc>
        <w:tc>
          <w:tcPr>
            <w:tcW w:w="1864" w:type="dxa"/>
            <w:vAlign w:val="center"/>
          </w:tcPr>
          <w:p>
            <w:pPr>
              <w:jc w:val="center"/>
              <w:rPr>
                <w:rFonts w:ascii="Arial" w:hAnsi="Arial" w:cs="Arial"/>
                <w:szCs w:val="21"/>
              </w:rPr>
            </w:pPr>
          </w:p>
        </w:tc>
        <w:tc>
          <w:tcPr>
            <w:tcW w:w="2236" w:type="dxa"/>
            <w:vAlign w:val="center"/>
          </w:tcPr>
          <w:p>
            <w:pPr>
              <w:jc w:val="center"/>
              <w:rPr>
                <w:rFonts w:ascii="Arial" w:hAnsi="Arial" w:cs="Arial"/>
                <w:szCs w:val="21"/>
              </w:rPr>
            </w:pPr>
          </w:p>
        </w:tc>
        <w:tc>
          <w:tcPr>
            <w:tcW w:w="1494" w:type="dxa"/>
            <w:vAlign w:val="center"/>
          </w:tcPr>
          <w:p>
            <w:pPr>
              <w:jc w:val="center"/>
              <w:rPr>
                <w:rFonts w:ascii="Arial" w:hAnsi="Arial" w:cs="Arial"/>
                <w:szCs w:val="21"/>
              </w:rPr>
            </w:pPr>
          </w:p>
        </w:tc>
      </w:tr>
    </w:tbl>
    <w:p>
      <w:pPr>
        <w:ind w:firstLine="420"/>
        <w:rPr>
          <w:rFonts w:ascii="Arial" w:hAnsi="Arial" w:cs="Arial"/>
        </w:rPr>
      </w:pPr>
    </w:p>
    <w:p>
      <w:pPr>
        <w:pStyle w:val="4"/>
        <w:rPr>
          <w:rFonts w:ascii="Arial" w:hAnsi="Arial" w:cs="Arial"/>
          <w:sz w:val="30"/>
          <w:szCs w:val="30"/>
        </w:rPr>
      </w:pPr>
      <w:bookmarkStart w:id="293" w:name="_Toc489282614"/>
      <w:r>
        <w:rPr>
          <w:rFonts w:hint="eastAsia" w:ascii="Arial" w:hAnsi="Arial" w:cs="Arial"/>
          <w:sz w:val="30"/>
          <w:szCs w:val="30"/>
        </w:rPr>
        <w:t>5.5.3项目投资结算情况</w:t>
      </w:r>
      <w:bookmarkEnd w:id="293"/>
    </w:p>
    <w:tbl>
      <w:tblPr>
        <w:tblStyle w:val="41"/>
        <w:tblW w:w="860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7"/>
        <w:gridCol w:w="2035"/>
        <w:gridCol w:w="1864"/>
        <w:gridCol w:w="2236"/>
        <w:gridCol w:w="1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shd w:val="clear" w:color="auto" w:fill="C0C0C0"/>
          </w:tcPr>
          <w:p>
            <w:pPr>
              <w:jc w:val="center"/>
              <w:rPr>
                <w:rFonts w:ascii="Arial" w:hAnsi="Arial" w:cs="Arial"/>
                <w:b/>
                <w:bCs/>
                <w:szCs w:val="21"/>
              </w:rPr>
            </w:pPr>
            <w:r>
              <w:rPr>
                <w:rFonts w:ascii="Arial" w:hAnsi="Arial" w:cs="Arial"/>
                <w:b/>
                <w:bCs/>
                <w:szCs w:val="21"/>
              </w:rPr>
              <w:t>序号</w:t>
            </w:r>
          </w:p>
        </w:tc>
        <w:tc>
          <w:tcPr>
            <w:tcW w:w="2035" w:type="dxa"/>
            <w:shd w:val="clear" w:color="auto" w:fill="C0C0C0"/>
          </w:tcPr>
          <w:p>
            <w:pPr>
              <w:jc w:val="center"/>
              <w:rPr>
                <w:rFonts w:ascii="Arial" w:hAnsi="Arial" w:cs="Arial"/>
                <w:b/>
                <w:bCs/>
                <w:szCs w:val="21"/>
              </w:rPr>
            </w:pPr>
            <w:r>
              <w:rPr>
                <w:rFonts w:ascii="Arial" w:hAnsi="Arial" w:cs="Arial"/>
                <w:b/>
                <w:bCs/>
                <w:szCs w:val="21"/>
              </w:rPr>
              <w:t>款项</w:t>
            </w:r>
          </w:p>
        </w:tc>
        <w:tc>
          <w:tcPr>
            <w:tcW w:w="1864" w:type="dxa"/>
            <w:shd w:val="clear" w:color="auto" w:fill="C0C0C0"/>
          </w:tcPr>
          <w:p>
            <w:pPr>
              <w:jc w:val="center"/>
              <w:rPr>
                <w:rFonts w:ascii="Arial" w:hAnsi="Arial" w:cs="Arial"/>
                <w:b/>
                <w:bCs/>
                <w:szCs w:val="21"/>
              </w:rPr>
            </w:pPr>
            <w:r>
              <w:rPr>
                <w:rFonts w:ascii="Arial" w:hAnsi="Arial" w:cs="Arial"/>
                <w:b/>
                <w:bCs/>
                <w:szCs w:val="21"/>
              </w:rPr>
              <w:t>金额（元）</w:t>
            </w:r>
          </w:p>
        </w:tc>
        <w:tc>
          <w:tcPr>
            <w:tcW w:w="2236" w:type="dxa"/>
            <w:shd w:val="clear" w:color="auto" w:fill="C0C0C0"/>
          </w:tcPr>
          <w:p>
            <w:pPr>
              <w:jc w:val="center"/>
              <w:rPr>
                <w:rFonts w:ascii="Arial" w:hAnsi="Arial" w:cs="Arial"/>
                <w:b/>
                <w:bCs/>
                <w:szCs w:val="21"/>
              </w:rPr>
            </w:pPr>
            <w:r>
              <w:rPr>
                <w:rFonts w:ascii="Arial" w:hAnsi="Arial" w:cs="Arial"/>
                <w:b/>
                <w:bCs/>
                <w:szCs w:val="21"/>
              </w:rPr>
              <w:t>支付情况</w:t>
            </w:r>
          </w:p>
        </w:tc>
        <w:tc>
          <w:tcPr>
            <w:tcW w:w="1494" w:type="dxa"/>
            <w:shd w:val="clear" w:color="auto" w:fill="C0C0C0"/>
          </w:tcPr>
          <w:p>
            <w:pPr>
              <w:jc w:val="center"/>
              <w:rPr>
                <w:rFonts w:ascii="Arial" w:hAnsi="Arial" w:cs="Arial"/>
                <w:b/>
                <w:bCs/>
                <w:szCs w:val="21"/>
              </w:rPr>
            </w:pPr>
            <w:r>
              <w:rPr>
                <w:rFonts w:ascii="Arial" w:hAnsi="Arial" w:cs="Arial"/>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tcPr>
          <w:p>
            <w:pPr>
              <w:jc w:val="center"/>
              <w:rPr>
                <w:rFonts w:ascii="Arial" w:hAnsi="Arial" w:cs="Arial"/>
                <w:szCs w:val="21"/>
              </w:rPr>
            </w:pPr>
            <w:r>
              <w:rPr>
                <w:rFonts w:ascii="Arial" w:hAnsi="Arial" w:cs="Arial"/>
                <w:szCs w:val="21"/>
              </w:rPr>
              <w:t>1</w:t>
            </w:r>
          </w:p>
        </w:tc>
        <w:tc>
          <w:tcPr>
            <w:tcW w:w="2035" w:type="dxa"/>
          </w:tcPr>
          <w:p>
            <w:pPr>
              <w:jc w:val="center"/>
              <w:rPr>
                <w:rFonts w:ascii="Arial" w:hAnsi="Arial" w:cs="Arial"/>
                <w:szCs w:val="21"/>
              </w:rPr>
            </w:pPr>
            <w:r>
              <w:rPr>
                <w:rFonts w:ascii="Arial" w:hAnsi="Arial" w:cs="Arial"/>
                <w:szCs w:val="21"/>
              </w:rPr>
              <w:t>首付款</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jc w:val="center"/>
        </w:trPr>
        <w:tc>
          <w:tcPr>
            <w:tcW w:w="977" w:type="dxa"/>
          </w:tcPr>
          <w:p>
            <w:pPr>
              <w:jc w:val="center"/>
              <w:rPr>
                <w:rFonts w:ascii="Arial" w:hAnsi="Arial" w:cs="Arial"/>
                <w:szCs w:val="21"/>
              </w:rPr>
            </w:pPr>
            <w:r>
              <w:rPr>
                <w:rFonts w:ascii="Arial" w:hAnsi="Arial" w:cs="Arial"/>
                <w:szCs w:val="21"/>
              </w:rPr>
              <w:t>2</w:t>
            </w:r>
          </w:p>
        </w:tc>
        <w:tc>
          <w:tcPr>
            <w:tcW w:w="2035" w:type="dxa"/>
          </w:tcPr>
          <w:p>
            <w:pPr>
              <w:jc w:val="center"/>
              <w:rPr>
                <w:rFonts w:ascii="Arial" w:hAnsi="Arial" w:cs="Arial"/>
                <w:szCs w:val="21"/>
              </w:rPr>
            </w:pPr>
            <w:r>
              <w:rPr>
                <w:rFonts w:ascii="Arial" w:hAnsi="Arial" w:cs="Arial"/>
                <w:szCs w:val="21"/>
              </w:rPr>
              <w:t>第二次付款</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tcPr>
          <w:p>
            <w:pPr>
              <w:jc w:val="center"/>
              <w:rPr>
                <w:rFonts w:ascii="Arial" w:hAnsi="Arial" w:cs="Arial"/>
                <w:szCs w:val="21"/>
              </w:rPr>
            </w:pPr>
            <w:r>
              <w:rPr>
                <w:rFonts w:ascii="Arial" w:hAnsi="Arial" w:cs="Arial"/>
                <w:szCs w:val="21"/>
              </w:rPr>
              <w:t>3</w:t>
            </w:r>
          </w:p>
        </w:tc>
        <w:tc>
          <w:tcPr>
            <w:tcW w:w="2035" w:type="dxa"/>
          </w:tcPr>
          <w:p>
            <w:pPr>
              <w:jc w:val="center"/>
              <w:rPr>
                <w:rFonts w:ascii="Arial" w:hAnsi="Arial" w:cs="Arial"/>
                <w:szCs w:val="21"/>
              </w:rPr>
            </w:pPr>
            <w:r>
              <w:rPr>
                <w:rFonts w:ascii="Arial" w:hAnsi="Arial" w:cs="Arial"/>
                <w:szCs w:val="21"/>
              </w:rPr>
              <w:t>第三次付款</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77" w:type="dxa"/>
          </w:tcPr>
          <w:p>
            <w:pPr>
              <w:jc w:val="center"/>
              <w:rPr>
                <w:rFonts w:ascii="Arial" w:hAnsi="Arial" w:cs="Arial"/>
                <w:szCs w:val="21"/>
              </w:rPr>
            </w:pPr>
            <w:r>
              <w:rPr>
                <w:rFonts w:ascii="Arial" w:hAnsi="Arial" w:cs="Arial"/>
                <w:szCs w:val="21"/>
              </w:rPr>
              <w:t>4</w:t>
            </w:r>
          </w:p>
        </w:tc>
        <w:tc>
          <w:tcPr>
            <w:tcW w:w="2035" w:type="dxa"/>
          </w:tcPr>
          <w:p>
            <w:pPr>
              <w:jc w:val="center"/>
              <w:rPr>
                <w:rFonts w:ascii="Arial" w:hAnsi="Arial" w:cs="Arial"/>
                <w:szCs w:val="21"/>
              </w:rPr>
            </w:pPr>
            <w:r>
              <w:rPr>
                <w:rFonts w:ascii="Arial" w:hAnsi="Arial" w:cs="Arial"/>
                <w:szCs w:val="21"/>
              </w:rPr>
              <w:t>尾款</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3012" w:type="dxa"/>
            <w:gridSpan w:val="2"/>
          </w:tcPr>
          <w:p>
            <w:pPr>
              <w:jc w:val="center"/>
              <w:rPr>
                <w:rFonts w:ascii="Arial" w:hAnsi="Arial" w:cs="Arial"/>
                <w:b/>
                <w:szCs w:val="21"/>
              </w:rPr>
            </w:pPr>
            <w:r>
              <w:rPr>
                <w:rFonts w:ascii="Arial" w:hAnsi="Arial" w:cs="Arial"/>
                <w:b/>
                <w:szCs w:val="21"/>
              </w:rPr>
              <w:t>合计</w:t>
            </w:r>
          </w:p>
        </w:tc>
        <w:tc>
          <w:tcPr>
            <w:tcW w:w="1864" w:type="dxa"/>
          </w:tcPr>
          <w:p>
            <w:pPr>
              <w:jc w:val="center"/>
              <w:rPr>
                <w:rFonts w:ascii="Arial" w:hAnsi="Arial" w:cs="Arial"/>
                <w:szCs w:val="21"/>
              </w:rPr>
            </w:pPr>
          </w:p>
        </w:tc>
        <w:tc>
          <w:tcPr>
            <w:tcW w:w="2236" w:type="dxa"/>
          </w:tcPr>
          <w:p>
            <w:pPr>
              <w:jc w:val="center"/>
              <w:rPr>
                <w:rFonts w:ascii="Arial" w:hAnsi="Arial" w:cs="Arial"/>
                <w:szCs w:val="21"/>
              </w:rPr>
            </w:pPr>
          </w:p>
        </w:tc>
        <w:tc>
          <w:tcPr>
            <w:tcW w:w="1494" w:type="dxa"/>
          </w:tcPr>
          <w:p>
            <w:pPr>
              <w:jc w:val="center"/>
              <w:rPr>
                <w:rFonts w:ascii="Arial" w:hAnsi="Arial" w:cs="Arial"/>
                <w:szCs w:val="21"/>
              </w:rPr>
            </w:pPr>
          </w:p>
        </w:tc>
      </w:tr>
    </w:tbl>
    <w:p>
      <w:pPr>
        <w:ind w:firstLine="420"/>
        <w:rPr>
          <w:rFonts w:ascii="Arial" w:hAnsi="Arial" w:cs="Arial"/>
          <w:color w:val="0000FF"/>
        </w:rPr>
      </w:pPr>
    </w:p>
    <w:p>
      <w:pPr>
        <w:pStyle w:val="4"/>
        <w:rPr>
          <w:rFonts w:ascii="Arial" w:hAnsi="Arial" w:cs="Arial"/>
          <w:sz w:val="30"/>
          <w:szCs w:val="30"/>
        </w:rPr>
      </w:pPr>
      <w:bookmarkStart w:id="294" w:name="_Toc489282615"/>
      <w:bookmarkStart w:id="295" w:name="_Toc403999903"/>
      <w:r>
        <w:rPr>
          <w:rFonts w:hint="eastAsia" w:ascii="Arial" w:hAnsi="Arial" w:cs="Arial"/>
          <w:sz w:val="30"/>
          <w:szCs w:val="30"/>
        </w:rPr>
        <w:t>5.5.4验收测试环境</w:t>
      </w:r>
      <w:bookmarkEnd w:id="294"/>
      <w:bookmarkEnd w:id="295"/>
    </w:p>
    <w:p>
      <w:pPr>
        <w:widowControl/>
        <w:spacing w:line="360" w:lineRule="auto"/>
        <w:rPr>
          <w:rFonts w:ascii="Arial" w:hAnsi="Arial" w:cs="Arial"/>
          <w:b/>
          <w:kern w:val="0"/>
          <w:sz w:val="24"/>
        </w:rPr>
      </w:pPr>
      <w:bookmarkStart w:id="296" w:name="_Toc403999904"/>
      <w:bookmarkStart w:id="297" w:name="_Toc527357782"/>
      <w:r>
        <w:rPr>
          <w:rFonts w:ascii="Arial" w:hAnsi="Arial" w:cs="Arial"/>
          <w:b/>
          <w:kern w:val="0"/>
          <w:sz w:val="24"/>
        </w:rPr>
        <w:t>1、硬件</w:t>
      </w:r>
      <w:bookmarkEnd w:id="296"/>
      <w:bookmarkEnd w:id="297"/>
    </w:p>
    <w:p>
      <w:pPr>
        <w:spacing w:line="360" w:lineRule="auto"/>
        <w:rPr>
          <w:rFonts w:ascii="Arial" w:hAnsi="Arial" w:cs="Arial"/>
          <w:szCs w:val="21"/>
        </w:rPr>
      </w:pPr>
      <w:r>
        <w:rPr>
          <w:rFonts w:ascii="Arial" w:hAnsi="Arial" w:cs="Arial"/>
          <w:szCs w:val="21"/>
        </w:rPr>
        <w:t>服务器配置：</w:t>
      </w:r>
    </w:p>
    <w:p>
      <w:pPr>
        <w:spacing w:line="360" w:lineRule="auto"/>
        <w:rPr>
          <w:rFonts w:ascii="Arial" w:hAnsi="Arial" w:cs="Arial"/>
          <w:szCs w:val="21"/>
        </w:rPr>
      </w:pPr>
    </w:p>
    <w:p>
      <w:pPr>
        <w:widowControl/>
        <w:spacing w:line="360" w:lineRule="auto"/>
        <w:rPr>
          <w:rFonts w:ascii="Arial" w:hAnsi="Arial" w:cs="Arial"/>
          <w:b/>
          <w:kern w:val="0"/>
          <w:sz w:val="24"/>
        </w:rPr>
      </w:pPr>
      <w:bookmarkStart w:id="298" w:name="_Toc527357783"/>
      <w:bookmarkStart w:id="299" w:name="_Toc403999905"/>
      <w:r>
        <w:rPr>
          <w:rFonts w:ascii="Arial" w:hAnsi="Arial" w:cs="Arial"/>
          <w:b/>
          <w:kern w:val="0"/>
          <w:sz w:val="24"/>
        </w:rPr>
        <w:t>2、软件</w:t>
      </w:r>
      <w:bookmarkEnd w:id="298"/>
      <w:bookmarkEnd w:id="299"/>
    </w:p>
    <w:p>
      <w:pPr>
        <w:spacing w:line="360" w:lineRule="auto"/>
        <w:rPr>
          <w:rFonts w:ascii="Arial" w:hAnsi="Arial" w:cs="Arial"/>
          <w:szCs w:val="21"/>
        </w:rPr>
      </w:pPr>
      <w:r>
        <w:rPr>
          <w:rFonts w:ascii="Arial" w:hAnsi="Arial" w:cs="Arial"/>
          <w:szCs w:val="21"/>
        </w:rPr>
        <w:t>服务器环境：Windows2008</w:t>
      </w:r>
      <w:r>
        <w:rPr>
          <w:rFonts w:hint="eastAsia" w:ascii="Arial" w:hAnsi="Arial" w:cs="Arial"/>
          <w:szCs w:val="21"/>
        </w:rPr>
        <w:t xml:space="preserve">/2012/2016 </w:t>
      </w:r>
      <w:r>
        <w:rPr>
          <w:rFonts w:ascii="Arial" w:hAnsi="Arial" w:cs="Arial"/>
          <w:szCs w:val="21"/>
        </w:rPr>
        <w:t>Server</w:t>
      </w:r>
    </w:p>
    <w:p>
      <w:pPr>
        <w:spacing w:line="360" w:lineRule="auto"/>
        <w:rPr>
          <w:rFonts w:ascii="Arial" w:hAnsi="Arial" w:cs="Arial"/>
          <w:szCs w:val="21"/>
        </w:rPr>
      </w:pPr>
      <w:r>
        <w:rPr>
          <w:rFonts w:ascii="Arial" w:hAnsi="Arial" w:cs="Arial"/>
          <w:szCs w:val="21"/>
        </w:rPr>
        <w:t>客户端环境：Windows7/8/10,APIoT v8</w:t>
      </w:r>
    </w:p>
    <w:p>
      <w:pPr>
        <w:widowControl/>
        <w:spacing w:line="360" w:lineRule="auto"/>
        <w:rPr>
          <w:rFonts w:ascii="Arial" w:hAnsi="Arial" w:cs="Arial"/>
          <w:b/>
          <w:kern w:val="0"/>
          <w:sz w:val="24"/>
        </w:rPr>
      </w:pPr>
      <w:bookmarkStart w:id="300" w:name="_Toc527357784"/>
      <w:bookmarkStart w:id="301" w:name="_Toc403999906"/>
      <w:r>
        <w:rPr>
          <w:rFonts w:ascii="Arial" w:hAnsi="Arial" w:cs="Arial"/>
          <w:b/>
          <w:kern w:val="0"/>
          <w:sz w:val="24"/>
        </w:rPr>
        <w:t>3、文档</w:t>
      </w:r>
      <w:bookmarkEnd w:id="300"/>
      <w:bookmarkEnd w:id="301"/>
    </w:p>
    <w:p>
      <w:pPr>
        <w:pStyle w:val="81"/>
        <w:numPr>
          <w:ilvl w:val="0"/>
          <w:numId w:val="63"/>
        </w:numPr>
        <w:spacing w:line="300" w:lineRule="auto"/>
        <w:ind w:firstLineChars="0"/>
        <w:rPr>
          <w:rFonts w:ascii="Arial" w:hAnsi="Arial" w:cs="Arial"/>
          <w:sz w:val="24"/>
        </w:rPr>
      </w:pPr>
      <w:r>
        <w:rPr>
          <w:rFonts w:ascii="Arial" w:hAnsi="Arial" w:cs="Arial"/>
          <w:sz w:val="24"/>
        </w:rPr>
        <w:t>培训教程；</w:t>
      </w:r>
    </w:p>
    <w:p>
      <w:pPr>
        <w:pStyle w:val="81"/>
        <w:numPr>
          <w:ilvl w:val="0"/>
          <w:numId w:val="63"/>
        </w:numPr>
        <w:spacing w:line="300" w:lineRule="auto"/>
        <w:ind w:firstLineChars="0"/>
        <w:rPr>
          <w:rFonts w:ascii="Arial" w:hAnsi="Arial" w:cs="Arial"/>
          <w:sz w:val="24"/>
        </w:rPr>
      </w:pPr>
      <w:r>
        <w:rPr>
          <w:rFonts w:ascii="Arial" w:hAnsi="Arial" w:cs="Arial"/>
          <w:sz w:val="24"/>
        </w:rPr>
        <w:t>灾难备份文档；</w:t>
      </w:r>
    </w:p>
    <w:p>
      <w:pPr>
        <w:pStyle w:val="81"/>
        <w:numPr>
          <w:ilvl w:val="0"/>
          <w:numId w:val="63"/>
        </w:numPr>
        <w:spacing w:line="300" w:lineRule="auto"/>
        <w:ind w:firstLineChars="0"/>
        <w:rPr>
          <w:rFonts w:ascii="Arial" w:hAnsi="Arial" w:cs="Arial"/>
          <w:sz w:val="24"/>
        </w:rPr>
      </w:pPr>
      <w:r>
        <w:rPr>
          <w:rFonts w:ascii="Arial" w:hAnsi="Arial" w:cs="Arial"/>
          <w:sz w:val="24"/>
        </w:rPr>
        <w:t>实施计划；</w:t>
      </w:r>
    </w:p>
    <w:p>
      <w:pPr>
        <w:pStyle w:val="81"/>
        <w:numPr>
          <w:ilvl w:val="0"/>
          <w:numId w:val="63"/>
        </w:numPr>
        <w:spacing w:line="300" w:lineRule="auto"/>
        <w:ind w:firstLineChars="0"/>
        <w:rPr>
          <w:rFonts w:ascii="Arial" w:hAnsi="Arial" w:cs="Arial"/>
          <w:sz w:val="24"/>
        </w:rPr>
      </w:pPr>
      <w:r>
        <w:rPr>
          <w:rFonts w:ascii="Arial" w:hAnsi="Arial" w:cs="Arial"/>
          <w:sz w:val="24"/>
        </w:rPr>
        <w:t>周项目实施记录；</w:t>
      </w:r>
    </w:p>
    <w:p>
      <w:pPr>
        <w:rPr>
          <w:rFonts w:ascii="Arial" w:hAnsi="Arial" w:cs="Arial"/>
          <w:sz w:val="24"/>
        </w:rPr>
      </w:pPr>
      <w:r>
        <w:rPr>
          <w:rFonts w:ascii="Arial" w:hAnsi="Arial" w:cs="Arial"/>
          <w:sz w:val="24"/>
        </w:rPr>
        <w:t>备注：以上文档为电子文档</w:t>
      </w:r>
    </w:p>
    <w:p>
      <w:pPr>
        <w:widowControl/>
        <w:spacing w:line="360" w:lineRule="auto"/>
        <w:rPr>
          <w:rFonts w:ascii="Arial" w:hAnsi="Arial" w:cs="Arial"/>
          <w:b/>
          <w:kern w:val="0"/>
          <w:sz w:val="24"/>
        </w:rPr>
      </w:pPr>
      <w:bookmarkStart w:id="302" w:name="_Toc527357785"/>
      <w:bookmarkStart w:id="303" w:name="_Toc403999907"/>
      <w:r>
        <w:rPr>
          <w:rFonts w:ascii="Arial" w:hAnsi="Arial" w:cs="Arial"/>
          <w:b/>
          <w:kern w:val="0"/>
          <w:sz w:val="24"/>
        </w:rPr>
        <w:t>4、人员</w:t>
      </w:r>
      <w:bookmarkEnd w:id="302"/>
      <w:bookmarkEnd w:id="303"/>
    </w:p>
    <w:p>
      <w:pPr>
        <w:rPr>
          <w:rFonts w:ascii="Arial" w:hAnsi="Arial" w:cs="Arial"/>
        </w:rPr>
      </w:pPr>
      <w:r>
        <w:rPr>
          <w:rFonts w:ascii="Arial" w:hAnsi="Arial" w:cs="Arial"/>
        </w:rPr>
        <w:t>API项目小组成员：</w:t>
      </w:r>
    </w:p>
    <w:tbl>
      <w:tblPr>
        <w:tblStyle w:val="41"/>
        <w:tblW w:w="8642" w:type="dxa"/>
        <w:tblInd w:w="0" w:type="dxa"/>
        <w:tblLayout w:type="fixed"/>
        <w:tblCellMar>
          <w:top w:w="0" w:type="dxa"/>
          <w:left w:w="108" w:type="dxa"/>
          <w:bottom w:w="0" w:type="dxa"/>
          <w:right w:w="108" w:type="dxa"/>
        </w:tblCellMar>
      </w:tblPr>
      <w:tblGrid>
        <w:gridCol w:w="1008"/>
        <w:gridCol w:w="1417"/>
        <w:gridCol w:w="1369"/>
        <w:gridCol w:w="1559"/>
        <w:gridCol w:w="2155"/>
        <w:gridCol w:w="1134"/>
      </w:tblGrid>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姓名</w:t>
            </w:r>
          </w:p>
        </w:tc>
        <w:tc>
          <w:tcPr>
            <w:tcW w:w="1417"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公司职务</w:t>
            </w:r>
          </w:p>
        </w:tc>
        <w:tc>
          <w:tcPr>
            <w:tcW w:w="1369"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项目职务</w:t>
            </w:r>
          </w:p>
        </w:tc>
        <w:tc>
          <w:tcPr>
            <w:tcW w:w="1559"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联系方式</w:t>
            </w:r>
          </w:p>
        </w:tc>
        <w:tc>
          <w:tcPr>
            <w:tcW w:w="2155"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邮箱地址</w:t>
            </w:r>
          </w:p>
        </w:tc>
        <w:tc>
          <w:tcPr>
            <w:tcW w:w="1134"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职责</w:t>
            </w: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bl>
    <w:p>
      <w:pPr>
        <w:rPr>
          <w:rFonts w:ascii="Arial" w:hAnsi="Arial" w:cs="Arial"/>
          <w:szCs w:val="21"/>
        </w:rPr>
      </w:pPr>
    </w:p>
    <w:p>
      <w:pPr>
        <w:rPr>
          <w:rFonts w:ascii="Arial" w:hAnsi="Arial" w:cs="Arial"/>
          <w:szCs w:val="21"/>
        </w:rPr>
      </w:pPr>
      <w:r>
        <w:rPr>
          <w:rFonts w:ascii="Arial" w:hAnsi="Arial" w:cs="Arial"/>
          <w:szCs w:val="21"/>
        </w:rPr>
        <w:t>浙江恒逸石化项目小组成员：</w:t>
      </w:r>
    </w:p>
    <w:tbl>
      <w:tblPr>
        <w:tblStyle w:val="41"/>
        <w:tblW w:w="8642" w:type="dxa"/>
        <w:tblInd w:w="0" w:type="dxa"/>
        <w:tblLayout w:type="fixed"/>
        <w:tblCellMar>
          <w:top w:w="0" w:type="dxa"/>
          <w:left w:w="108" w:type="dxa"/>
          <w:bottom w:w="0" w:type="dxa"/>
          <w:right w:w="108" w:type="dxa"/>
        </w:tblCellMar>
      </w:tblPr>
      <w:tblGrid>
        <w:gridCol w:w="1008"/>
        <w:gridCol w:w="1417"/>
        <w:gridCol w:w="1369"/>
        <w:gridCol w:w="1559"/>
        <w:gridCol w:w="2155"/>
        <w:gridCol w:w="1134"/>
      </w:tblGrid>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姓名</w:t>
            </w:r>
          </w:p>
        </w:tc>
        <w:tc>
          <w:tcPr>
            <w:tcW w:w="1417"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公司职务</w:t>
            </w:r>
          </w:p>
        </w:tc>
        <w:tc>
          <w:tcPr>
            <w:tcW w:w="1369"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项目职务</w:t>
            </w:r>
          </w:p>
        </w:tc>
        <w:tc>
          <w:tcPr>
            <w:tcW w:w="1559"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联系方式</w:t>
            </w:r>
          </w:p>
        </w:tc>
        <w:tc>
          <w:tcPr>
            <w:tcW w:w="2155"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邮箱地址</w:t>
            </w:r>
          </w:p>
        </w:tc>
        <w:tc>
          <w:tcPr>
            <w:tcW w:w="1134" w:type="dxa"/>
            <w:tcBorders>
              <w:top w:val="single" w:color="auto" w:sz="4" w:space="0"/>
              <w:left w:val="nil"/>
              <w:bottom w:val="single" w:color="auto" w:sz="4" w:space="0"/>
              <w:right w:val="single" w:color="auto" w:sz="4" w:space="0"/>
            </w:tcBorders>
            <w:shd w:val="clear" w:color="000000" w:fill="C0C0C0"/>
            <w:vAlign w:val="center"/>
          </w:tcPr>
          <w:p>
            <w:pPr>
              <w:widowControl/>
              <w:jc w:val="center"/>
              <w:rPr>
                <w:rFonts w:ascii="Arial" w:hAnsi="Arial" w:cs="Arial"/>
                <w:kern w:val="0"/>
                <w:szCs w:val="21"/>
              </w:rPr>
            </w:pPr>
            <w:r>
              <w:rPr>
                <w:rFonts w:ascii="Arial" w:hAnsi="Arial" w:cs="Arial"/>
                <w:kern w:val="0"/>
                <w:szCs w:val="21"/>
              </w:rPr>
              <w:t>职责</w:t>
            </w: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r>
        <w:tblPrEx>
          <w:tblLayout w:type="fixed"/>
          <w:tblCellMar>
            <w:top w:w="0" w:type="dxa"/>
            <w:left w:w="108" w:type="dxa"/>
            <w:bottom w:w="0" w:type="dxa"/>
            <w:right w:w="108" w:type="dxa"/>
          </w:tblCellMar>
        </w:tblPrEx>
        <w:trPr>
          <w:trHeight w:val="285" w:hRule="atLeast"/>
        </w:trPr>
        <w:tc>
          <w:tcPr>
            <w:tcW w:w="1008" w:type="dxa"/>
            <w:tcBorders>
              <w:top w:val="single" w:color="auto" w:sz="4" w:space="0"/>
              <w:left w:val="single" w:color="auto" w:sz="4" w:space="0"/>
              <w:bottom w:val="single" w:color="auto" w:sz="4" w:space="0"/>
              <w:right w:val="single" w:color="auto" w:sz="4" w:space="0"/>
            </w:tcBorders>
            <w:vAlign w:val="center"/>
          </w:tcPr>
          <w:p>
            <w:pPr>
              <w:widowControl/>
              <w:jc w:val="left"/>
              <w:rPr>
                <w:rFonts w:ascii="Arial" w:hAnsi="Arial" w:cs="Arial"/>
                <w:kern w:val="0"/>
                <w:szCs w:val="21"/>
              </w:rPr>
            </w:pPr>
          </w:p>
        </w:tc>
        <w:tc>
          <w:tcPr>
            <w:tcW w:w="1417"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369"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c>
          <w:tcPr>
            <w:tcW w:w="1559" w:type="dxa"/>
            <w:tcBorders>
              <w:top w:val="single" w:color="auto" w:sz="4" w:space="0"/>
              <w:left w:val="nil"/>
              <w:bottom w:val="single" w:color="auto" w:sz="4" w:space="0"/>
              <w:right w:val="single" w:color="auto" w:sz="4" w:space="0"/>
            </w:tcBorders>
            <w:vAlign w:val="center"/>
          </w:tcPr>
          <w:p>
            <w:pPr>
              <w:widowControl/>
              <w:ind w:right="120"/>
              <w:jc w:val="right"/>
              <w:rPr>
                <w:rFonts w:ascii="Arial" w:hAnsi="Arial" w:cs="Arial"/>
                <w:kern w:val="0"/>
                <w:szCs w:val="21"/>
              </w:rPr>
            </w:pPr>
          </w:p>
        </w:tc>
        <w:tc>
          <w:tcPr>
            <w:tcW w:w="2155" w:type="dxa"/>
            <w:tcBorders>
              <w:top w:val="single" w:color="auto" w:sz="4" w:space="0"/>
              <w:left w:val="nil"/>
              <w:bottom w:val="single" w:color="auto" w:sz="4" w:space="0"/>
              <w:right w:val="single" w:color="auto" w:sz="4" w:space="0"/>
            </w:tcBorders>
            <w:vAlign w:val="center"/>
          </w:tcPr>
          <w:p>
            <w:pPr>
              <w:widowControl/>
              <w:rPr>
                <w:rFonts w:ascii="Arial" w:hAnsi="Arial" w:cs="Arial"/>
                <w:kern w:val="0"/>
                <w:szCs w:val="21"/>
              </w:rPr>
            </w:pPr>
          </w:p>
        </w:tc>
        <w:tc>
          <w:tcPr>
            <w:tcW w:w="1134" w:type="dxa"/>
            <w:tcBorders>
              <w:top w:val="single" w:color="auto" w:sz="4" w:space="0"/>
              <w:left w:val="nil"/>
              <w:bottom w:val="single" w:color="auto" w:sz="4" w:space="0"/>
              <w:right w:val="single" w:color="auto" w:sz="4" w:space="0"/>
            </w:tcBorders>
            <w:vAlign w:val="center"/>
          </w:tcPr>
          <w:p>
            <w:pPr>
              <w:widowControl/>
              <w:jc w:val="left"/>
              <w:rPr>
                <w:rFonts w:ascii="Arial" w:hAnsi="Arial" w:cs="Arial"/>
                <w:kern w:val="0"/>
                <w:szCs w:val="21"/>
              </w:rPr>
            </w:pPr>
          </w:p>
        </w:tc>
      </w:tr>
    </w:tbl>
    <w:p>
      <w:pPr>
        <w:rPr>
          <w:rFonts w:ascii="Arial" w:hAnsi="Arial" w:cs="Arial"/>
        </w:rPr>
      </w:pPr>
      <w:bookmarkStart w:id="304" w:name="_Toc403999908"/>
    </w:p>
    <w:p>
      <w:pPr>
        <w:rPr>
          <w:rFonts w:ascii="Arial" w:hAnsi="Arial" w:cs="Arial"/>
        </w:rPr>
      </w:pPr>
    </w:p>
    <w:p>
      <w:pPr>
        <w:pStyle w:val="4"/>
        <w:rPr>
          <w:rFonts w:ascii="Arial" w:hAnsi="Arial" w:cs="Arial"/>
          <w:sz w:val="30"/>
          <w:szCs w:val="30"/>
        </w:rPr>
      </w:pPr>
      <w:bookmarkStart w:id="305" w:name="_Toc489282616"/>
      <w:r>
        <w:rPr>
          <w:rFonts w:hint="eastAsia" w:ascii="Arial" w:hAnsi="Arial" w:cs="Arial"/>
          <w:sz w:val="30"/>
          <w:szCs w:val="30"/>
        </w:rPr>
        <w:t>5.5.5验收及测试结果</w:t>
      </w:r>
      <w:bookmarkEnd w:id="304"/>
      <w:bookmarkEnd w:id="305"/>
    </w:p>
    <w:p>
      <w:pPr>
        <w:widowControl/>
        <w:spacing w:line="360" w:lineRule="auto"/>
        <w:rPr>
          <w:rFonts w:ascii="Arial" w:hAnsi="Arial" w:cs="Arial"/>
          <w:b/>
          <w:kern w:val="0"/>
          <w:sz w:val="24"/>
        </w:rPr>
      </w:pPr>
      <w:bookmarkStart w:id="306" w:name="_Toc527357778"/>
      <w:bookmarkStart w:id="307" w:name="_Toc403999909"/>
      <w:r>
        <w:rPr>
          <w:rFonts w:ascii="Arial" w:hAnsi="Arial" w:cs="Arial"/>
          <w:b/>
          <w:kern w:val="0"/>
          <w:sz w:val="24"/>
        </w:rPr>
        <w:t>1、模块验收</w:t>
      </w:r>
      <w:bookmarkEnd w:id="306"/>
      <w:r>
        <w:rPr>
          <w:rFonts w:ascii="Arial" w:hAnsi="Arial" w:cs="Arial"/>
          <w:b/>
          <w:kern w:val="0"/>
          <w:sz w:val="24"/>
        </w:rPr>
        <w:t>结果</w:t>
      </w:r>
      <w:bookmarkEnd w:id="307"/>
    </w:p>
    <w:tbl>
      <w:tblPr>
        <w:tblStyle w:val="41"/>
        <w:tblW w:w="8256" w:type="dxa"/>
        <w:tblInd w:w="103" w:type="dxa"/>
        <w:tblLayout w:type="fixed"/>
        <w:tblCellMar>
          <w:top w:w="0" w:type="dxa"/>
          <w:left w:w="108" w:type="dxa"/>
          <w:bottom w:w="0" w:type="dxa"/>
          <w:right w:w="108" w:type="dxa"/>
        </w:tblCellMar>
      </w:tblPr>
      <w:tblGrid>
        <w:gridCol w:w="1080"/>
        <w:gridCol w:w="2360"/>
        <w:gridCol w:w="1660"/>
        <w:gridCol w:w="3156"/>
      </w:tblGrid>
      <w:tr>
        <w:tblPrEx>
          <w:tblLayout w:type="fixed"/>
          <w:tblCellMar>
            <w:top w:w="0" w:type="dxa"/>
            <w:left w:w="108" w:type="dxa"/>
            <w:bottom w:w="0" w:type="dxa"/>
            <w:right w:w="108" w:type="dxa"/>
          </w:tblCellMar>
        </w:tblPrEx>
        <w:trPr>
          <w:trHeight w:val="433" w:hRule="atLeast"/>
        </w:trPr>
        <w:tc>
          <w:tcPr>
            <w:tcW w:w="1080" w:type="dxa"/>
            <w:tcBorders>
              <w:top w:val="single" w:color="auto" w:sz="4" w:space="0"/>
              <w:left w:val="single" w:color="auto" w:sz="4" w:space="0"/>
              <w:bottom w:val="single" w:color="auto" w:sz="4" w:space="0"/>
              <w:right w:val="single" w:color="auto" w:sz="4" w:space="0"/>
            </w:tcBorders>
            <w:shd w:val="clear" w:color="000000" w:fill="DA9694"/>
            <w:vAlign w:val="center"/>
          </w:tcPr>
          <w:p>
            <w:pPr>
              <w:jc w:val="center"/>
              <w:rPr>
                <w:rFonts w:ascii="Arial" w:hAnsi="Arial" w:cs="Arial"/>
                <w:color w:val="000000"/>
                <w:sz w:val="22"/>
              </w:rPr>
            </w:pPr>
            <w:r>
              <w:rPr>
                <w:rFonts w:ascii="Arial" w:hAnsi="Arial" w:cs="Arial"/>
                <w:color w:val="000000"/>
                <w:sz w:val="22"/>
              </w:rPr>
              <w:t>序号</w:t>
            </w:r>
          </w:p>
        </w:tc>
        <w:tc>
          <w:tcPr>
            <w:tcW w:w="2360" w:type="dxa"/>
            <w:tcBorders>
              <w:top w:val="single" w:color="auto" w:sz="4" w:space="0"/>
              <w:left w:val="nil"/>
              <w:bottom w:val="single" w:color="auto" w:sz="4" w:space="0"/>
              <w:right w:val="single" w:color="auto" w:sz="4" w:space="0"/>
            </w:tcBorders>
            <w:shd w:val="clear" w:color="000000" w:fill="DA9694"/>
            <w:vAlign w:val="center"/>
          </w:tcPr>
          <w:p>
            <w:pPr>
              <w:ind w:firstLine="440"/>
              <w:jc w:val="center"/>
              <w:rPr>
                <w:rFonts w:ascii="Arial" w:hAnsi="Arial" w:cs="Arial"/>
                <w:color w:val="000000"/>
                <w:sz w:val="22"/>
              </w:rPr>
            </w:pPr>
            <w:r>
              <w:rPr>
                <w:rFonts w:ascii="Arial" w:hAnsi="Arial" w:cs="Arial"/>
                <w:color w:val="000000"/>
                <w:sz w:val="22"/>
              </w:rPr>
              <w:t>产品模块</w:t>
            </w:r>
          </w:p>
        </w:tc>
        <w:tc>
          <w:tcPr>
            <w:tcW w:w="1660" w:type="dxa"/>
            <w:tcBorders>
              <w:top w:val="single" w:color="auto" w:sz="4" w:space="0"/>
              <w:left w:val="nil"/>
              <w:bottom w:val="single" w:color="auto" w:sz="4" w:space="0"/>
              <w:right w:val="single" w:color="auto" w:sz="4" w:space="0"/>
            </w:tcBorders>
            <w:shd w:val="clear" w:color="000000" w:fill="DA9694"/>
            <w:vAlign w:val="center"/>
          </w:tcPr>
          <w:p>
            <w:pPr>
              <w:jc w:val="center"/>
              <w:rPr>
                <w:rFonts w:ascii="Arial" w:hAnsi="Arial" w:cs="Arial"/>
                <w:color w:val="000000"/>
                <w:sz w:val="22"/>
              </w:rPr>
            </w:pPr>
            <w:r>
              <w:rPr>
                <w:rFonts w:ascii="Arial" w:hAnsi="Arial" w:cs="Arial"/>
                <w:color w:val="000000"/>
                <w:sz w:val="22"/>
              </w:rPr>
              <w:t>验收结果</w:t>
            </w:r>
          </w:p>
        </w:tc>
        <w:tc>
          <w:tcPr>
            <w:tcW w:w="3156" w:type="dxa"/>
            <w:tcBorders>
              <w:top w:val="single" w:color="auto" w:sz="4" w:space="0"/>
              <w:left w:val="nil"/>
              <w:bottom w:val="single" w:color="auto" w:sz="4" w:space="0"/>
              <w:right w:val="single" w:color="auto" w:sz="4" w:space="0"/>
            </w:tcBorders>
            <w:shd w:val="clear" w:color="000000" w:fill="DA9694"/>
            <w:vAlign w:val="center"/>
          </w:tcPr>
          <w:p>
            <w:pPr>
              <w:ind w:firstLine="440"/>
              <w:jc w:val="center"/>
              <w:rPr>
                <w:rFonts w:ascii="Arial" w:hAnsi="Arial" w:cs="Arial"/>
                <w:color w:val="000000"/>
                <w:sz w:val="22"/>
              </w:rPr>
            </w:pPr>
            <w:r>
              <w:rPr>
                <w:rFonts w:ascii="Arial" w:hAnsi="Arial" w:cs="Arial"/>
                <w:color w:val="000000"/>
                <w:sz w:val="22"/>
              </w:rPr>
              <w:t>确认人</w:t>
            </w: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FFFF00"/>
            <w:vAlign w:val="center"/>
          </w:tcPr>
          <w:p>
            <w:pPr>
              <w:ind w:firstLine="440"/>
              <w:rPr>
                <w:rFonts w:ascii="Arial" w:hAnsi="Arial" w:cs="Arial"/>
                <w:color w:val="000000"/>
                <w:sz w:val="22"/>
              </w:rPr>
            </w:pPr>
            <w:r>
              <w:rPr>
                <w:rFonts w:ascii="Arial" w:hAnsi="Arial" w:cs="Arial"/>
                <w:color w:val="000000"/>
                <w:sz w:val="22"/>
              </w:rPr>
              <w:t>1</w:t>
            </w:r>
          </w:p>
        </w:tc>
        <w:tc>
          <w:tcPr>
            <w:tcW w:w="2360" w:type="dxa"/>
            <w:tcBorders>
              <w:top w:val="nil"/>
              <w:left w:val="nil"/>
              <w:bottom w:val="single" w:color="auto" w:sz="4" w:space="0"/>
              <w:right w:val="single" w:color="auto" w:sz="4" w:space="0"/>
            </w:tcBorders>
            <w:shd w:val="clear" w:color="000000" w:fill="FFFF00"/>
            <w:vAlign w:val="center"/>
          </w:tcPr>
          <w:p>
            <w:pPr>
              <w:ind w:firstLine="440"/>
              <w:jc w:val="center"/>
              <w:rPr>
                <w:rFonts w:ascii="Arial" w:hAnsi="Arial" w:cs="Arial"/>
                <w:color w:val="000000"/>
                <w:sz w:val="22"/>
              </w:rPr>
            </w:pPr>
            <w:r>
              <w:rPr>
                <w:rFonts w:ascii="Arial" w:hAnsi="Arial" w:cs="Arial"/>
                <w:color w:val="000000"/>
                <w:sz w:val="22"/>
              </w:rPr>
              <w:t>企业资产信息树</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auto"/>
            <w:vAlign w:val="center"/>
          </w:tcPr>
          <w:p>
            <w:pPr>
              <w:ind w:firstLine="440"/>
              <w:rPr>
                <w:rFonts w:ascii="Arial" w:hAnsi="Arial" w:cs="Arial"/>
                <w:color w:val="000000"/>
                <w:sz w:val="22"/>
              </w:rPr>
            </w:pPr>
            <w:r>
              <w:rPr>
                <w:rFonts w:ascii="Arial" w:hAnsi="Arial" w:cs="Arial"/>
                <w:color w:val="000000"/>
                <w:sz w:val="22"/>
              </w:rPr>
              <w:t>a</w:t>
            </w:r>
          </w:p>
        </w:tc>
        <w:tc>
          <w:tcPr>
            <w:tcW w:w="2360" w:type="dxa"/>
            <w:tcBorders>
              <w:top w:val="single" w:color="auto" w:sz="4" w:space="0"/>
              <w:left w:val="nil"/>
              <w:bottom w:val="single" w:color="auto" w:sz="4" w:space="0"/>
              <w:right w:val="single" w:color="auto" w:sz="4" w:space="0"/>
            </w:tcBorders>
            <w:shd w:val="clear" w:color="000000" w:fill="auto"/>
            <w:vAlign w:val="center"/>
          </w:tcPr>
          <w:p>
            <w:pPr>
              <w:ind w:firstLine="440"/>
              <w:jc w:val="center"/>
              <w:rPr>
                <w:rFonts w:ascii="Arial" w:hAnsi="Arial" w:cs="Arial"/>
                <w:color w:val="000000"/>
                <w:sz w:val="22"/>
              </w:rPr>
            </w:pPr>
            <w:r>
              <w:rPr>
                <w:rFonts w:ascii="Arial" w:hAnsi="Arial" w:cs="Arial"/>
                <w:color w:val="000000"/>
                <w:sz w:val="22"/>
              </w:rPr>
              <w:t>资产结构树</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auto"/>
            <w:vAlign w:val="center"/>
          </w:tcPr>
          <w:p>
            <w:pPr>
              <w:ind w:firstLine="440"/>
              <w:rPr>
                <w:rFonts w:ascii="Arial" w:hAnsi="Arial" w:cs="Arial"/>
                <w:color w:val="000000"/>
                <w:sz w:val="22"/>
              </w:rPr>
            </w:pPr>
            <w:r>
              <w:rPr>
                <w:rFonts w:ascii="Arial" w:hAnsi="Arial" w:cs="Arial"/>
                <w:color w:val="000000"/>
                <w:sz w:val="22"/>
              </w:rPr>
              <w:t>b</w:t>
            </w:r>
          </w:p>
        </w:tc>
        <w:tc>
          <w:tcPr>
            <w:tcW w:w="2360" w:type="dxa"/>
            <w:tcBorders>
              <w:top w:val="single" w:color="auto" w:sz="4" w:space="0"/>
              <w:left w:val="nil"/>
              <w:bottom w:val="single" w:color="auto" w:sz="4" w:space="0"/>
              <w:right w:val="single" w:color="auto" w:sz="4" w:space="0"/>
            </w:tcBorders>
            <w:shd w:val="clear" w:color="000000" w:fill="auto"/>
            <w:vAlign w:val="center"/>
          </w:tcPr>
          <w:p>
            <w:pPr>
              <w:ind w:firstLine="440"/>
              <w:jc w:val="center"/>
              <w:rPr>
                <w:rFonts w:ascii="Arial" w:hAnsi="Arial" w:cs="Arial"/>
                <w:color w:val="000000"/>
                <w:sz w:val="22"/>
              </w:rPr>
            </w:pPr>
            <w:r>
              <w:rPr>
                <w:rFonts w:ascii="Arial" w:hAnsi="Arial" w:cs="Arial"/>
                <w:color w:val="000000"/>
                <w:sz w:val="22"/>
              </w:rPr>
              <w:t>图纸文档</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auto"/>
            <w:vAlign w:val="center"/>
          </w:tcPr>
          <w:p>
            <w:pPr>
              <w:ind w:firstLine="440"/>
              <w:rPr>
                <w:rFonts w:ascii="Arial" w:hAnsi="Arial" w:cs="Arial"/>
                <w:color w:val="000000"/>
                <w:sz w:val="22"/>
              </w:rPr>
            </w:pPr>
            <w:r>
              <w:rPr>
                <w:rFonts w:ascii="Arial" w:hAnsi="Arial" w:cs="Arial"/>
                <w:color w:val="000000"/>
                <w:sz w:val="22"/>
              </w:rPr>
              <w:t>c</w:t>
            </w:r>
          </w:p>
        </w:tc>
        <w:tc>
          <w:tcPr>
            <w:tcW w:w="2360" w:type="dxa"/>
            <w:tcBorders>
              <w:top w:val="single" w:color="auto" w:sz="4" w:space="0"/>
              <w:left w:val="nil"/>
              <w:bottom w:val="single" w:color="auto" w:sz="4" w:space="0"/>
              <w:right w:val="single" w:color="auto" w:sz="4" w:space="0"/>
            </w:tcBorders>
            <w:shd w:val="clear" w:color="000000" w:fill="auto"/>
            <w:vAlign w:val="center"/>
          </w:tcPr>
          <w:p>
            <w:pPr>
              <w:ind w:firstLine="440"/>
              <w:jc w:val="center"/>
              <w:rPr>
                <w:rFonts w:ascii="Arial" w:hAnsi="Arial" w:cs="Arial"/>
                <w:color w:val="000000"/>
                <w:sz w:val="22"/>
              </w:rPr>
            </w:pPr>
            <w:r>
              <w:rPr>
                <w:rFonts w:ascii="Arial" w:hAnsi="Arial" w:cs="Arial"/>
                <w:color w:val="000000"/>
                <w:sz w:val="22"/>
              </w:rPr>
              <w:t>消息模块</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000000" w:fill="auto"/>
            <w:vAlign w:val="center"/>
          </w:tcPr>
          <w:p>
            <w:pPr>
              <w:ind w:firstLine="440"/>
              <w:rPr>
                <w:rFonts w:ascii="Arial" w:hAnsi="Arial" w:cs="Arial"/>
                <w:color w:val="000000"/>
                <w:sz w:val="22"/>
              </w:rPr>
            </w:pPr>
            <w:r>
              <w:rPr>
                <w:rFonts w:ascii="Arial" w:hAnsi="Arial" w:cs="Arial"/>
                <w:color w:val="000000"/>
                <w:sz w:val="22"/>
              </w:rPr>
              <w:t>d</w:t>
            </w:r>
          </w:p>
        </w:tc>
        <w:tc>
          <w:tcPr>
            <w:tcW w:w="2360" w:type="dxa"/>
            <w:tcBorders>
              <w:top w:val="single" w:color="auto" w:sz="4" w:space="0"/>
              <w:left w:val="nil"/>
              <w:bottom w:val="single" w:color="auto" w:sz="4" w:space="0"/>
              <w:right w:val="single" w:color="auto" w:sz="4" w:space="0"/>
            </w:tcBorders>
            <w:shd w:val="clear" w:color="000000" w:fill="auto"/>
            <w:vAlign w:val="center"/>
          </w:tcPr>
          <w:p>
            <w:pPr>
              <w:ind w:firstLine="440"/>
              <w:jc w:val="center"/>
              <w:rPr>
                <w:rFonts w:ascii="Arial" w:hAnsi="Arial" w:cs="Arial"/>
                <w:color w:val="000000"/>
                <w:sz w:val="22"/>
              </w:rPr>
            </w:pPr>
            <w:r>
              <w:rPr>
                <w:rFonts w:hint="eastAsia" w:ascii="Arial" w:hAnsi="Arial" w:cs="Arial"/>
                <w:color w:val="000000"/>
                <w:sz w:val="22"/>
              </w:rPr>
              <w:t>人员管理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FFFF00"/>
            <w:vAlign w:val="center"/>
          </w:tcPr>
          <w:p>
            <w:pPr>
              <w:ind w:firstLine="440"/>
              <w:rPr>
                <w:rFonts w:ascii="Arial" w:hAnsi="Arial" w:cs="Arial"/>
                <w:color w:val="000000"/>
                <w:sz w:val="22"/>
              </w:rPr>
            </w:pPr>
            <w:r>
              <w:rPr>
                <w:rFonts w:ascii="Arial" w:hAnsi="Arial" w:cs="Arial"/>
                <w:color w:val="000000"/>
                <w:sz w:val="22"/>
              </w:rPr>
              <w:t>2</w:t>
            </w:r>
          </w:p>
        </w:tc>
        <w:tc>
          <w:tcPr>
            <w:tcW w:w="2360" w:type="dxa"/>
            <w:tcBorders>
              <w:top w:val="nil"/>
              <w:left w:val="nil"/>
              <w:bottom w:val="single" w:color="auto" w:sz="4" w:space="0"/>
              <w:right w:val="single" w:color="auto" w:sz="4" w:space="0"/>
            </w:tcBorders>
            <w:shd w:val="clear" w:color="000000" w:fill="FFFF00"/>
            <w:vAlign w:val="center"/>
          </w:tcPr>
          <w:p>
            <w:pPr>
              <w:ind w:firstLine="440"/>
              <w:jc w:val="center"/>
              <w:rPr>
                <w:rFonts w:ascii="Arial" w:hAnsi="Arial" w:cs="Arial"/>
                <w:color w:val="000000"/>
                <w:sz w:val="22"/>
              </w:rPr>
            </w:pPr>
            <w:r>
              <w:rPr>
                <w:rFonts w:ascii="Arial" w:hAnsi="Arial" w:cs="Arial"/>
                <w:color w:val="000000"/>
                <w:sz w:val="22"/>
              </w:rPr>
              <w:t>维护管理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a</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工单管理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b</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报修</w:t>
            </w:r>
            <w:r>
              <w:rPr>
                <w:rFonts w:hint="eastAsia" w:ascii="Arial" w:hAnsi="Arial" w:cs="Arial"/>
                <w:color w:val="000000"/>
                <w:sz w:val="22"/>
              </w:rPr>
              <w:t>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c</w:t>
            </w:r>
          </w:p>
        </w:tc>
        <w:tc>
          <w:tcPr>
            <w:tcW w:w="2360" w:type="dxa"/>
            <w:tcBorders>
              <w:top w:val="nil"/>
              <w:left w:val="nil"/>
              <w:bottom w:val="single" w:color="auto" w:sz="4" w:space="0"/>
              <w:right w:val="single" w:color="auto" w:sz="4" w:space="0"/>
            </w:tcBorders>
            <w:vAlign w:val="center"/>
          </w:tcPr>
          <w:p>
            <w:pPr>
              <w:ind w:firstLine="880" w:firstLineChars="400"/>
              <w:rPr>
                <w:rFonts w:ascii="Arial" w:hAnsi="Arial" w:cs="Arial"/>
                <w:color w:val="000000"/>
                <w:sz w:val="22"/>
              </w:rPr>
            </w:pPr>
            <w:r>
              <w:rPr>
                <w:rFonts w:hint="eastAsia" w:ascii="Arial" w:hAnsi="Arial" w:cs="Arial"/>
                <w:color w:val="000000"/>
                <w:sz w:val="22"/>
              </w:rPr>
              <w:t>项修管理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d</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hint="eastAsia" w:ascii="Arial" w:hAnsi="Arial" w:cs="Arial"/>
                <w:color w:val="000000"/>
                <w:sz w:val="22"/>
              </w:rPr>
              <w:t>维保</w:t>
            </w:r>
            <w:r>
              <w:rPr>
                <w:rFonts w:ascii="Arial" w:hAnsi="Arial" w:cs="Arial"/>
                <w:color w:val="000000"/>
                <w:sz w:val="22"/>
              </w:rPr>
              <w:t>管理</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e</w:t>
            </w:r>
          </w:p>
        </w:tc>
        <w:tc>
          <w:tcPr>
            <w:tcW w:w="2360" w:type="dxa"/>
            <w:tcBorders>
              <w:top w:val="nil"/>
              <w:left w:val="nil"/>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移动解决方案</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auto" w:fill="FFFF00"/>
            <w:vAlign w:val="center"/>
          </w:tcPr>
          <w:p>
            <w:pPr>
              <w:ind w:firstLine="440"/>
              <w:rPr>
                <w:rFonts w:ascii="Arial" w:hAnsi="Arial" w:cs="Arial"/>
                <w:color w:val="000000"/>
                <w:sz w:val="22"/>
              </w:rPr>
            </w:pPr>
            <w:r>
              <w:rPr>
                <w:rFonts w:hint="eastAsia" w:ascii="Arial" w:hAnsi="Arial" w:cs="Arial"/>
                <w:color w:val="000000"/>
                <w:sz w:val="22"/>
              </w:rPr>
              <w:t>3</w:t>
            </w:r>
            <w:r>
              <w:rPr>
                <w:rFonts w:ascii="Arial" w:hAnsi="Arial" w:cs="Arial"/>
                <w:color w:val="000000"/>
                <w:sz w:val="22"/>
              </w:rPr>
              <w:t>4</w:t>
            </w:r>
          </w:p>
        </w:tc>
        <w:tc>
          <w:tcPr>
            <w:tcW w:w="2360" w:type="dxa"/>
            <w:tcBorders>
              <w:top w:val="single" w:color="auto" w:sz="4" w:space="0"/>
              <w:left w:val="nil"/>
              <w:bottom w:val="single" w:color="auto" w:sz="4" w:space="0"/>
              <w:right w:val="single" w:color="auto" w:sz="4" w:space="0"/>
            </w:tcBorders>
            <w:shd w:val="clear" w:color="auto" w:fill="FFFF00"/>
            <w:vAlign w:val="center"/>
          </w:tcPr>
          <w:p>
            <w:pPr>
              <w:ind w:firstLine="440"/>
              <w:jc w:val="center"/>
              <w:rPr>
                <w:rFonts w:ascii="Arial" w:hAnsi="Arial" w:cs="Arial"/>
                <w:color w:val="000000"/>
                <w:sz w:val="22"/>
              </w:rPr>
            </w:pPr>
            <w:r>
              <w:rPr>
                <w:rFonts w:ascii="Arial" w:hAnsi="Arial" w:cs="Arial"/>
                <w:color w:val="000000"/>
                <w:sz w:val="22"/>
              </w:rPr>
              <w:t>集成工具</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a</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导入导出模块</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b</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SAPERP接口</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hint="eastAsia" w:ascii="Arial" w:hAnsi="Arial" w:cs="Arial"/>
                <w:color w:val="000000"/>
                <w:sz w:val="22"/>
              </w:rPr>
              <w:t>c</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OA接口</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hint="eastAsia"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shd w:val="clear" w:color="000000" w:fill="FFFF00"/>
            <w:vAlign w:val="center"/>
          </w:tcPr>
          <w:p>
            <w:pPr>
              <w:ind w:firstLine="440"/>
              <w:rPr>
                <w:rFonts w:ascii="Arial" w:hAnsi="Arial" w:cs="Arial"/>
                <w:color w:val="000000"/>
                <w:sz w:val="22"/>
              </w:rPr>
            </w:pPr>
            <w:r>
              <w:rPr>
                <w:rFonts w:hint="eastAsia" w:ascii="Arial" w:hAnsi="Arial" w:cs="Arial"/>
                <w:color w:val="000000"/>
                <w:sz w:val="22"/>
              </w:rPr>
              <w:t>4</w:t>
            </w:r>
          </w:p>
        </w:tc>
        <w:tc>
          <w:tcPr>
            <w:tcW w:w="2360" w:type="dxa"/>
            <w:tcBorders>
              <w:top w:val="nil"/>
              <w:left w:val="nil"/>
              <w:bottom w:val="single" w:color="auto" w:sz="4" w:space="0"/>
              <w:right w:val="single" w:color="auto" w:sz="4" w:space="0"/>
            </w:tcBorders>
            <w:shd w:val="clear" w:color="000000" w:fill="FFFF00"/>
            <w:vAlign w:val="center"/>
          </w:tcPr>
          <w:p>
            <w:pPr>
              <w:ind w:firstLine="440"/>
              <w:jc w:val="center"/>
              <w:rPr>
                <w:rFonts w:ascii="Arial" w:hAnsi="Arial" w:cs="Arial"/>
                <w:color w:val="000000"/>
                <w:sz w:val="22"/>
              </w:rPr>
            </w:pPr>
            <w:r>
              <w:rPr>
                <w:rFonts w:ascii="Arial" w:hAnsi="Arial" w:cs="Arial"/>
                <w:color w:val="000000"/>
                <w:sz w:val="22"/>
              </w:rPr>
              <w:t>系统底层功能</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a</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指标看板</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b</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图形导航</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c</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多语言支持</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d</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网站支持</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e</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屏幕设计</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f</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数据库</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g</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系统安全</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p>
        </w:tc>
      </w:tr>
      <w:tr>
        <w:tblPrEx>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ind w:firstLine="440"/>
              <w:rPr>
                <w:rFonts w:ascii="Arial" w:hAnsi="Arial" w:cs="Arial"/>
                <w:color w:val="000000"/>
                <w:sz w:val="22"/>
              </w:rPr>
            </w:pPr>
            <w:r>
              <w:rPr>
                <w:rFonts w:ascii="Arial" w:hAnsi="Arial" w:cs="Arial"/>
                <w:color w:val="000000"/>
                <w:sz w:val="22"/>
              </w:rPr>
              <w:t>h</w:t>
            </w:r>
          </w:p>
        </w:tc>
        <w:tc>
          <w:tcPr>
            <w:tcW w:w="23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rPr>
            </w:pPr>
            <w:r>
              <w:rPr>
                <w:rFonts w:ascii="Arial" w:hAnsi="Arial" w:cs="Arial"/>
                <w:color w:val="000000"/>
                <w:sz w:val="22"/>
              </w:rPr>
              <w:t>报表</w:t>
            </w:r>
          </w:p>
        </w:tc>
        <w:tc>
          <w:tcPr>
            <w:tcW w:w="1660"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highlight w:val="yellow"/>
              </w:rPr>
            </w:pPr>
            <w:r>
              <w:rPr>
                <w:rFonts w:ascii="Arial" w:hAnsi="Arial" w:cs="Arial"/>
                <w:color w:val="000000"/>
                <w:sz w:val="22"/>
              </w:rPr>
              <w:t>Y</w:t>
            </w:r>
          </w:p>
        </w:tc>
        <w:tc>
          <w:tcPr>
            <w:tcW w:w="3156" w:type="dxa"/>
            <w:tcBorders>
              <w:top w:val="nil"/>
              <w:left w:val="nil"/>
              <w:bottom w:val="single" w:color="auto" w:sz="4" w:space="0"/>
              <w:right w:val="single" w:color="auto" w:sz="4" w:space="0"/>
            </w:tcBorders>
            <w:vAlign w:val="center"/>
          </w:tcPr>
          <w:p>
            <w:pPr>
              <w:ind w:firstLine="440"/>
              <w:jc w:val="center"/>
              <w:rPr>
                <w:rFonts w:ascii="Arial" w:hAnsi="Arial" w:cs="Arial"/>
                <w:color w:val="000000"/>
                <w:sz w:val="22"/>
                <w:highlight w:val="yellow"/>
              </w:rPr>
            </w:pPr>
          </w:p>
        </w:tc>
      </w:tr>
    </w:tbl>
    <w:p>
      <w:pPr>
        <w:rPr>
          <w:rFonts w:ascii="Arial" w:hAnsi="Arial" w:cs="Arial"/>
        </w:rPr>
      </w:pPr>
    </w:p>
    <w:p>
      <w:pPr>
        <w:ind w:firstLine="420"/>
        <w:jc w:val="center"/>
        <w:rPr>
          <w:rFonts w:ascii="Arial" w:hAnsi="Arial" w:cs="Arial"/>
        </w:rPr>
      </w:pPr>
    </w:p>
    <w:p>
      <w:pPr>
        <w:ind w:firstLine="420"/>
        <w:jc w:val="center"/>
        <w:rPr>
          <w:rFonts w:ascii="Arial" w:hAnsi="Arial" w:cs="Arial"/>
        </w:rPr>
      </w:pPr>
    </w:p>
    <w:p>
      <w:pPr>
        <w:widowControl/>
        <w:spacing w:line="360" w:lineRule="auto"/>
        <w:rPr>
          <w:rFonts w:ascii="Arial" w:hAnsi="Arial" w:cs="Arial"/>
          <w:b/>
          <w:kern w:val="0"/>
          <w:sz w:val="24"/>
        </w:rPr>
      </w:pPr>
      <w:bookmarkStart w:id="308" w:name="_Toc527357779"/>
      <w:bookmarkStart w:id="309" w:name="_Toc403999910"/>
      <w:r>
        <w:rPr>
          <w:rFonts w:ascii="Arial" w:hAnsi="Arial" w:cs="Arial"/>
          <w:b/>
          <w:kern w:val="0"/>
          <w:sz w:val="24"/>
        </w:rPr>
        <w:t>2、功能验收</w:t>
      </w:r>
      <w:bookmarkEnd w:id="308"/>
      <w:r>
        <w:rPr>
          <w:rFonts w:ascii="Arial" w:hAnsi="Arial" w:cs="Arial"/>
          <w:b/>
          <w:kern w:val="0"/>
          <w:sz w:val="24"/>
        </w:rPr>
        <w:t>结果</w:t>
      </w:r>
      <w:bookmarkEnd w:id="309"/>
    </w:p>
    <w:tbl>
      <w:tblPr>
        <w:tblStyle w:val="41"/>
        <w:tblW w:w="8397" w:type="dxa"/>
        <w:tblInd w:w="103" w:type="dxa"/>
        <w:tblLayout w:type="fixed"/>
        <w:tblCellMar>
          <w:top w:w="0" w:type="dxa"/>
          <w:left w:w="108" w:type="dxa"/>
          <w:bottom w:w="0" w:type="dxa"/>
          <w:right w:w="108" w:type="dxa"/>
        </w:tblCellMar>
      </w:tblPr>
      <w:tblGrid>
        <w:gridCol w:w="1139"/>
        <w:gridCol w:w="4423"/>
        <w:gridCol w:w="1701"/>
        <w:gridCol w:w="1134"/>
      </w:tblGrid>
      <w:tr>
        <w:tblPrEx>
          <w:tblLayout w:type="fixed"/>
          <w:tblCellMar>
            <w:top w:w="0" w:type="dxa"/>
            <w:left w:w="108" w:type="dxa"/>
            <w:bottom w:w="0" w:type="dxa"/>
            <w:right w:w="108" w:type="dxa"/>
          </w:tblCellMar>
        </w:tblPrEx>
        <w:trPr>
          <w:trHeight w:val="270" w:hRule="atLeast"/>
        </w:trPr>
        <w:tc>
          <w:tcPr>
            <w:tcW w:w="1139" w:type="dxa"/>
            <w:tcBorders>
              <w:top w:val="single" w:color="auto" w:sz="4" w:space="0"/>
              <w:left w:val="single" w:color="auto" w:sz="4" w:space="0"/>
              <w:bottom w:val="single" w:color="auto" w:sz="4" w:space="0"/>
              <w:right w:val="single" w:color="auto" w:sz="4" w:space="0"/>
            </w:tcBorders>
            <w:shd w:val="clear" w:color="000000" w:fill="CCC0DA"/>
            <w:vAlign w:val="center"/>
          </w:tcPr>
          <w:p>
            <w:pPr>
              <w:widowControl/>
              <w:ind w:firstLine="440"/>
              <w:jc w:val="center"/>
              <w:rPr>
                <w:rFonts w:ascii="Arial" w:hAnsi="Arial" w:cs="Arial"/>
                <w:color w:val="000000"/>
                <w:kern w:val="0"/>
                <w:sz w:val="22"/>
              </w:rPr>
            </w:pPr>
            <w:r>
              <w:rPr>
                <w:rFonts w:ascii="Arial" w:hAnsi="Arial" w:cs="Arial"/>
                <w:color w:val="000000"/>
                <w:kern w:val="0"/>
                <w:sz w:val="22"/>
              </w:rPr>
              <w:t>序号</w:t>
            </w:r>
          </w:p>
        </w:tc>
        <w:tc>
          <w:tcPr>
            <w:tcW w:w="4423" w:type="dxa"/>
            <w:tcBorders>
              <w:top w:val="single" w:color="auto" w:sz="4" w:space="0"/>
              <w:left w:val="nil"/>
              <w:bottom w:val="single" w:color="auto" w:sz="4" w:space="0"/>
              <w:right w:val="single" w:color="auto" w:sz="4" w:space="0"/>
            </w:tcBorders>
            <w:shd w:val="clear" w:color="000000" w:fill="CCC0DA"/>
            <w:vAlign w:val="center"/>
          </w:tcPr>
          <w:p>
            <w:pPr>
              <w:widowControl/>
              <w:jc w:val="center"/>
              <w:rPr>
                <w:rFonts w:ascii="Arial" w:hAnsi="Arial" w:cs="Arial"/>
                <w:color w:val="000000"/>
                <w:kern w:val="0"/>
                <w:sz w:val="22"/>
              </w:rPr>
            </w:pPr>
            <w:r>
              <w:rPr>
                <w:rFonts w:ascii="Arial" w:hAnsi="Arial" w:cs="Arial"/>
                <w:color w:val="000000"/>
                <w:kern w:val="0"/>
                <w:sz w:val="22"/>
              </w:rPr>
              <w:t>技术要求</w:t>
            </w:r>
          </w:p>
        </w:tc>
        <w:tc>
          <w:tcPr>
            <w:tcW w:w="1701" w:type="dxa"/>
            <w:tcBorders>
              <w:top w:val="single" w:color="auto" w:sz="4" w:space="0"/>
              <w:left w:val="nil"/>
              <w:bottom w:val="single" w:color="auto" w:sz="4" w:space="0"/>
              <w:right w:val="single" w:color="auto" w:sz="4" w:space="0"/>
            </w:tcBorders>
            <w:shd w:val="clear" w:color="000000" w:fill="CCC0DA"/>
            <w:vAlign w:val="center"/>
          </w:tcPr>
          <w:p>
            <w:pPr>
              <w:widowControl/>
              <w:jc w:val="center"/>
              <w:rPr>
                <w:rFonts w:ascii="Arial" w:hAnsi="Arial" w:cs="Arial"/>
                <w:color w:val="000000"/>
                <w:kern w:val="0"/>
                <w:sz w:val="22"/>
              </w:rPr>
            </w:pPr>
            <w:r>
              <w:rPr>
                <w:rFonts w:ascii="Arial" w:hAnsi="Arial" w:cs="Arial"/>
                <w:color w:val="000000"/>
                <w:kern w:val="0"/>
                <w:sz w:val="22"/>
              </w:rPr>
              <w:t>是否符合要求</w:t>
            </w:r>
          </w:p>
        </w:tc>
        <w:tc>
          <w:tcPr>
            <w:tcW w:w="1134" w:type="dxa"/>
            <w:tcBorders>
              <w:top w:val="single" w:color="auto" w:sz="4" w:space="0"/>
              <w:left w:val="nil"/>
              <w:bottom w:val="single" w:color="auto" w:sz="4" w:space="0"/>
              <w:right w:val="single" w:color="auto" w:sz="4" w:space="0"/>
            </w:tcBorders>
            <w:shd w:val="clear" w:color="000000" w:fill="CCC0DA"/>
            <w:vAlign w:val="center"/>
          </w:tcPr>
          <w:p>
            <w:pPr>
              <w:widowControl/>
              <w:jc w:val="center"/>
              <w:rPr>
                <w:rFonts w:ascii="Arial" w:hAnsi="Arial" w:cs="Arial"/>
                <w:color w:val="000000"/>
                <w:kern w:val="0"/>
                <w:sz w:val="22"/>
              </w:rPr>
            </w:pPr>
            <w:r>
              <w:rPr>
                <w:rFonts w:ascii="Arial" w:hAnsi="Arial" w:cs="Arial"/>
                <w:color w:val="000000"/>
                <w:kern w:val="0"/>
                <w:sz w:val="22"/>
              </w:rPr>
              <w:t>确认人</w:t>
            </w: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1</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资产基础信息数据管理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a</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设备台账、档案资料的建立、查询、修订</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b</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设备基础信息</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c</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设备的结构划分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d</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设备分类管理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e</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设备文档管理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f</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供应商信息</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2</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设备维护维修管理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a</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维修流程</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b</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故障报修</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c</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hint="eastAsia" w:ascii="Arial" w:hAnsi="Arial" w:cs="Arial"/>
                <w:color w:val="000000"/>
                <w:kern w:val="0"/>
                <w:sz w:val="22"/>
              </w:rPr>
              <w:t>项修管理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hint="eastAsia" w:ascii="Arial" w:hAnsi="Arial" w:cs="Arial"/>
                <w:color w:val="000000"/>
                <w:kern w:val="0"/>
                <w:sz w:val="22"/>
              </w:rPr>
              <w:t>d</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预防性维护维修</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3</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hint="eastAsia" w:ascii="Arial" w:hAnsi="Arial" w:cs="Arial"/>
                <w:color w:val="000000"/>
                <w:kern w:val="0"/>
                <w:sz w:val="22"/>
              </w:rPr>
              <w:t>接口模块</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a</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SAPERP接口</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hint="eastAsia" w:ascii="Arial" w:hAnsi="Arial" w:cs="Arial"/>
                <w:color w:val="000000"/>
                <w:kern w:val="0"/>
                <w:sz w:val="22"/>
              </w:rPr>
              <w:t>b</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OA</w:t>
            </w:r>
            <w:r>
              <w:rPr>
                <w:rFonts w:hint="eastAsia" w:ascii="Arial" w:hAnsi="Arial" w:cs="Arial"/>
                <w:color w:val="000000"/>
                <w:kern w:val="0"/>
                <w:sz w:val="22"/>
              </w:rPr>
              <w:t>接口</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4</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人员技能管理</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5</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KPI指标看板</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6</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图形界面</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7</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数据导出</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8</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系统技术要求</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a</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系统安全性</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b</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系统权限设置</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c</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系统语言与版本</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nil"/>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d</w:t>
            </w:r>
          </w:p>
        </w:tc>
        <w:tc>
          <w:tcPr>
            <w:tcW w:w="4423" w:type="dxa"/>
            <w:tcBorders>
              <w:top w:val="nil"/>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系统架构</w:t>
            </w:r>
          </w:p>
        </w:tc>
        <w:tc>
          <w:tcPr>
            <w:tcW w:w="1701"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nil"/>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single" w:color="auto" w:sz="4" w:space="0"/>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e</w:t>
            </w:r>
          </w:p>
        </w:tc>
        <w:tc>
          <w:tcPr>
            <w:tcW w:w="4423" w:type="dxa"/>
            <w:tcBorders>
              <w:top w:val="single" w:color="auto" w:sz="4" w:space="0"/>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系统运行环境</w:t>
            </w:r>
          </w:p>
        </w:tc>
        <w:tc>
          <w:tcPr>
            <w:tcW w:w="1701"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single" w:color="auto" w:sz="4" w:space="0"/>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f</w:t>
            </w:r>
          </w:p>
        </w:tc>
        <w:tc>
          <w:tcPr>
            <w:tcW w:w="4423" w:type="dxa"/>
            <w:tcBorders>
              <w:top w:val="single" w:color="auto" w:sz="4" w:space="0"/>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数据库备份</w:t>
            </w:r>
          </w:p>
        </w:tc>
        <w:tc>
          <w:tcPr>
            <w:tcW w:w="1701"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r>
        <w:tblPrEx>
          <w:tblLayout w:type="fixed"/>
          <w:tblCellMar>
            <w:top w:w="0" w:type="dxa"/>
            <w:left w:w="108" w:type="dxa"/>
            <w:bottom w:w="0" w:type="dxa"/>
            <w:right w:w="108" w:type="dxa"/>
          </w:tblCellMar>
        </w:tblPrEx>
        <w:trPr>
          <w:trHeight w:val="270" w:hRule="atLeast"/>
        </w:trPr>
        <w:tc>
          <w:tcPr>
            <w:tcW w:w="1139" w:type="dxa"/>
            <w:tcBorders>
              <w:top w:val="single" w:color="auto" w:sz="4" w:space="0"/>
              <w:left w:val="single" w:color="auto" w:sz="4" w:space="0"/>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g</w:t>
            </w:r>
          </w:p>
        </w:tc>
        <w:tc>
          <w:tcPr>
            <w:tcW w:w="4423" w:type="dxa"/>
            <w:tcBorders>
              <w:top w:val="single" w:color="auto" w:sz="4" w:space="0"/>
              <w:left w:val="nil"/>
              <w:bottom w:val="single" w:color="auto" w:sz="4" w:space="0"/>
              <w:right w:val="single" w:color="auto" w:sz="4" w:space="0"/>
            </w:tcBorders>
            <w:vAlign w:val="center"/>
          </w:tcPr>
          <w:p>
            <w:pPr>
              <w:widowControl/>
              <w:jc w:val="left"/>
              <w:rPr>
                <w:rFonts w:ascii="Arial" w:hAnsi="Arial" w:cs="Arial"/>
                <w:color w:val="000000"/>
                <w:kern w:val="0"/>
                <w:sz w:val="22"/>
              </w:rPr>
            </w:pPr>
            <w:r>
              <w:rPr>
                <w:rFonts w:ascii="Arial" w:hAnsi="Arial" w:cs="Arial"/>
                <w:color w:val="000000"/>
                <w:kern w:val="0"/>
                <w:sz w:val="22"/>
              </w:rPr>
              <w:t>系统接口开发</w:t>
            </w:r>
          </w:p>
        </w:tc>
        <w:tc>
          <w:tcPr>
            <w:tcW w:w="1701"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r>
              <w:rPr>
                <w:rFonts w:ascii="Arial" w:hAnsi="Arial" w:cs="Arial"/>
                <w:color w:val="000000"/>
                <w:kern w:val="0"/>
                <w:sz w:val="22"/>
              </w:rPr>
              <w:t>Y</w:t>
            </w:r>
          </w:p>
        </w:tc>
        <w:tc>
          <w:tcPr>
            <w:tcW w:w="1134" w:type="dxa"/>
            <w:tcBorders>
              <w:top w:val="single" w:color="auto" w:sz="4" w:space="0"/>
              <w:left w:val="nil"/>
              <w:bottom w:val="single" w:color="auto" w:sz="4" w:space="0"/>
              <w:right w:val="single" w:color="auto" w:sz="4" w:space="0"/>
            </w:tcBorders>
            <w:vAlign w:val="center"/>
          </w:tcPr>
          <w:p>
            <w:pPr>
              <w:widowControl/>
              <w:jc w:val="center"/>
              <w:rPr>
                <w:rFonts w:ascii="Arial" w:hAnsi="Arial" w:cs="Arial"/>
                <w:color w:val="000000"/>
                <w:kern w:val="0"/>
                <w:sz w:val="22"/>
              </w:rPr>
            </w:pPr>
          </w:p>
        </w:tc>
      </w:tr>
    </w:tbl>
    <w:p>
      <w:pPr>
        <w:ind w:firstLine="420"/>
        <w:rPr>
          <w:rFonts w:ascii="Arial" w:hAnsi="Arial" w:cs="Arial"/>
        </w:rPr>
      </w:pPr>
    </w:p>
    <w:p>
      <w:pPr>
        <w:ind w:firstLine="420"/>
        <w:rPr>
          <w:rFonts w:ascii="Arial" w:hAnsi="Arial" w:cs="Arial"/>
        </w:rPr>
      </w:pPr>
    </w:p>
    <w:p>
      <w:pPr>
        <w:pStyle w:val="4"/>
        <w:rPr>
          <w:rFonts w:ascii="Arial" w:hAnsi="Arial" w:cs="Arial"/>
          <w:sz w:val="30"/>
          <w:szCs w:val="30"/>
        </w:rPr>
      </w:pPr>
      <w:bookmarkStart w:id="310" w:name="_Toc489282617"/>
      <w:bookmarkStart w:id="311" w:name="_Toc403999911"/>
      <w:r>
        <w:rPr>
          <w:rFonts w:hint="eastAsia" w:ascii="Arial" w:hAnsi="Arial" w:cs="Arial"/>
          <w:sz w:val="30"/>
          <w:szCs w:val="30"/>
        </w:rPr>
        <w:t>5.</w:t>
      </w:r>
      <w:r>
        <w:rPr>
          <w:rFonts w:ascii="Arial" w:hAnsi="Arial" w:cs="Arial"/>
          <w:sz w:val="30"/>
          <w:szCs w:val="30"/>
        </w:rPr>
        <w:t>5</w:t>
      </w:r>
      <w:r>
        <w:rPr>
          <w:rFonts w:hint="eastAsia" w:ascii="Arial" w:hAnsi="Arial" w:cs="Arial"/>
          <w:sz w:val="30"/>
          <w:szCs w:val="30"/>
        </w:rPr>
        <w:t>.6项目遗留问题及处理措施</w:t>
      </w:r>
      <w:bookmarkEnd w:id="310"/>
      <w:bookmarkEnd w:id="311"/>
    </w:p>
    <w:tbl>
      <w:tblPr>
        <w:tblStyle w:val="41"/>
        <w:tblW w:w="8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8"/>
        <w:gridCol w:w="3240"/>
        <w:gridCol w:w="1980"/>
        <w:gridCol w:w="1260"/>
        <w:gridCol w:w="1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shd w:val="clear" w:color="auto" w:fill="C0C0C0"/>
            <w:vAlign w:val="center"/>
          </w:tcPr>
          <w:p>
            <w:pPr>
              <w:jc w:val="center"/>
              <w:rPr>
                <w:rFonts w:ascii="Arial" w:hAnsi="Arial" w:cs="Arial"/>
                <w:b/>
                <w:szCs w:val="21"/>
              </w:rPr>
            </w:pPr>
            <w:r>
              <w:rPr>
                <w:rFonts w:ascii="Arial" w:hAnsi="Arial" w:cs="Arial"/>
                <w:b/>
                <w:szCs w:val="21"/>
              </w:rPr>
              <w:t>序号</w:t>
            </w:r>
          </w:p>
        </w:tc>
        <w:tc>
          <w:tcPr>
            <w:tcW w:w="3240" w:type="dxa"/>
            <w:shd w:val="clear" w:color="auto" w:fill="C0C0C0"/>
            <w:vAlign w:val="center"/>
          </w:tcPr>
          <w:p>
            <w:pPr>
              <w:jc w:val="center"/>
              <w:rPr>
                <w:rFonts w:ascii="Arial" w:hAnsi="Arial" w:cs="Arial"/>
                <w:b/>
                <w:szCs w:val="21"/>
              </w:rPr>
            </w:pPr>
            <w:r>
              <w:rPr>
                <w:rFonts w:ascii="Arial" w:hAnsi="Arial" w:cs="Arial"/>
                <w:b/>
                <w:szCs w:val="21"/>
              </w:rPr>
              <w:t>遗留问题</w:t>
            </w:r>
          </w:p>
        </w:tc>
        <w:tc>
          <w:tcPr>
            <w:tcW w:w="1980" w:type="dxa"/>
            <w:shd w:val="clear" w:color="auto" w:fill="C0C0C0"/>
            <w:vAlign w:val="center"/>
          </w:tcPr>
          <w:p>
            <w:pPr>
              <w:jc w:val="center"/>
              <w:rPr>
                <w:rFonts w:ascii="Arial" w:hAnsi="Arial" w:cs="Arial"/>
                <w:b/>
                <w:szCs w:val="21"/>
              </w:rPr>
            </w:pPr>
            <w:r>
              <w:rPr>
                <w:rFonts w:ascii="Arial" w:hAnsi="Arial" w:cs="Arial"/>
                <w:b/>
                <w:szCs w:val="21"/>
              </w:rPr>
              <w:t>处理措施</w:t>
            </w:r>
          </w:p>
        </w:tc>
        <w:tc>
          <w:tcPr>
            <w:tcW w:w="1260" w:type="dxa"/>
            <w:shd w:val="clear" w:color="auto" w:fill="C0C0C0"/>
            <w:vAlign w:val="center"/>
          </w:tcPr>
          <w:p>
            <w:pPr>
              <w:jc w:val="center"/>
              <w:rPr>
                <w:rFonts w:ascii="Arial" w:hAnsi="Arial" w:cs="Arial"/>
                <w:b/>
                <w:szCs w:val="21"/>
              </w:rPr>
            </w:pPr>
            <w:r>
              <w:rPr>
                <w:rFonts w:ascii="Arial" w:hAnsi="Arial" w:cs="Arial"/>
                <w:b/>
                <w:szCs w:val="21"/>
              </w:rPr>
              <w:t>负责人</w:t>
            </w:r>
          </w:p>
        </w:tc>
        <w:tc>
          <w:tcPr>
            <w:tcW w:w="1298" w:type="dxa"/>
            <w:shd w:val="clear" w:color="auto" w:fill="C0C0C0"/>
            <w:vAlign w:val="center"/>
          </w:tcPr>
          <w:p>
            <w:pPr>
              <w:jc w:val="center"/>
              <w:rPr>
                <w:rFonts w:ascii="Arial" w:hAnsi="Arial" w:cs="Arial"/>
                <w:b/>
                <w:szCs w:val="21"/>
              </w:rPr>
            </w:pPr>
            <w:r>
              <w:rPr>
                <w:rFonts w:ascii="Arial" w:hAnsi="Arial" w:cs="Arial"/>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vAlign w:val="center"/>
          </w:tcPr>
          <w:p>
            <w:pPr>
              <w:jc w:val="center"/>
              <w:rPr>
                <w:rFonts w:ascii="Arial" w:hAnsi="Arial" w:cs="Arial"/>
                <w:szCs w:val="21"/>
              </w:rPr>
            </w:pPr>
            <w:r>
              <w:rPr>
                <w:rFonts w:ascii="Arial" w:hAnsi="Arial" w:cs="Arial"/>
                <w:szCs w:val="21"/>
              </w:rPr>
              <w:t>1</w:t>
            </w:r>
          </w:p>
        </w:tc>
        <w:tc>
          <w:tcPr>
            <w:tcW w:w="3240" w:type="dxa"/>
            <w:vAlign w:val="center"/>
          </w:tcPr>
          <w:p>
            <w:pPr>
              <w:rPr>
                <w:rFonts w:ascii="Arial" w:hAnsi="Arial" w:cs="Arial"/>
                <w:szCs w:val="21"/>
              </w:rPr>
            </w:pPr>
          </w:p>
        </w:tc>
        <w:tc>
          <w:tcPr>
            <w:tcW w:w="1980" w:type="dxa"/>
            <w:vAlign w:val="center"/>
          </w:tcPr>
          <w:p>
            <w:pPr>
              <w:rPr>
                <w:rFonts w:ascii="Arial" w:hAnsi="Arial" w:cs="Arial"/>
                <w:szCs w:val="21"/>
              </w:rPr>
            </w:pPr>
          </w:p>
        </w:tc>
        <w:tc>
          <w:tcPr>
            <w:tcW w:w="1260" w:type="dxa"/>
            <w:vAlign w:val="center"/>
          </w:tcPr>
          <w:p>
            <w:pPr>
              <w:rPr>
                <w:rFonts w:ascii="Arial" w:hAnsi="Arial" w:cs="Arial"/>
                <w:szCs w:val="21"/>
              </w:rPr>
            </w:pPr>
          </w:p>
        </w:tc>
        <w:tc>
          <w:tcPr>
            <w:tcW w:w="1298" w:type="dxa"/>
            <w:vAlign w:val="center"/>
          </w:tcPr>
          <w:p>
            <w:pP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vAlign w:val="center"/>
          </w:tcPr>
          <w:p>
            <w:pPr>
              <w:jc w:val="center"/>
              <w:rPr>
                <w:rFonts w:ascii="Arial" w:hAnsi="Arial" w:cs="Arial"/>
                <w:szCs w:val="21"/>
              </w:rPr>
            </w:pPr>
            <w:r>
              <w:rPr>
                <w:rFonts w:ascii="Arial" w:hAnsi="Arial" w:cs="Arial"/>
                <w:szCs w:val="21"/>
              </w:rPr>
              <w:t>2</w:t>
            </w:r>
          </w:p>
        </w:tc>
        <w:tc>
          <w:tcPr>
            <w:tcW w:w="3240" w:type="dxa"/>
            <w:vAlign w:val="center"/>
          </w:tcPr>
          <w:p>
            <w:pPr>
              <w:rPr>
                <w:rFonts w:ascii="Arial" w:hAnsi="Arial" w:cs="Arial"/>
                <w:szCs w:val="21"/>
              </w:rPr>
            </w:pPr>
          </w:p>
        </w:tc>
        <w:tc>
          <w:tcPr>
            <w:tcW w:w="1980" w:type="dxa"/>
            <w:vAlign w:val="center"/>
          </w:tcPr>
          <w:p>
            <w:pPr>
              <w:rPr>
                <w:rFonts w:ascii="Arial" w:hAnsi="Arial" w:cs="Arial"/>
                <w:szCs w:val="21"/>
              </w:rPr>
            </w:pPr>
          </w:p>
        </w:tc>
        <w:tc>
          <w:tcPr>
            <w:tcW w:w="1260" w:type="dxa"/>
            <w:vAlign w:val="center"/>
          </w:tcPr>
          <w:p>
            <w:pPr>
              <w:rPr>
                <w:rFonts w:ascii="Arial" w:hAnsi="Arial" w:cs="Arial"/>
                <w:szCs w:val="21"/>
              </w:rPr>
            </w:pPr>
          </w:p>
        </w:tc>
        <w:tc>
          <w:tcPr>
            <w:tcW w:w="1298" w:type="dxa"/>
            <w:vAlign w:val="center"/>
          </w:tcPr>
          <w:p>
            <w:pP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vAlign w:val="center"/>
          </w:tcPr>
          <w:p>
            <w:pPr>
              <w:jc w:val="center"/>
              <w:rPr>
                <w:rFonts w:ascii="Arial" w:hAnsi="Arial" w:cs="Arial"/>
                <w:szCs w:val="21"/>
              </w:rPr>
            </w:pPr>
          </w:p>
        </w:tc>
        <w:tc>
          <w:tcPr>
            <w:tcW w:w="3240" w:type="dxa"/>
            <w:vAlign w:val="center"/>
          </w:tcPr>
          <w:p>
            <w:pPr>
              <w:rPr>
                <w:rFonts w:ascii="Arial" w:hAnsi="Arial" w:cs="Arial"/>
                <w:szCs w:val="21"/>
              </w:rPr>
            </w:pPr>
          </w:p>
        </w:tc>
        <w:tc>
          <w:tcPr>
            <w:tcW w:w="1980" w:type="dxa"/>
            <w:vAlign w:val="center"/>
          </w:tcPr>
          <w:p>
            <w:pPr>
              <w:rPr>
                <w:rFonts w:ascii="Arial" w:hAnsi="Arial" w:cs="Arial"/>
                <w:szCs w:val="21"/>
              </w:rPr>
            </w:pPr>
          </w:p>
        </w:tc>
        <w:tc>
          <w:tcPr>
            <w:tcW w:w="1260" w:type="dxa"/>
            <w:vAlign w:val="center"/>
          </w:tcPr>
          <w:p>
            <w:pPr>
              <w:rPr>
                <w:rFonts w:ascii="Arial" w:hAnsi="Arial" w:cs="Arial"/>
                <w:szCs w:val="21"/>
              </w:rPr>
            </w:pPr>
          </w:p>
        </w:tc>
        <w:tc>
          <w:tcPr>
            <w:tcW w:w="1298" w:type="dxa"/>
            <w:vAlign w:val="center"/>
          </w:tcPr>
          <w:p>
            <w:pP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8" w:type="dxa"/>
            <w:vAlign w:val="center"/>
          </w:tcPr>
          <w:p>
            <w:pPr>
              <w:jc w:val="center"/>
              <w:rPr>
                <w:rFonts w:ascii="Arial" w:hAnsi="Arial" w:cs="Arial"/>
                <w:szCs w:val="21"/>
              </w:rPr>
            </w:pPr>
          </w:p>
        </w:tc>
        <w:tc>
          <w:tcPr>
            <w:tcW w:w="3240" w:type="dxa"/>
            <w:vAlign w:val="center"/>
          </w:tcPr>
          <w:p>
            <w:pPr>
              <w:rPr>
                <w:rFonts w:ascii="Arial" w:hAnsi="Arial" w:cs="Arial"/>
                <w:szCs w:val="21"/>
              </w:rPr>
            </w:pPr>
          </w:p>
        </w:tc>
        <w:tc>
          <w:tcPr>
            <w:tcW w:w="1980" w:type="dxa"/>
            <w:vAlign w:val="center"/>
          </w:tcPr>
          <w:p>
            <w:pPr>
              <w:rPr>
                <w:rFonts w:ascii="Arial" w:hAnsi="Arial" w:cs="Arial"/>
                <w:szCs w:val="21"/>
              </w:rPr>
            </w:pPr>
          </w:p>
        </w:tc>
        <w:tc>
          <w:tcPr>
            <w:tcW w:w="1260" w:type="dxa"/>
            <w:vAlign w:val="center"/>
          </w:tcPr>
          <w:p>
            <w:pPr>
              <w:rPr>
                <w:rFonts w:ascii="Arial" w:hAnsi="Arial" w:cs="Arial"/>
                <w:szCs w:val="21"/>
              </w:rPr>
            </w:pPr>
          </w:p>
        </w:tc>
        <w:tc>
          <w:tcPr>
            <w:tcW w:w="1298" w:type="dxa"/>
            <w:vAlign w:val="center"/>
          </w:tcPr>
          <w:p>
            <w:pPr>
              <w:rPr>
                <w:rFonts w:ascii="Arial" w:hAnsi="Arial" w:cs="Arial"/>
                <w:szCs w:val="21"/>
              </w:rPr>
            </w:pPr>
          </w:p>
        </w:tc>
      </w:tr>
    </w:tbl>
    <w:p>
      <w:pPr>
        <w:rPr>
          <w:rFonts w:ascii="Arial" w:hAnsi="Arial" w:cs="Arial"/>
        </w:rPr>
      </w:pPr>
    </w:p>
    <w:p>
      <w:pPr>
        <w:pStyle w:val="4"/>
        <w:rPr>
          <w:rFonts w:ascii="Arial" w:hAnsi="Arial" w:cs="Arial"/>
          <w:sz w:val="30"/>
          <w:szCs w:val="30"/>
        </w:rPr>
      </w:pPr>
      <w:bookmarkStart w:id="312" w:name="_Toc403999912"/>
      <w:bookmarkStart w:id="313" w:name="_Toc489282618"/>
      <w:r>
        <w:rPr>
          <w:rFonts w:hint="eastAsia" w:ascii="Arial" w:hAnsi="Arial" w:cs="Arial"/>
          <w:sz w:val="30"/>
          <w:szCs w:val="30"/>
        </w:rPr>
        <w:t>5.</w:t>
      </w:r>
      <w:r>
        <w:rPr>
          <w:rFonts w:ascii="Arial" w:hAnsi="Arial" w:cs="Arial"/>
          <w:sz w:val="30"/>
          <w:szCs w:val="30"/>
        </w:rPr>
        <w:t>5</w:t>
      </w:r>
      <w:r>
        <w:rPr>
          <w:rFonts w:hint="eastAsia" w:ascii="Arial" w:hAnsi="Arial" w:cs="Arial"/>
          <w:sz w:val="30"/>
          <w:szCs w:val="30"/>
        </w:rPr>
        <w:t>.7项目培训情况</w:t>
      </w:r>
      <w:bookmarkEnd w:id="312"/>
      <w:bookmarkEnd w:id="313"/>
    </w:p>
    <w:tbl>
      <w:tblPr>
        <w:tblStyle w:val="41"/>
        <w:tblW w:w="8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
        <w:gridCol w:w="1252"/>
        <w:gridCol w:w="1608"/>
        <w:gridCol w:w="1430"/>
        <w:gridCol w:w="1284"/>
        <w:gridCol w:w="1275"/>
        <w:gridCol w:w="9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shd w:val="clear" w:color="auto" w:fill="C0C0C0"/>
            <w:vAlign w:val="center"/>
          </w:tcPr>
          <w:p>
            <w:pPr>
              <w:jc w:val="center"/>
              <w:rPr>
                <w:rFonts w:ascii="Arial" w:hAnsi="Arial" w:cs="Arial"/>
                <w:b/>
                <w:szCs w:val="21"/>
              </w:rPr>
            </w:pPr>
            <w:r>
              <w:rPr>
                <w:rFonts w:ascii="Arial" w:hAnsi="Arial" w:cs="Arial"/>
                <w:b/>
                <w:szCs w:val="21"/>
              </w:rPr>
              <w:t>序号</w:t>
            </w:r>
          </w:p>
        </w:tc>
        <w:tc>
          <w:tcPr>
            <w:tcW w:w="1252" w:type="dxa"/>
            <w:shd w:val="clear" w:color="auto" w:fill="C0C0C0"/>
            <w:vAlign w:val="center"/>
          </w:tcPr>
          <w:p>
            <w:pPr>
              <w:jc w:val="center"/>
              <w:rPr>
                <w:rFonts w:ascii="Arial" w:hAnsi="Arial" w:cs="Arial"/>
                <w:b/>
                <w:szCs w:val="21"/>
              </w:rPr>
            </w:pPr>
            <w:r>
              <w:rPr>
                <w:rFonts w:ascii="Arial" w:hAnsi="Arial" w:cs="Arial"/>
                <w:b/>
                <w:szCs w:val="21"/>
              </w:rPr>
              <w:t>培训内容</w:t>
            </w:r>
          </w:p>
        </w:tc>
        <w:tc>
          <w:tcPr>
            <w:tcW w:w="1608" w:type="dxa"/>
            <w:shd w:val="clear" w:color="auto" w:fill="C0C0C0"/>
            <w:vAlign w:val="center"/>
          </w:tcPr>
          <w:p>
            <w:pPr>
              <w:jc w:val="center"/>
              <w:rPr>
                <w:rFonts w:ascii="Arial" w:hAnsi="Arial" w:cs="Arial"/>
                <w:b/>
                <w:szCs w:val="21"/>
              </w:rPr>
            </w:pPr>
            <w:r>
              <w:rPr>
                <w:rFonts w:ascii="Arial" w:hAnsi="Arial" w:cs="Arial"/>
                <w:b/>
                <w:szCs w:val="21"/>
              </w:rPr>
              <w:t>培训人员</w:t>
            </w:r>
          </w:p>
        </w:tc>
        <w:tc>
          <w:tcPr>
            <w:tcW w:w="1430" w:type="dxa"/>
            <w:shd w:val="clear" w:color="auto" w:fill="C0C0C0"/>
            <w:vAlign w:val="center"/>
          </w:tcPr>
          <w:p>
            <w:pPr>
              <w:jc w:val="center"/>
              <w:rPr>
                <w:rFonts w:ascii="Arial" w:hAnsi="Arial" w:cs="Arial"/>
                <w:b/>
                <w:szCs w:val="21"/>
              </w:rPr>
            </w:pPr>
            <w:r>
              <w:rPr>
                <w:rFonts w:ascii="Arial" w:hAnsi="Arial" w:cs="Arial"/>
                <w:b/>
                <w:szCs w:val="21"/>
              </w:rPr>
              <w:t>授训人员</w:t>
            </w:r>
          </w:p>
        </w:tc>
        <w:tc>
          <w:tcPr>
            <w:tcW w:w="1284" w:type="dxa"/>
            <w:shd w:val="clear" w:color="auto" w:fill="C0C0C0"/>
          </w:tcPr>
          <w:p>
            <w:pPr>
              <w:jc w:val="center"/>
              <w:rPr>
                <w:rFonts w:ascii="Arial" w:hAnsi="Arial" w:cs="Arial"/>
                <w:b/>
                <w:szCs w:val="21"/>
              </w:rPr>
            </w:pPr>
            <w:r>
              <w:rPr>
                <w:rFonts w:ascii="Arial" w:hAnsi="Arial" w:cs="Arial"/>
                <w:b/>
                <w:szCs w:val="21"/>
              </w:rPr>
              <w:t>培训日期</w:t>
            </w:r>
          </w:p>
        </w:tc>
        <w:tc>
          <w:tcPr>
            <w:tcW w:w="1275" w:type="dxa"/>
            <w:shd w:val="clear" w:color="auto" w:fill="C0C0C0"/>
          </w:tcPr>
          <w:p>
            <w:pPr>
              <w:jc w:val="center"/>
              <w:rPr>
                <w:rFonts w:ascii="Arial" w:hAnsi="Arial" w:cs="Arial"/>
                <w:b/>
                <w:szCs w:val="21"/>
              </w:rPr>
            </w:pPr>
            <w:r>
              <w:rPr>
                <w:rFonts w:ascii="Arial" w:hAnsi="Arial" w:cs="Arial"/>
                <w:b/>
                <w:szCs w:val="21"/>
              </w:rPr>
              <w:t>完成情况</w:t>
            </w:r>
          </w:p>
        </w:tc>
        <w:tc>
          <w:tcPr>
            <w:tcW w:w="933" w:type="dxa"/>
            <w:shd w:val="clear" w:color="auto" w:fill="C0C0C0"/>
            <w:vAlign w:val="center"/>
          </w:tcPr>
          <w:p>
            <w:pPr>
              <w:jc w:val="center"/>
              <w:rPr>
                <w:rFonts w:ascii="Arial" w:hAnsi="Arial" w:cs="Arial"/>
                <w:b/>
                <w:szCs w:val="21"/>
              </w:rPr>
            </w:pPr>
            <w:r>
              <w:rPr>
                <w:rFonts w:ascii="Arial" w:hAnsi="Arial" w:cs="Arial"/>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vAlign w:val="center"/>
          </w:tcPr>
          <w:p>
            <w:pPr>
              <w:rPr>
                <w:rFonts w:ascii="Arial" w:hAnsi="Arial" w:cs="Arial"/>
                <w:szCs w:val="21"/>
              </w:rPr>
            </w:pPr>
            <w:r>
              <w:rPr>
                <w:rFonts w:ascii="Arial" w:hAnsi="Arial" w:cs="Arial"/>
                <w:szCs w:val="21"/>
              </w:rPr>
              <w:t>1</w:t>
            </w:r>
          </w:p>
        </w:tc>
        <w:tc>
          <w:tcPr>
            <w:tcW w:w="1252" w:type="dxa"/>
            <w:vAlign w:val="center"/>
          </w:tcPr>
          <w:p>
            <w:pPr>
              <w:rPr>
                <w:rFonts w:ascii="Arial" w:hAnsi="Arial" w:cs="Arial"/>
                <w:szCs w:val="21"/>
              </w:rPr>
            </w:pPr>
            <w:r>
              <w:rPr>
                <w:rFonts w:ascii="Arial" w:hAnsi="Arial" w:cs="Arial"/>
                <w:szCs w:val="21"/>
              </w:rPr>
              <w:t>需求调研方案讲解</w:t>
            </w:r>
          </w:p>
        </w:tc>
        <w:tc>
          <w:tcPr>
            <w:tcW w:w="1608" w:type="dxa"/>
            <w:vAlign w:val="center"/>
          </w:tcPr>
          <w:p>
            <w:pPr>
              <w:rPr>
                <w:rFonts w:ascii="Arial" w:hAnsi="Arial" w:cs="Arial"/>
                <w:szCs w:val="21"/>
              </w:rPr>
            </w:pPr>
          </w:p>
        </w:tc>
        <w:tc>
          <w:tcPr>
            <w:tcW w:w="1430" w:type="dxa"/>
            <w:vAlign w:val="center"/>
          </w:tcPr>
          <w:p>
            <w:pPr>
              <w:jc w:val="center"/>
              <w:rPr>
                <w:rFonts w:ascii="Arial" w:hAnsi="Arial" w:cs="Arial"/>
                <w:szCs w:val="21"/>
              </w:rPr>
            </w:pPr>
          </w:p>
        </w:tc>
        <w:tc>
          <w:tcPr>
            <w:tcW w:w="1284" w:type="dxa"/>
            <w:vAlign w:val="center"/>
          </w:tcPr>
          <w:p>
            <w:pPr>
              <w:jc w:val="center"/>
              <w:rPr>
                <w:rFonts w:ascii="Arial" w:hAnsi="Arial" w:cs="Arial"/>
                <w:szCs w:val="21"/>
              </w:rPr>
            </w:pPr>
          </w:p>
        </w:tc>
        <w:tc>
          <w:tcPr>
            <w:tcW w:w="1275" w:type="dxa"/>
            <w:vAlign w:val="center"/>
          </w:tcPr>
          <w:p>
            <w:pPr>
              <w:jc w:val="center"/>
              <w:rPr>
                <w:rFonts w:ascii="Arial" w:hAnsi="Arial" w:cs="Arial"/>
                <w:szCs w:val="21"/>
              </w:rPr>
            </w:pPr>
            <w:r>
              <w:rPr>
                <w:rFonts w:ascii="Arial" w:hAnsi="Arial" w:cs="Arial"/>
                <w:szCs w:val="21"/>
              </w:rPr>
              <w:t>完成</w:t>
            </w:r>
          </w:p>
        </w:tc>
        <w:tc>
          <w:tcPr>
            <w:tcW w:w="933"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vAlign w:val="center"/>
          </w:tcPr>
          <w:p>
            <w:pPr>
              <w:rPr>
                <w:rFonts w:ascii="Arial" w:hAnsi="Arial" w:cs="Arial"/>
                <w:szCs w:val="21"/>
              </w:rPr>
            </w:pPr>
            <w:r>
              <w:rPr>
                <w:rFonts w:ascii="Arial" w:hAnsi="Arial" w:cs="Arial"/>
                <w:szCs w:val="21"/>
              </w:rPr>
              <w:t>2</w:t>
            </w:r>
          </w:p>
        </w:tc>
        <w:tc>
          <w:tcPr>
            <w:tcW w:w="1252" w:type="dxa"/>
            <w:vAlign w:val="center"/>
          </w:tcPr>
          <w:p>
            <w:pPr>
              <w:rPr>
                <w:rFonts w:ascii="Arial" w:hAnsi="Arial" w:cs="Arial"/>
                <w:szCs w:val="21"/>
              </w:rPr>
            </w:pPr>
            <w:r>
              <w:rPr>
                <w:rFonts w:ascii="Arial" w:hAnsi="Arial" w:cs="Arial"/>
                <w:szCs w:val="21"/>
              </w:rPr>
              <w:t>核心用户培训</w:t>
            </w:r>
          </w:p>
        </w:tc>
        <w:tc>
          <w:tcPr>
            <w:tcW w:w="1608" w:type="dxa"/>
            <w:vAlign w:val="center"/>
          </w:tcPr>
          <w:p>
            <w:pPr>
              <w:rPr>
                <w:rFonts w:ascii="Arial" w:hAnsi="Arial" w:cs="Arial"/>
                <w:szCs w:val="21"/>
              </w:rPr>
            </w:pPr>
          </w:p>
        </w:tc>
        <w:tc>
          <w:tcPr>
            <w:tcW w:w="1430" w:type="dxa"/>
            <w:vAlign w:val="center"/>
          </w:tcPr>
          <w:p>
            <w:pPr>
              <w:jc w:val="center"/>
              <w:rPr>
                <w:rFonts w:ascii="Arial" w:hAnsi="Arial" w:cs="Arial"/>
                <w:szCs w:val="21"/>
              </w:rPr>
            </w:pPr>
          </w:p>
        </w:tc>
        <w:tc>
          <w:tcPr>
            <w:tcW w:w="1284" w:type="dxa"/>
            <w:vAlign w:val="center"/>
          </w:tcPr>
          <w:p>
            <w:pPr>
              <w:jc w:val="center"/>
              <w:rPr>
                <w:rFonts w:ascii="Arial" w:hAnsi="Arial" w:cs="Arial"/>
                <w:szCs w:val="21"/>
              </w:rPr>
            </w:pPr>
          </w:p>
        </w:tc>
        <w:tc>
          <w:tcPr>
            <w:tcW w:w="1275" w:type="dxa"/>
            <w:vAlign w:val="center"/>
          </w:tcPr>
          <w:p>
            <w:pPr>
              <w:jc w:val="center"/>
              <w:rPr>
                <w:rFonts w:ascii="Arial" w:hAnsi="Arial" w:cs="Arial"/>
                <w:szCs w:val="21"/>
              </w:rPr>
            </w:pPr>
            <w:r>
              <w:rPr>
                <w:rFonts w:ascii="Arial" w:hAnsi="Arial" w:cs="Arial"/>
                <w:szCs w:val="21"/>
              </w:rPr>
              <w:t>完成</w:t>
            </w:r>
          </w:p>
        </w:tc>
        <w:tc>
          <w:tcPr>
            <w:tcW w:w="933"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vAlign w:val="center"/>
          </w:tcPr>
          <w:p>
            <w:pPr>
              <w:rPr>
                <w:rFonts w:ascii="Arial" w:hAnsi="Arial" w:cs="Arial"/>
                <w:szCs w:val="21"/>
              </w:rPr>
            </w:pPr>
            <w:r>
              <w:rPr>
                <w:rFonts w:ascii="Arial" w:hAnsi="Arial" w:cs="Arial"/>
                <w:szCs w:val="21"/>
              </w:rPr>
              <w:t>3</w:t>
            </w:r>
          </w:p>
        </w:tc>
        <w:tc>
          <w:tcPr>
            <w:tcW w:w="1252" w:type="dxa"/>
            <w:vAlign w:val="center"/>
          </w:tcPr>
          <w:p>
            <w:pPr>
              <w:rPr>
                <w:rFonts w:ascii="Arial" w:hAnsi="Arial" w:cs="Arial"/>
                <w:szCs w:val="21"/>
              </w:rPr>
            </w:pPr>
            <w:r>
              <w:rPr>
                <w:rFonts w:ascii="Arial" w:hAnsi="Arial" w:cs="Arial"/>
                <w:szCs w:val="21"/>
              </w:rPr>
              <w:t>最终用户操作培训</w:t>
            </w:r>
          </w:p>
        </w:tc>
        <w:tc>
          <w:tcPr>
            <w:tcW w:w="1608" w:type="dxa"/>
            <w:vAlign w:val="center"/>
          </w:tcPr>
          <w:p>
            <w:pPr>
              <w:rPr>
                <w:rFonts w:ascii="Arial" w:hAnsi="Arial" w:cs="Arial"/>
                <w:szCs w:val="21"/>
              </w:rPr>
            </w:pPr>
          </w:p>
        </w:tc>
        <w:tc>
          <w:tcPr>
            <w:tcW w:w="1430" w:type="dxa"/>
            <w:vAlign w:val="center"/>
          </w:tcPr>
          <w:p>
            <w:pPr>
              <w:jc w:val="center"/>
              <w:rPr>
                <w:rFonts w:ascii="Arial" w:hAnsi="Arial" w:cs="Arial"/>
                <w:szCs w:val="21"/>
              </w:rPr>
            </w:pPr>
          </w:p>
        </w:tc>
        <w:tc>
          <w:tcPr>
            <w:tcW w:w="1284" w:type="dxa"/>
            <w:vAlign w:val="center"/>
          </w:tcPr>
          <w:p>
            <w:pPr>
              <w:jc w:val="center"/>
              <w:rPr>
                <w:rFonts w:ascii="Arial" w:hAnsi="Arial" w:cs="Arial"/>
                <w:szCs w:val="21"/>
              </w:rPr>
            </w:pPr>
          </w:p>
        </w:tc>
        <w:tc>
          <w:tcPr>
            <w:tcW w:w="1275" w:type="dxa"/>
            <w:vAlign w:val="center"/>
          </w:tcPr>
          <w:p>
            <w:pPr>
              <w:jc w:val="center"/>
              <w:rPr>
                <w:rFonts w:ascii="Arial" w:hAnsi="Arial" w:cs="Arial"/>
                <w:szCs w:val="21"/>
              </w:rPr>
            </w:pPr>
            <w:r>
              <w:rPr>
                <w:rFonts w:ascii="Arial" w:hAnsi="Arial" w:cs="Arial"/>
                <w:szCs w:val="21"/>
              </w:rPr>
              <w:t>完成</w:t>
            </w:r>
          </w:p>
        </w:tc>
        <w:tc>
          <w:tcPr>
            <w:tcW w:w="933" w:type="dxa"/>
            <w:vAlign w:val="center"/>
          </w:tcPr>
          <w:p>
            <w:pPr>
              <w:jc w:val="center"/>
              <w:rPr>
                <w:rFonts w:ascii="Arial" w:hAnsi="Arial" w:cs="Arial"/>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4" w:type="dxa"/>
            <w:vAlign w:val="center"/>
          </w:tcPr>
          <w:p>
            <w:pPr>
              <w:rPr>
                <w:rFonts w:ascii="Arial" w:hAnsi="Arial" w:cs="Arial"/>
                <w:szCs w:val="21"/>
              </w:rPr>
            </w:pPr>
            <w:r>
              <w:rPr>
                <w:rFonts w:ascii="Arial" w:hAnsi="Arial" w:cs="Arial"/>
                <w:szCs w:val="21"/>
              </w:rPr>
              <w:t>4</w:t>
            </w:r>
          </w:p>
        </w:tc>
        <w:tc>
          <w:tcPr>
            <w:tcW w:w="1252" w:type="dxa"/>
            <w:vAlign w:val="center"/>
          </w:tcPr>
          <w:p>
            <w:pPr>
              <w:rPr>
                <w:rFonts w:ascii="Arial" w:hAnsi="Arial" w:cs="Arial"/>
                <w:szCs w:val="21"/>
              </w:rPr>
            </w:pPr>
            <w:r>
              <w:rPr>
                <w:rFonts w:ascii="Arial" w:hAnsi="Arial" w:cs="Arial"/>
                <w:szCs w:val="21"/>
              </w:rPr>
              <w:t>系统管理员培训</w:t>
            </w:r>
          </w:p>
        </w:tc>
        <w:tc>
          <w:tcPr>
            <w:tcW w:w="1608" w:type="dxa"/>
            <w:vAlign w:val="center"/>
          </w:tcPr>
          <w:p>
            <w:pPr>
              <w:rPr>
                <w:rFonts w:ascii="Arial" w:hAnsi="Arial" w:cs="Arial"/>
                <w:szCs w:val="21"/>
              </w:rPr>
            </w:pPr>
          </w:p>
        </w:tc>
        <w:tc>
          <w:tcPr>
            <w:tcW w:w="1430" w:type="dxa"/>
            <w:vAlign w:val="center"/>
          </w:tcPr>
          <w:p>
            <w:pPr>
              <w:jc w:val="center"/>
              <w:rPr>
                <w:rFonts w:ascii="Arial" w:hAnsi="Arial" w:cs="Arial"/>
                <w:szCs w:val="21"/>
              </w:rPr>
            </w:pPr>
          </w:p>
        </w:tc>
        <w:tc>
          <w:tcPr>
            <w:tcW w:w="1284" w:type="dxa"/>
            <w:vAlign w:val="center"/>
          </w:tcPr>
          <w:p>
            <w:pPr>
              <w:jc w:val="center"/>
              <w:rPr>
                <w:rFonts w:ascii="Arial" w:hAnsi="Arial" w:cs="Arial"/>
                <w:szCs w:val="21"/>
              </w:rPr>
            </w:pPr>
          </w:p>
        </w:tc>
        <w:tc>
          <w:tcPr>
            <w:tcW w:w="1275" w:type="dxa"/>
            <w:vAlign w:val="center"/>
          </w:tcPr>
          <w:p>
            <w:pPr>
              <w:jc w:val="center"/>
              <w:rPr>
                <w:rFonts w:ascii="Arial" w:hAnsi="Arial" w:cs="Arial"/>
                <w:szCs w:val="21"/>
              </w:rPr>
            </w:pPr>
            <w:r>
              <w:rPr>
                <w:rFonts w:ascii="Arial" w:hAnsi="Arial" w:cs="Arial"/>
                <w:szCs w:val="21"/>
              </w:rPr>
              <w:t>完成</w:t>
            </w:r>
          </w:p>
        </w:tc>
        <w:tc>
          <w:tcPr>
            <w:tcW w:w="933" w:type="dxa"/>
            <w:vAlign w:val="center"/>
          </w:tcPr>
          <w:p>
            <w:pPr>
              <w:jc w:val="center"/>
              <w:rPr>
                <w:rFonts w:ascii="Arial" w:hAnsi="Arial" w:cs="Arial"/>
                <w:szCs w:val="21"/>
              </w:rPr>
            </w:pPr>
          </w:p>
        </w:tc>
      </w:tr>
    </w:tbl>
    <w:p>
      <w:pPr>
        <w:rPr>
          <w:rFonts w:ascii="Arial" w:hAnsi="Arial" w:cs="Arial"/>
        </w:rPr>
      </w:pPr>
    </w:p>
    <w:p>
      <w:pPr>
        <w:pStyle w:val="4"/>
        <w:rPr>
          <w:rFonts w:ascii="Arial" w:hAnsi="Arial" w:cs="Arial"/>
          <w:sz w:val="30"/>
          <w:szCs w:val="30"/>
        </w:rPr>
      </w:pPr>
      <w:bookmarkStart w:id="314" w:name="_Toc489282619"/>
      <w:bookmarkStart w:id="315" w:name="_Toc403999913"/>
      <w:r>
        <w:rPr>
          <w:rFonts w:hint="eastAsia" w:ascii="Arial" w:hAnsi="Arial" w:cs="Arial"/>
          <w:sz w:val="30"/>
          <w:szCs w:val="30"/>
        </w:rPr>
        <w:t>5.</w:t>
      </w:r>
      <w:r>
        <w:rPr>
          <w:rFonts w:ascii="Arial" w:hAnsi="Arial" w:cs="Arial"/>
          <w:sz w:val="30"/>
          <w:szCs w:val="30"/>
        </w:rPr>
        <w:t>5</w:t>
      </w:r>
      <w:r>
        <w:rPr>
          <w:rFonts w:hint="eastAsia" w:ascii="Arial" w:hAnsi="Arial" w:cs="Arial"/>
          <w:sz w:val="30"/>
          <w:szCs w:val="30"/>
        </w:rPr>
        <w:t>.8项目交付文档清单（电子版）</w:t>
      </w:r>
      <w:bookmarkEnd w:id="314"/>
      <w:bookmarkEnd w:id="315"/>
    </w:p>
    <w:tbl>
      <w:tblPr>
        <w:tblStyle w:val="41"/>
        <w:tblW w:w="869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0"/>
        <w:gridCol w:w="1800"/>
        <w:gridCol w:w="1800"/>
        <w:gridCol w:w="793"/>
        <w:gridCol w:w="1422"/>
        <w:gridCol w:w="1260"/>
        <w:gridCol w:w="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shd w:val="clear" w:color="auto" w:fill="C0C0C0"/>
            <w:vAlign w:val="center"/>
          </w:tcPr>
          <w:p>
            <w:pPr>
              <w:jc w:val="center"/>
              <w:rPr>
                <w:rFonts w:ascii="Arial" w:hAnsi="Arial" w:cs="Arial"/>
                <w:b/>
                <w:szCs w:val="21"/>
              </w:rPr>
            </w:pPr>
            <w:r>
              <w:rPr>
                <w:rFonts w:ascii="Arial" w:hAnsi="Arial" w:cs="Arial"/>
                <w:b/>
                <w:szCs w:val="21"/>
              </w:rPr>
              <w:t>序号</w:t>
            </w:r>
          </w:p>
        </w:tc>
        <w:tc>
          <w:tcPr>
            <w:tcW w:w="1800" w:type="dxa"/>
            <w:shd w:val="clear" w:color="auto" w:fill="C0C0C0"/>
            <w:vAlign w:val="center"/>
          </w:tcPr>
          <w:p>
            <w:pPr>
              <w:jc w:val="center"/>
              <w:rPr>
                <w:rFonts w:ascii="Arial" w:hAnsi="Arial" w:cs="Arial"/>
                <w:b/>
                <w:szCs w:val="21"/>
              </w:rPr>
            </w:pPr>
            <w:r>
              <w:rPr>
                <w:rFonts w:ascii="Arial" w:hAnsi="Arial" w:cs="Arial"/>
                <w:b/>
                <w:szCs w:val="21"/>
              </w:rPr>
              <w:t>文档名称</w:t>
            </w:r>
          </w:p>
        </w:tc>
        <w:tc>
          <w:tcPr>
            <w:tcW w:w="1800" w:type="dxa"/>
            <w:shd w:val="clear" w:color="auto" w:fill="C0C0C0"/>
            <w:vAlign w:val="center"/>
          </w:tcPr>
          <w:p>
            <w:pPr>
              <w:jc w:val="center"/>
              <w:rPr>
                <w:rFonts w:ascii="Arial" w:hAnsi="Arial" w:cs="Arial"/>
                <w:b/>
                <w:szCs w:val="21"/>
              </w:rPr>
            </w:pPr>
            <w:r>
              <w:rPr>
                <w:rFonts w:ascii="Arial" w:hAnsi="Arial" w:cs="Arial"/>
                <w:b/>
                <w:szCs w:val="21"/>
              </w:rPr>
              <w:t>用途</w:t>
            </w:r>
          </w:p>
        </w:tc>
        <w:tc>
          <w:tcPr>
            <w:tcW w:w="793" w:type="dxa"/>
            <w:shd w:val="clear" w:color="auto" w:fill="C0C0C0"/>
            <w:vAlign w:val="center"/>
          </w:tcPr>
          <w:p>
            <w:pPr>
              <w:jc w:val="center"/>
              <w:rPr>
                <w:rFonts w:ascii="Arial" w:hAnsi="Arial" w:cs="Arial"/>
                <w:b/>
                <w:szCs w:val="21"/>
              </w:rPr>
            </w:pPr>
            <w:r>
              <w:rPr>
                <w:rFonts w:ascii="Arial" w:hAnsi="Arial" w:cs="Arial"/>
                <w:b/>
                <w:szCs w:val="21"/>
              </w:rPr>
              <w:t>数量</w:t>
            </w:r>
          </w:p>
        </w:tc>
        <w:tc>
          <w:tcPr>
            <w:tcW w:w="1422" w:type="dxa"/>
            <w:shd w:val="clear" w:color="auto" w:fill="C0C0C0"/>
            <w:vAlign w:val="center"/>
          </w:tcPr>
          <w:p>
            <w:pPr>
              <w:jc w:val="center"/>
              <w:rPr>
                <w:rFonts w:ascii="Arial" w:hAnsi="Arial" w:cs="Arial"/>
                <w:b/>
                <w:szCs w:val="21"/>
              </w:rPr>
            </w:pPr>
            <w:r>
              <w:rPr>
                <w:rFonts w:ascii="Arial" w:hAnsi="Arial" w:cs="Arial"/>
                <w:b/>
                <w:szCs w:val="21"/>
              </w:rPr>
              <w:t>交付情况</w:t>
            </w:r>
          </w:p>
        </w:tc>
        <w:tc>
          <w:tcPr>
            <w:tcW w:w="1260" w:type="dxa"/>
            <w:shd w:val="clear" w:color="auto" w:fill="C0C0C0"/>
          </w:tcPr>
          <w:p>
            <w:pPr>
              <w:jc w:val="center"/>
              <w:rPr>
                <w:rFonts w:ascii="Arial" w:hAnsi="Arial" w:cs="Arial"/>
                <w:b/>
                <w:szCs w:val="21"/>
              </w:rPr>
            </w:pPr>
            <w:r>
              <w:rPr>
                <w:rFonts w:ascii="Arial" w:hAnsi="Arial" w:cs="Arial"/>
                <w:b/>
                <w:szCs w:val="21"/>
              </w:rPr>
              <w:t>交付日期</w:t>
            </w:r>
          </w:p>
        </w:tc>
        <w:tc>
          <w:tcPr>
            <w:tcW w:w="900" w:type="dxa"/>
            <w:shd w:val="clear" w:color="auto" w:fill="C0C0C0"/>
            <w:vAlign w:val="center"/>
          </w:tcPr>
          <w:p>
            <w:pPr>
              <w:jc w:val="center"/>
              <w:rPr>
                <w:rFonts w:ascii="Arial" w:hAnsi="Arial" w:cs="Arial"/>
                <w:b/>
                <w:szCs w:val="21"/>
              </w:rPr>
            </w:pPr>
            <w:r>
              <w:rPr>
                <w:rFonts w:ascii="Arial" w:hAnsi="Arial" w:cs="Arial"/>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1</w:t>
            </w:r>
          </w:p>
        </w:tc>
        <w:tc>
          <w:tcPr>
            <w:tcW w:w="1800" w:type="dxa"/>
            <w:vAlign w:val="center"/>
          </w:tcPr>
          <w:p>
            <w:pPr>
              <w:rPr>
                <w:rFonts w:ascii="Arial" w:hAnsi="Arial" w:cs="Arial"/>
                <w:szCs w:val="21"/>
              </w:rPr>
            </w:pPr>
            <w:r>
              <w:rPr>
                <w:rFonts w:ascii="Arial" w:hAnsi="Arial" w:cs="Arial"/>
                <w:szCs w:val="21"/>
              </w:rPr>
              <w:t>实施计划</w:t>
            </w:r>
          </w:p>
        </w:tc>
        <w:tc>
          <w:tcPr>
            <w:tcW w:w="1800" w:type="dxa"/>
            <w:vAlign w:val="center"/>
          </w:tcPr>
          <w:p>
            <w:pPr>
              <w:rPr>
                <w:rFonts w:ascii="Arial" w:hAnsi="Arial" w:cs="Arial"/>
                <w:szCs w:val="21"/>
              </w:rPr>
            </w:pPr>
            <w:r>
              <w:rPr>
                <w:rFonts w:ascii="Arial" w:hAnsi="Arial" w:cs="Arial"/>
                <w:szCs w:val="21"/>
              </w:rPr>
              <w:t>项目实施进度计划</w:t>
            </w:r>
          </w:p>
        </w:tc>
        <w:tc>
          <w:tcPr>
            <w:tcW w:w="793" w:type="dxa"/>
            <w:vAlign w:val="center"/>
          </w:tcPr>
          <w:p>
            <w:pPr>
              <w:jc w:val="center"/>
              <w:rPr>
                <w:rFonts w:ascii="Arial" w:hAnsi="Arial" w:cs="Arial"/>
                <w:szCs w:val="21"/>
              </w:rPr>
            </w:pPr>
            <w:r>
              <w:rPr>
                <w:rFonts w:ascii="Arial" w:hAnsi="Arial" w:cs="Arial"/>
                <w:szCs w:val="21"/>
              </w:rPr>
              <w:t>1</w:t>
            </w:r>
          </w:p>
        </w:tc>
        <w:tc>
          <w:tcPr>
            <w:tcW w:w="1422" w:type="dxa"/>
            <w:vAlign w:val="center"/>
          </w:tcPr>
          <w:p>
            <w:pPr>
              <w:jc w:val="center"/>
              <w:rPr>
                <w:rFonts w:ascii="Arial" w:hAnsi="Arial" w:cs="Arial"/>
                <w:szCs w:val="21"/>
              </w:rPr>
            </w:pPr>
          </w:p>
        </w:tc>
        <w:tc>
          <w:tcPr>
            <w:tcW w:w="1260" w:type="dxa"/>
            <w:vAlign w:val="center"/>
          </w:tcPr>
          <w:p>
            <w:pPr>
              <w:jc w:val="center"/>
              <w:rPr>
                <w:rFonts w:ascii="Arial" w:hAnsi="Arial" w:cs="Arial"/>
                <w:szCs w:val="21"/>
              </w:rPr>
            </w:pPr>
          </w:p>
        </w:tc>
        <w:tc>
          <w:tcPr>
            <w:tcW w:w="900" w:type="dxa"/>
            <w:vAlign w:val="center"/>
          </w:tcPr>
          <w:p>
            <w:pP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2</w:t>
            </w:r>
          </w:p>
        </w:tc>
        <w:tc>
          <w:tcPr>
            <w:tcW w:w="1800" w:type="dxa"/>
            <w:vAlign w:val="center"/>
          </w:tcPr>
          <w:p>
            <w:pPr>
              <w:rPr>
                <w:rFonts w:ascii="Arial" w:hAnsi="Arial" w:cs="Arial"/>
                <w:szCs w:val="21"/>
              </w:rPr>
            </w:pPr>
            <w:r>
              <w:rPr>
                <w:rFonts w:ascii="Arial" w:hAnsi="Arial" w:cs="Arial"/>
                <w:szCs w:val="21"/>
              </w:rPr>
              <w:t>实施方案调研报告</w:t>
            </w:r>
          </w:p>
        </w:tc>
        <w:tc>
          <w:tcPr>
            <w:tcW w:w="1800" w:type="dxa"/>
            <w:vAlign w:val="center"/>
          </w:tcPr>
          <w:p>
            <w:pPr>
              <w:rPr>
                <w:rFonts w:ascii="Arial" w:hAnsi="Arial" w:cs="Arial"/>
                <w:szCs w:val="21"/>
              </w:rPr>
            </w:pPr>
            <w:r>
              <w:rPr>
                <w:rFonts w:ascii="Arial" w:hAnsi="Arial" w:cs="Arial"/>
                <w:szCs w:val="21"/>
              </w:rPr>
              <w:t>项目实施指导方案</w:t>
            </w:r>
          </w:p>
        </w:tc>
        <w:tc>
          <w:tcPr>
            <w:tcW w:w="793" w:type="dxa"/>
            <w:vAlign w:val="center"/>
          </w:tcPr>
          <w:p>
            <w:pPr>
              <w:jc w:val="center"/>
              <w:rPr>
                <w:rFonts w:ascii="Arial" w:hAnsi="Arial" w:cs="Arial"/>
                <w:szCs w:val="21"/>
              </w:rPr>
            </w:pPr>
            <w:r>
              <w:rPr>
                <w:rFonts w:ascii="Arial" w:hAnsi="Arial" w:cs="Arial"/>
                <w:szCs w:val="21"/>
              </w:rPr>
              <w:t>1</w:t>
            </w:r>
          </w:p>
        </w:tc>
        <w:tc>
          <w:tcPr>
            <w:tcW w:w="1422" w:type="dxa"/>
            <w:vAlign w:val="center"/>
          </w:tcPr>
          <w:p>
            <w:pPr>
              <w:jc w:val="center"/>
              <w:rPr>
                <w:rFonts w:ascii="Arial" w:hAnsi="Arial" w:cs="Arial"/>
                <w:szCs w:val="21"/>
              </w:rPr>
            </w:pPr>
          </w:p>
        </w:tc>
        <w:tc>
          <w:tcPr>
            <w:tcW w:w="1260" w:type="dxa"/>
            <w:vAlign w:val="center"/>
          </w:tcPr>
          <w:p>
            <w:pPr>
              <w:jc w:val="center"/>
              <w:rPr>
                <w:rFonts w:ascii="Arial" w:hAnsi="Arial" w:cs="Arial"/>
                <w:szCs w:val="21"/>
              </w:rPr>
            </w:pPr>
          </w:p>
        </w:tc>
        <w:tc>
          <w:tcPr>
            <w:tcW w:w="900" w:type="dxa"/>
            <w:vAlign w:val="center"/>
          </w:tcPr>
          <w:p>
            <w:pP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4</w:t>
            </w:r>
          </w:p>
        </w:tc>
        <w:tc>
          <w:tcPr>
            <w:tcW w:w="1800" w:type="dxa"/>
            <w:vAlign w:val="center"/>
          </w:tcPr>
          <w:p>
            <w:pPr>
              <w:rPr>
                <w:rFonts w:ascii="Arial" w:hAnsi="Arial" w:cs="Arial"/>
                <w:szCs w:val="21"/>
              </w:rPr>
            </w:pPr>
            <w:r>
              <w:rPr>
                <w:rFonts w:ascii="Arial" w:hAnsi="Arial" w:cs="Arial"/>
                <w:szCs w:val="21"/>
              </w:rPr>
              <w:t>系统安装配置手册</w:t>
            </w:r>
          </w:p>
        </w:tc>
        <w:tc>
          <w:tcPr>
            <w:tcW w:w="1800" w:type="dxa"/>
            <w:vAlign w:val="center"/>
          </w:tcPr>
          <w:p>
            <w:pPr>
              <w:rPr>
                <w:rFonts w:ascii="Arial" w:hAnsi="Arial" w:cs="Arial"/>
                <w:szCs w:val="21"/>
              </w:rPr>
            </w:pPr>
            <w:r>
              <w:rPr>
                <w:rFonts w:ascii="Arial" w:hAnsi="Arial" w:cs="Arial"/>
                <w:szCs w:val="21"/>
              </w:rPr>
              <w:t>指导系统安装配置</w:t>
            </w:r>
          </w:p>
        </w:tc>
        <w:tc>
          <w:tcPr>
            <w:tcW w:w="793" w:type="dxa"/>
            <w:vAlign w:val="center"/>
          </w:tcPr>
          <w:p>
            <w:pPr>
              <w:jc w:val="center"/>
              <w:rPr>
                <w:rFonts w:ascii="Arial" w:hAnsi="Arial" w:cs="Arial"/>
                <w:szCs w:val="21"/>
              </w:rPr>
            </w:pPr>
            <w:r>
              <w:rPr>
                <w:rFonts w:ascii="Arial" w:hAnsi="Arial" w:cs="Arial"/>
                <w:szCs w:val="21"/>
              </w:rPr>
              <w:t>1</w:t>
            </w:r>
          </w:p>
        </w:tc>
        <w:tc>
          <w:tcPr>
            <w:tcW w:w="1422" w:type="dxa"/>
            <w:vAlign w:val="center"/>
          </w:tcPr>
          <w:p>
            <w:pPr>
              <w:rPr>
                <w:rFonts w:ascii="Arial" w:hAnsi="Arial" w:cs="Arial"/>
                <w:szCs w:val="21"/>
              </w:rPr>
            </w:pPr>
          </w:p>
        </w:tc>
        <w:tc>
          <w:tcPr>
            <w:tcW w:w="1260" w:type="dxa"/>
            <w:vAlign w:val="center"/>
          </w:tcPr>
          <w:p>
            <w:pPr>
              <w:jc w:val="center"/>
              <w:rPr>
                <w:rFonts w:ascii="Arial" w:hAnsi="Arial" w:cs="Arial"/>
                <w:szCs w:val="21"/>
              </w:rPr>
            </w:pPr>
          </w:p>
        </w:tc>
        <w:tc>
          <w:tcPr>
            <w:tcW w:w="900" w:type="dxa"/>
            <w:vAlign w:val="center"/>
          </w:tcPr>
          <w:p>
            <w:pP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5</w:t>
            </w:r>
          </w:p>
        </w:tc>
        <w:tc>
          <w:tcPr>
            <w:tcW w:w="1800" w:type="dxa"/>
            <w:vAlign w:val="center"/>
          </w:tcPr>
          <w:p>
            <w:pPr>
              <w:rPr>
                <w:rFonts w:ascii="Arial" w:hAnsi="Arial" w:cs="Arial"/>
                <w:szCs w:val="21"/>
              </w:rPr>
            </w:pPr>
            <w:r>
              <w:rPr>
                <w:rFonts w:ascii="Arial" w:hAnsi="Arial" w:cs="Arial"/>
                <w:szCs w:val="21"/>
              </w:rPr>
              <w:t>系统使用操作手册</w:t>
            </w:r>
          </w:p>
        </w:tc>
        <w:tc>
          <w:tcPr>
            <w:tcW w:w="1800" w:type="dxa"/>
            <w:vAlign w:val="center"/>
          </w:tcPr>
          <w:p>
            <w:pPr>
              <w:rPr>
                <w:rFonts w:ascii="Arial" w:hAnsi="Arial" w:cs="Arial"/>
                <w:szCs w:val="21"/>
              </w:rPr>
            </w:pPr>
            <w:r>
              <w:rPr>
                <w:rFonts w:ascii="Arial" w:hAnsi="Arial" w:cs="Arial"/>
                <w:szCs w:val="21"/>
              </w:rPr>
              <w:t>指导软件系统使用</w:t>
            </w:r>
          </w:p>
        </w:tc>
        <w:tc>
          <w:tcPr>
            <w:tcW w:w="793" w:type="dxa"/>
            <w:vAlign w:val="center"/>
          </w:tcPr>
          <w:p>
            <w:pPr>
              <w:jc w:val="center"/>
              <w:rPr>
                <w:rFonts w:ascii="Arial" w:hAnsi="Arial" w:cs="Arial"/>
                <w:szCs w:val="21"/>
              </w:rPr>
            </w:pPr>
            <w:r>
              <w:rPr>
                <w:rFonts w:ascii="Arial" w:hAnsi="Arial" w:cs="Arial"/>
                <w:szCs w:val="21"/>
              </w:rPr>
              <w:t>1</w:t>
            </w:r>
          </w:p>
        </w:tc>
        <w:tc>
          <w:tcPr>
            <w:tcW w:w="1422" w:type="dxa"/>
            <w:vAlign w:val="center"/>
          </w:tcPr>
          <w:p>
            <w:pPr>
              <w:rPr>
                <w:rFonts w:ascii="Arial" w:hAnsi="Arial" w:cs="Arial"/>
                <w:szCs w:val="21"/>
              </w:rPr>
            </w:pPr>
          </w:p>
        </w:tc>
        <w:tc>
          <w:tcPr>
            <w:tcW w:w="1260" w:type="dxa"/>
            <w:vAlign w:val="center"/>
          </w:tcPr>
          <w:p>
            <w:pPr>
              <w:jc w:val="center"/>
              <w:rPr>
                <w:rFonts w:ascii="Arial" w:hAnsi="Arial" w:cs="Arial"/>
                <w:szCs w:val="21"/>
              </w:rPr>
            </w:pPr>
          </w:p>
        </w:tc>
        <w:tc>
          <w:tcPr>
            <w:tcW w:w="900" w:type="dxa"/>
            <w:vAlign w:val="center"/>
          </w:tcPr>
          <w:p>
            <w:pPr>
              <w:jc w:val="cente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6</w:t>
            </w:r>
          </w:p>
        </w:tc>
        <w:tc>
          <w:tcPr>
            <w:tcW w:w="1800" w:type="dxa"/>
            <w:vAlign w:val="center"/>
          </w:tcPr>
          <w:p>
            <w:pPr>
              <w:rPr>
                <w:rFonts w:ascii="Arial" w:hAnsi="Arial" w:cs="Arial"/>
                <w:szCs w:val="21"/>
              </w:rPr>
            </w:pPr>
            <w:r>
              <w:rPr>
                <w:rFonts w:ascii="Arial" w:hAnsi="Arial" w:cs="Arial"/>
                <w:szCs w:val="21"/>
              </w:rPr>
              <w:t>项目周状态报告</w:t>
            </w:r>
          </w:p>
        </w:tc>
        <w:tc>
          <w:tcPr>
            <w:tcW w:w="1800" w:type="dxa"/>
            <w:vAlign w:val="center"/>
          </w:tcPr>
          <w:p>
            <w:pPr>
              <w:rPr>
                <w:rFonts w:ascii="Arial" w:hAnsi="Arial" w:cs="Arial"/>
                <w:szCs w:val="21"/>
              </w:rPr>
            </w:pPr>
            <w:r>
              <w:rPr>
                <w:rFonts w:ascii="Arial" w:hAnsi="Arial" w:cs="Arial"/>
                <w:szCs w:val="21"/>
              </w:rPr>
              <w:t>项目每周情况说明</w:t>
            </w:r>
          </w:p>
        </w:tc>
        <w:tc>
          <w:tcPr>
            <w:tcW w:w="793" w:type="dxa"/>
            <w:vAlign w:val="center"/>
          </w:tcPr>
          <w:p>
            <w:pPr>
              <w:jc w:val="center"/>
              <w:rPr>
                <w:rFonts w:ascii="Arial" w:hAnsi="Arial" w:cs="Arial"/>
                <w:szCs w:val="21"/>
              </w:rPr>
            </w:pPr>
          </w:p>
        </w:tc>
        <w:tc>
          <w:tcPr>
            <w:tcW w:w="1422" w:type="dxa"/>
            <w:vAlign w:val="center"/>
          </w:tcPr>
          <w:p>
            <w:pPr>
              <w:rPr>
                <w:rFonts w:ascii="Arial" w:hAnsi="Arial" w:cs="Arial"/>
                <w:szCs w:val="21"/>
              </w:rPr>
            </w:pPr>
          </w:p>
        </w:tc>
        <w:tc>
          <w:tcPr>
            <w:tcW w:w="1260" w:type="dxa"/>
            <w:vAlign w:val="center"/>
          </w:tcPr>
          <w:p>
            <w:pPr>
              <w:jc w:val="center"/>
              <w:rPr>
                <w:rFonts w:ascii="Arial" w:hAnsi="Arial" w:cs="Arial"/>
                <w:szCs w:val="21"/>
              </w:rPr>
            </w:pPr>
            <w:r>
              <w:rPr>
                <w:rFonts w:ascii="Arial" w:hAnsi="Arial" w:cs="Arial"/>
                <w:szCs w:val="21"/>
              </w:rPr>
              <w:t>每周</w:t>
            </w:r>
          </w:p>
        </w:tc>
        <w:tc>
          <w:tcPr>
            <w:tcW w:w="900" w:type="dxa"/>
            <w:vAlign w:val="center"/>
          </w:tcPr>
          <w:p>
            <w:pPr>
              <w:rPr>
                <w:rFonts w:ascii="Arial" w:hAnsi="Arial" w:cs="Arial"/>
                <w:szCs w:val="21"/>
              </w:rPr>
            </w:pPr>
            <w:r>
              <w:rPr>
                <w:rFonts w:ascii="Arial" w:hAnsi="Arial" w:cs="Arial"/>
                <w:szCs w:val="21"/>
              </w:rPr>
              <w:t>电子档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20" w:type="dxa"/>
            <w:vAlign w:val="center"/>
          </w:tcPr>
          <w:p>
            <w:pPr>
              <w:rPr>
                <w:rFonts w:ascii="Arial" w:hAnsi="Arial" w:cs="Arial"/>
                <w:szCs w:val="21"/>
              </w:rPr>
            </w:pPr>
            <w:r>
              <w:rPr>
                <w:rFonts w:ascii="Arial" w:hAnsi="Arial" w:cs="Arial"/>
                <w:szCs w:val="21"/>
              </w:rPr>
              <w:t>7</w:t>
            </w:r>
          </w:p>
        </w:tc>
        <w:tc>
          <w:tcPr>
            <w:tcW w:w="1800" w:type="dxa"/>
            <w:vAlign w:val="center"/>
          </w:tcPr>
          <w:p>
            <w:pPr>
              <w:rPr>
                <w:rFonts w:ascii="Arial" w:hAnsi="Arial" w:cs="Arial"/>
                <w:szCs w:val="21"/>
              </w:rPr>
            </w:pPr>
            <w:r>
              <w:rPr>
                <w:rFonts w:ascii="Arial" w:hAnsi="Arial" w:cs="Arial"/>
                <w:szCs w:val="21"/>
              </w:rPr>
              <w:t>项目实施日志</w:t>
            </w:r>
          </w:p>
        </w:tc>
        <w:tc>
          <w:tcPr>
            <w:tcW w:w="1800" w:type="dxa"/>
            <w:vAlign w:val="center"/>
          </w:tcPr>
          <w:p>
            <w:pPr>
              <w:rPr>
                <w:rFonts w:ascii="Arial" w:hAnsi="Arial" w:cs="Arial"/>
                <w:szCs w:val="21"/>
              </w:rPr>
            </w:pPr>
            <w:r>
              <w:rPr>
                <w:rFonts w:ascii="Arial" w:hAnsi="Arial" w:cs="Arial"/>
                <w:szCs w:val="21"/>
              </w:rPr>
              <w:t>项目每天情况说明</w:t>
            </w:r>
          </w:p>
        </w:tc>
        <w:tc>
          <w:tcPr>
            <w:tcW w:w="793" w:type="dxa"/>
            <w:vAlign w:val="center"/>
          </w:tcPr>
          <w:p>
            <w:pPr>
              <w:jc w:val="center"/>
              <w:rPr>
                <w:rFonts w:ascii="Arial" w:hAnsi="Arial" w:cs="Arial"/>
                <w:szCs w:val="21"/>
              </w:rPr>
            </w:pPr>
          </w:p>
        </w:tc>
        <w:tc>
          <w:tcPr>
            <w:tcW w:w="1422" w:type="dxa"/>
            <w:vAlign w:val="center"/>
          </w:tcPr>
          <w:p>
            <w:pPr>
              <w:jc w:val="center"/>
              <w:rPr>
                <w:rFonts w:ascii="Arial" w:hAnsi="Arial" w:cs="Arial"/>
                <w:szCs w:val="21"/>
              </w:rPr>
            </w:pPr>
          </w:p>
        </w:tc>
        <w:tc>
          <w:tcPr>
            <w:tcW w:w="1260" w:type="dxa"/>
            <w:vAlign w:val="center"/>
          </w:tcPr>
          <w:p>
            <w:pPr>
              <w:jc w:val="center"/>
              <w:rPr>
                <w:rFonts w:ascii="Arial" w:hAnsi="Arial" w:cs="Arial"/>
                <w:szCs w:val="21"/>
              </w:rPr>
            </w:pPr>
            <w:r>
              <w:rPr>
                <w:rFonts w:ascii="Arial" w:hAnsi="Arial" w:cs="Arial"/>
                <w:szCs w:val="21"/>
              </w:rPr>
              <w:t>每周</w:t>
            </w:r>
          </w:p>
        </w:tc>
        <w:tc>
          <w:tcPr>
            <w:tcW w:w="900" w:type="dxa"/>
            <w:vAlign w:val="center"/>
          </w:tcPr>
          <w:p>
            <w:pPr>
              <w:rPr>
                <w:rFonts w:ascii="Arial" w:hAnsi="Arial" w:cs="Arial"/>
                <w:szCs w:val="21"/>
              </w:rPr>
            </w:pPr>
            <w:r>
              <w:rPr>
                <w:rFonts w:ascii="Arial" w:hAnsi="Arial" w:cs="Arial"/>
                <w:szCs w:val="21"/>
              </w:rPr>
              <w:t>电子档</w:t>
            </w:r>
          </w:p>
        </w:tc>
      </w:tr>
    </w:tbl>
    <w:p/>
    <w:p/>
    <w:p>
      <w:pPr>
        <w:pStyle w:val="2"/>
        <w:spacing w:before="0"/>
        <w:rPr>
          <w:rFonts w:ascii="Arial" w:hAnsi="Arial" w:cs="Arial"/>
          <w:iCs/>
          <w:kern w:val="32"/>
          <w:sz w:val="32"/>
          <w:szCs w:val="20"/>
        </w:rPr>
      </w:pPr>
      <w:bookmarkStart w:id="316" w:name="_Toc528659856"/>
      <w:bookmarkStart w:id="317" w:name="_Toc536270578"/>
      <w:bookmarkStart w:id="318" w:name="_Toc338434870"/>
      <w:bookmarkStart w:id="319" w:name="_Toc338251865"/>
      <w:r>
        <w:rPr>
          <w:rFonts w:ascii="Arial" w:hAnsi="Arial" w:cs="Arial"/>
          <w:iCs/>
          <w:kern w:val="32"/>
          <w:sz w:val="32"/>
          <w:szCs w:val="20"/>
        </w:rPr>
        <w:t>6</w:t>
      </w:r>
      <w:r>
        <w:rPr>
          <w:rFonts w:hint="eastAsia" w:ascii="Arial" w:hAnsi="Arial" w:cs="Arial"/>
          <w:iCs/>
          <w:kern w:val="32"/>
          <w:sz w:val="32"/>
          <w:szCs w:val="20"/>
        </w:rPr>
        <w:t xml:space="preserve"> </w:t>
      </w:r>
      <w:r>
        <w:rPr>
          <w:rFonts w:ascii="Arial" w:hAnsi="Arial" w:cs="Arial"/>
          <w:iCs/>
          <w:kern w:val="32"/>
          <w:sz w:val="32"/>
          <w:szCs w:val="20"/>
        </w:rPr>
        <w:t>系统技术解决方案</w:t>
      </w:r>
      <w:bookmarkEnd w:id="316"/>
      <w:bookmarkEnd w:id="317"/>
      <w:bookmarkEnd w:id="318"/>
      <w:bookmarkEnd w:id="319"/>
    </w:p>
    <w:p>
      <w:pPr>
        <w:pStyle w:val="3"/>
        <w:spacing w:before="0" w:line="415" w:lineRule="auto"/>
        <w:ind w:left="398" w:hanging="398" w:hangingChars="132"/>
        <w:rPr>
          <w:rFonts w:ascii="Arial" w:hAnsi="Arial" w:cs="Arial" w:eastAsiaTheme="minorEastAsia"/>
          <w:iCs/>
          <w:sz w:val="30"/>
          <w:szCs w:val="30"/>
        </w:rPr>
      </w:pPr>
      <w:bookmarkStart w:id="320" w:name="_Toc536270579"/>
      <w:bookmarkStart w:id="321" w:name="_Toc338434871"/>
      <w:bookmarkStart w:id="322" w:name="_Toc528659857"/>
      <w:r>
        <w:rPr>
          <w:rFonts w:ascii="Arial" w:hAnsi="Arial" w:cs="Arial" w:eastAsiaTheme="minorEastAsia"/>
          <w:iCs/>
          <w:sz w:val="30"/>
          <w:szCs w:val="30"/>
        </w:rPr>
        <w:t>6.1</w:t>
      </w:r>
      <w:r>
        <w:rPr>
          <w:rFonts w:hint="eastAsia" w:ascii="Arial" w:hAnsi="Arial" w:cs="Arial" w:eastAsiaTheme="minorEastAsia"/>
          <w:iCs/>
          <w:sz w:val="30"/>
          <w:szCs w:val="30"/>
        </w:rPr>
        <w:t xml:space="preserve"> </w:t>
      </w:r>
      <w:r>
        <w:rPr>
          <w:rFonts w:ascii="Arial" w:hAnsi="Arial" w:cs="Arial" w:eastAsiaTheme="minorEastAsia"/>
          <w:iCs/>
          <w:sz w:val="30"/>
          <w:szCs w:val="30"/>
        </w:rPr>
        <w:t>技术基本结构</w:t>
      </w:r>
      <w:bookmarkEnd w:id="320"/>
      <w:bookmarkEnd w:id="321"/>
      <w:bookmarkEnd w:id="322"/>
    </w:p>
    <w:p>
      <w:pPr>
        <w:spacing w:line="360" w:lineRule="auto"/>
        <w:ind w:left="141" w:leftChars="67" w:firstLine="257"/>
        <w:rPr>
          <w:rFonts w:ascii="Arial" w:hAnsi="Arial" w:cs="Arial"/>
          <w:szCs w:val="21"/>
        </w:rPr>
      </w:pPr>
      <w:r>
        <w:rPr>
          <w:rFonts w:ascii="Arial" w:hAnsi="Arial" w:cs="Arial"/>
          <w:szCs w:val="21"/>
        </w:rPr>
        <w:t>目前API</w:t>
      </w:r>
      <w:r>
        <w:rPr>
          <w:rFonts w:hint="eastAsia" w:ascii="Arial" w:hAnsi="Arial" w:cs="Arial"/>
          <w:szCs w:val="21"/>
        </w:rPr>
        <w:t>oT</w:t>
      </w:r>
      <w:r>
        <w:rPr>
          <w:rFonts w:ascii="Arial" w:hAnsi="Arial" w:cs="Arial"/>
          <w:szCs w:val="21"/>
        </w:rPr>
        <w:t>系统前端技术采用的B/S架构，如下图：</w:t>
      </w:r>
    </w:p>
    <w:p>
      <w:pPr>
        <w:jc w:val="center"/>
        <w:rPr>
          <w:rFonts w:ascii="Arial" w:hAnsi="Arial" w:cs="Arial"/>
          <w:sz w:val="24"/>
          <w:szCs w:val="24"/>
        </w:rPr>
      </w:pPr>
      <w:r>
        <w:rPr>
          <w:rFonts w:ascii="Arial" w:hAnsi="Arial" w:cs="Arial"/>
        </w:rPr>
        <w:drawing>
          <wp:inline distT="0" distB="0" distL="0" distR="0">
            <wp:extent cx="5626100" cy="43548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638655" cy="4365037"/>
                    </a:xfrm>
                    <a:prstGeom prst="rect">
                      <a:avLst/>
                    </a:prstGeom>
                    <a:noFill/>
                    <a:ln>
                      <a:noFill/>
                    </a:ln>
                  </pic:spPr>
                </pic:pic>
              </a:graphicData>
            </a:graphic>
          </wp:inline>
        </w:drawing>
      </w:r>
    </w:p>
    <w:p>
      <w:pPr>
        <w:spacing w:after="312" w:afterLines="100" w:line="360" w:lineRule="auto"/>
        <w:ind w:left="141" w:leftChars="67" w:firstLine="279"/>
        <w:rPr>
          <w:rFonts w:ascii="Arial" w:hAnsi="Arial" w:cs="Arial"/>
          <w:szCs w:val="21"/>
        </w:rPr>
      </w:pPr>
      <w:r>
        <w:rPr>
          <w:rFonts w:ascii="Arial" w:hAnsi="Arial" w:cs="Arial"/>
          <w:szCs w:val="21"/>
        </w:rPr>
        <w:t>核心功能通过</w:t>
      </w:r>
      <w:r>
        <w:rPr>
          <w:rFonts w:hint="eastAsia" w:ascii="Arial" w:hAnsi="Arial" w:cs="Arial"/>
          <w:szCs w:val="21"/>
        </w:rPr>
        <w:t>B</w:t>
      </w:r>
      <w:r>
        <w:rPr>
          <w:rFonts w:ascii="Arial" w:hAnsi="Arial" w:cs="Arial"/>
          <w:szCs w:val="21"/>
        </w:rPr>
        <w:t>/S架构进行展现。后台技术架构按照MVC模式进行分层：</w:t>
      </w:r>
      <w:r>
        <w:rPr>
          <w:rFonts w:hint="eastAsia" w:ascii="Arial" w:hAnsi="Arial" w:cs="Arial"/>
          <w:szCs w:val="21"/>
        </w:rPr>
        <w:t>展现层（View）、表现</w:t>
      </w:r>
      <w:r>
        <w:rPr>
          <w:rFonts w:ascii="Arial" w:hAnsi="Arial" w:cs="Arial"/>
          <w:szCs w:val="21"/>
        </w:rPr>
        <w:t>层(</w:t>
      </w:r>
      <w:r>
        <w:rPr>
          <w:rFonts w:hint="eastAsia" w:ascii="Arial" w:hAnsi="Arial" w:cs="Arial"/>
          <w:szCs w:val="21"/>
        </w:rPr>
        <w:t>Controller</w:t>
      </w:r>
      <w:r>
        <w:rPr>
          <w:rFonts w:ascii="Arial" w:hAnsi="Arial" w:cs="Arial"/>
          <w:szCs w:val="21"/>
        </w:rPr>
        <w:t>)、业务层(</w:t>
      </w:r>
      <w:r>
        <w:rPr>
          <w:rFonts w:hint="eastAsia" w:ascii="Arial" w:hAnsi="Arial" w:cs="Arial"/>
          <w:szCs w:val="21"/>
        </w:rPr>
        <w:t>Service</w:t>
      </w:r>
      <w:r>
        <w:rPr>
          <w:rFonts w:ascii="Arial" w:hAnsi="Arial" w:cs="Arial"/>
          <w:szCs w:val="21"/>
        </w:rPr>
        <w:t>)、数据</w:t>
      </w:r>
      <w:r>
        <w:rPr>
          <w:rFonts w:hint="eastAsia" w:ascii="Arial" w:hAnsi="Arial" w:cs="Arial"/>
          <w:szCs w:val="21"/>
        </w:rPr>
        <w:t>持久</w:t>
      </w:r>
      <w:r>
        <w:rPr>
          <w:rFonts w:ascii="Arial" w:hAnsi="Arial" w:cs="Arial"/>
          <w:szCs w:val="21"/>
        </w:rPr>
        <w:t>层(</w:t>
      </w:r>
      <w:r>
        <w:rPr>
          <w:rFonts w:hint="eastAsia" w:ascii="Arial" w:hAnsi="Arial" w:cs="Arial"/>
          <w:szCs w:val="21"/>
        </w:rPr>
        <w:t>DAO</w:t>
      </w:r>
      <w:r>
        <w:rPr>
          <w:rFonts w:ascii="Arial" w:hAnsi="Arial" w:cs="Arial"/>
          <w:szCs w:val="21"/>
        </w:rPr>
        <w:t>)、数据层(Database)。通过分层架构，使业务功能及前端展示介质更易于扩展。目前APIoT功能方面按模块进行划分，各模块之间彼此独立又相互关联。前端展示介质目前主要有</w:t>
      </w:r>
      <w:r>
        <w:rPr>
          <w:rFonts w:hint="eastAsia" w:ascii="Arial" w:hAnsi="Arial" w:cs="Arial"/>
          <w:szCs w:val="21"/>
        </w:rPr>
        <w:t>两</w:t>
      </w:r>
      <w:r>
        <w:rPr>
          <w:rFonts w:ascii="Arial" w:hAnsi="Arial" w:cs="Arial"/>
          <w:szCs w:val="21"/>
        </w:rPr>
        <w:t>类界面进行表示：B/S模式的Web客户端（基于浏览器）、移动终端。移动终端目前支持PDA、条码枪、</w:t>
      </w:r>
      <w:r>
        <w:rPr>
          <w:rFonts w:hint="eastAsia" w:ascii="Arial" w:hAnsi="Arial" w:cs="Arial"/>
          <w:szCs w:val="21"/>
        </w:rPr>
        <w:t>手机</w:t>
      </w:r>
      <w:r>
        <w:rPr>
          <w:rFonts w:ascii="Arial" w:hAnsi="Arial" w:cs="Arial"/>
          <w:szCs w:val="21"/>
        </w:rPr>
        <w:t>/Pad等终端。</w:t>
      </w:r>
    </w:p>
    <w:p>
      <w:pPr>
        <w:spacing w:line="360" w:lineRule="auto"/>
        <w:ind w:left="141" w:leftChars="67" w:firstLine="279"/>
        <w:rPr>
          <w:rFonts w:ascii="Arial" w:hAnsi="Arial" w:cs="Arial"/>
          <w:szCs w:val="21"/>
        </w:rPr>
      </w:pPr>
      <w:r>
        <w:rPr>
          <w:rFonts w:ascii="Arial" w:hAnsi="Arial" w:cs="Arial"/>
          <w:szCs w:val="21"/>
        </w:rPr>
        <w:t>服务器及客户端网络部署发式如下图：</w:t>
      </w:r>
    </w:p>
    <w:p>
      <w:pPr>
        <w:ind w:left="141" w:leftChars="67"/>
        <w:jc w:val="center"/>
        <w:rPr>
          <w:rFonts w:ascii="Arial" w:hAnsi="Arial" w:cs="Arial"/>
          <w:sz w:val="24"/>
          <w:szCs w:val="24"/>
        </w:rPr>
      </w:pPr>
      <w:bookmarkStart w:id="323" w:name="_Toc338434872"/>
      <w:r>
        <w:rPr>
          <w:rFonts w:ascii="Arial" w:hAnsi="Arial" w:cs="Arial"/>
          <w:i/>
          <w:sz w:val="30"/>
          <w:szCs w:val="30"/>
        </w:rPr>
        <w:drawing>
          <wp:inline distT="0" distB="0" distL="0" distR="0">
            <wp:extent cx="3824605" cy="2241550"/>
            <wp:effectExtent l="0" t="0" r="444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827662" cy="2243318"/>
                    </a:xfrm>
                    <a:prstGeom prst="rect">
                      <a:avLst/>
                    </a:prstGeom>
                    <a:noFill/>
                    <a:ln>
                      <a:noFill/>
                    </a:ln>
                  </pic:spPr>
                </pic:pic>
              </a:graphicData>
            </a:graphic>
          </wp:inline>
        </w:drawing>
      </w:r>
      <w:r>
        <w:rPr>
          <w:rFonts w:ascii="Arial" w:hAnsi="Arial" w:cs="Arial"/>
          <w:i/>
          <w:sz w:val="30"/>
          <w:szCs w:val="30"/>
        </w:rPr>
        <w:br w:type="page"/>
      </w:r>
    </w:p>
    <w:p>
      <w:pPr>
        <w:pStyle w:val="3"/>
        <w:spacing w:before="0" w:line="415" w:lineRule="auto"/>
        <w:ind w:left="398" w:hanging="398" w:hangingChars="132"/>
        <w:rPr>
          <w:rFonts w:ascii="Arial" w:hAnsi="Arial" w:cs="Arial" w:eastAsiaTheme="minorEastAsia"/>
          <w:iCs/>
          <w:sz w:val="30"/>
          <w:szCs w:val="30"/>
        </w:rPr>
      </w:pPr>
      <w:bookmarkStart w:id="324" w:name="_Toc528659858"/>
      <w:bookmarkStart w:id="325" w:name="_Toc536270580"/>
      <w:r>
        <w:rPr>
          <w:rFonts w:ascii="Arial" w:hAnsi="Arial" w:cs="Arial" w:eastAsiaTheme="minorEastAsia"/>
          <w:iCs/>
          <w:sz w:val="30"/>
          <w:szCs w:val="30"/>
        </w:rPr>
        <w:t>6.2</w:t>
      </w:r>
      <w:r>
        <w:rPr>
          <w:rFonts w:hint="eastAsia" w:ascii="Arial" w:hAnsi="Arial" w:cs="Arial" w:eastAsiaTheme="minorEastAsia"/>
          <w:iCs/>
          <w:sz w:val="30"/>
          <w:szCs w:val="30"/>
        </w:rPr>
        <w:t xml:space="preserve"> </w:t>
      </w:r>
      <w:r>
        <w:rPr>
          <w:rFonts w:ascii="Arial" w:hAnsi="Arial" w:cs="Arial" w:eastAsiaTheme="minorEastAsia"/>
          <w:iCs/>
          <w:sz w:val="30"/>
          <w:szCs w:val="30"/>
        </w:rPr>
        <w:t>软件系统安装管理</w:t>
      </w:r>
      <w:bookmarkEnd w:id="323"/>
      <w:bookmarkEnd w:id="324"/>
      <w:bookmarkEnd w:id="325"/>
    </w:p>
    <w:p>
      <w:pPr>
        <w:spacing w:after="312" w:afterLines="100" w:line="360" w:lineRule="auto"/>
        <w:ind w:firstLine="398"/>
        <w:rPr>
          <w:rFonts w:ascii="Arial" w:hAnsi="Arial" w:cs="Arial"/>
          <w:szCs w:val="20"/>
        </w:rPr>
      </w:pPr>
      <w:r>
        <w:rPr>
          <w:rFonts w:ascii="Arial" w:hAnsi="Arial" w:cs="Arial"/>
          <w:szCs w:val="20"/>
        </w:rPr>
        <w:t>APIoT系统在系统安全策略方面提供了几点功能可供用户灵活配置：（注：以下N代表可配置的参数值）</w:t>
      </w:r>
    </w:p>
    <w:tbl>
      <w:tblPr>
        <w:tblStyle w:val="41"/>
        <w:tblW w:w="9161" w:type="dxa"/>
        <w:jc w:val="center"/>
        <w:tblInd w:w="0" w:type="dxa"/>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
      <w:tblGrid>
        <w:gridCol w:w="1117"/>
        <w:gridCol w:w="3544"/>
        <w:gridCol w:w="4500"/>
      </w:tblGrid>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73" w:hRule="atLeast"/>
          <w:jc w:val="center"/>
        </w:trPr>
        <w:tc>
          <w:tcPr>
            <w:tcW w:w="1117" w:type="dxa"/>
            <w:tcBorders>
              <w:top w:val="single" w:color="C00000" w:sz="12" w:space="0"/>
              <w:bottom w:val="single" w:color="C00000" w:sz="6" w:space="0"/>
            </w:tcBorders>
            <w:shd w:val="clear" w:color="auto" w:fill="A5A5A5" w:themeFill="background1" w:themeFillShade="A6"/>
          </w:tcPr>
          <w:p>
            <w:pPr>
              <w:autoSpaceDE w:val="0"/>
              <w:autoSpaceDN w:val="0"/>
              <w:adjustRightInd w:val="0"/>
              <w:jc w:val="left"/>
              <w:rPr>
                <w:rFonts w:ascii="Arial" w:hAnsi="Arial" w:cs="Arial"/>
                <w:color w:val="FFFFFF" w:themeColor="background1"/>
                <w:kern w:val="0"/>
                <w:szCs w:val="21"/>
                <w14:textFill>
                  <w14:solidFill>
                    <w14:schemeClr w14:val="bg1"/>
                  </w14:solidFill>
                </w14:textFill>
              </w:rPr>
            </w:pPr>
          </w:p>
        </w:tc>
        <w:tc>
          <w:tcPr>
            <w:tcW w:w="3544" w:type="dxa"/>
            <w:tcBorders>
              <w:top w:val="single" w:color="C00000" w:sz="12" w:space="0"/>
              <w:bottom w:val="single" w:color="C00000" w:sz="6" w:space="0"/>
            </w:tcBorders>
            <w:shd w:val="clear" w:color="auto" w:fill="A5A5A5" w:themeFill="background1" w:themeFillShade="A6"/>
          </w:tcPr>
          <w:p>
            <w:pPr>
              <w:autoSpaceDE w:val="0"/>
              <w:autoSpaceDN w:val="0"/>
              <w:adjustRightInd w:val="0"/>
              <w:jc w:val="left"/>
              <w:rPr>
                <w:rFonts w:ascii="Arial" w:hAnsi="Arial" w:cs="Arial"/>
                <w:color w:val="FFFFFF" w:themeColor="background1"/>
                <w:kern w:val="0"/>
                <w:szCs w:val="21"/>
                <w14:textFill>
                  <w14:solidFill>
                    <w14:schemeClr w14:val="bg1"/>
                  </w14:solidFill>
                </w14:textFill>
              </w:rPr>
            </w:pPr>
            <w:r>
              <w:rPr>
                <w:rFonts w:ascii="Arial" w:hAnsi="Arial" w:cs="Arial"/>
                <w:b/>
                <w:bCs/>
                <w:i/>
                <w:iCs/>
                <w:color w:val="FFFFFF" w:themeColor="background1"/>
                <w:kern w:val="0"/>
                <w:szCs w:val="21"/>
                <w14:textFill>
                  <w14:solidFill>
                    <w14:schemeClr w14:val="bg1"/>
                  </w14:solidFill>
                </w14:textFill>
              </w:rPr>
              <w:t xml:space="preserve">功能点 </w:t>
            </w:r>
          </w:p>
        </w:tc>
        <w:tc>
          <w:tcPr>
            <w:tcW w:w="4500" w:type="dxa"/>
            <w:tcBorders>
              <w:top w:val="single" w:color="C00000" w:sz="12" w:space="0"/>
              <w:bottom w:val="single" w:color="C00000" w:sz="6" w:space="0"/>
            </w:tcBorders>
            <w:shd w:val="clear" w:color="auto" w:fill="A5A5A5" w:themeFill="background1" w:themeFillShade="A6"/>
          </w:tcPr>
          <w:p>
            <w:pPr>
              <w:autoSpaceDE w:val="0"/>
              <w:autoSpaceDN w:val="0"/>
              <w:adjustRightInd w:val="0"/>
              <w:jc w:val="left"/>
              <w:rPr>
                <w:rFonts w:ascii="Arial" w:hAnsi="Arial" w:cs="Arial"/>
                <w:color w:val="FFFFFF" w:themeColor="background1"/>
                <w:kern w:val="0"/>
                <w:szCs w:val="21"/>
                <w14:textFill>
                  <w14:solidFill>
                    <w14:schemeClr w14:val="bg1"/>
                  </w14:solidFill>
                </w14:textFill>
              </w:rPr>
            </w:pPr>
            <w:r>
              <w:rPr>
                <w:rFonts w:ascii="Arial" w:hAnsi="Arial" w:cs="Arial"/>
                <w:b/>
                <w:bCs/>
                <w:i/>
                <w:iCs/>
                <w:color w:val="FFFFFF" w:themeColor="background1"/>
                <w:kern w:val="0"/>
                <w:szCs w:val="21"/>
                <w14:textFill>
                  <w14:solidFill>
                    <w14:schemeClr w14:val="bg1"/>
                  </w14:solidFill>
                </w14:textFill>
              </w:rPr>
              <w:t xml:space="preserve">功能设置 </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594" w:hRule="atLeast"/>
          <w:jc w:val="center"/>
        </w:trPr>
        <w:tc>
          <w:tcPr>
            <w:tcW w:w="1117" w:type="dxa"/>
            <w:tcBorders>
              <w:top w:val="single" w:color="C00000" w:sz="6" w:space="0"/>
            </w:tcBorders>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1 </w:t>
            </w:r>
          </w:p>
        </w:tc>
        <w:tc>
          <w:tcPr>
            <w:tcW w:w="3544" w:type="dxa"/>
            <w:tcBorders>
              <w:top w:val="single" w:color="C00000" w:sz="6" w:space="0"/>
            </w:tcBorders>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强制登录密码</w:t>
            </w:r>
          </w:p>
        </w:tc>
        <w:tc>
          <w:tcPr>
            <w:tcW w:w="4500" w:type="dxa"/>
            <w:tcBorders>
              <w:top w:val="single" w:color="C00000" w:sz="6" w:space="0"/>
            </w:tcBorders>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是/否</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594"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2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最小密码长度</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至少N个字符，密码不许为空</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479"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3</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密码最长使用期限</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在N天后过期</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4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密码唯一性</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记住最后N个密码</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5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账户锁定</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尝试N次错误登入后 </w:t>
            </w:r>
          </w:p>
          <w:p>
            <w:pPr>
              <w:pStyle w:val="81"/>
              <w:numPr>
                <w:ilvl w:val="0"/>
                <w:numId w:val="64"/>
              </w:numPr>
              <w:autoSpaceDE w:val="0"/>
              <w:autoSpaceDN w:val="0"/>
              <w:adjustRightInd w:val="0"/>
              <w:ind w:firstLineChars="0"/>
              <w:jc w:val="left"/>
              <w:rPr>
                <w:rFonts w:ascii="Arial" w:hAnsi="Arial" w:cs="Arial"/>
                <w:color w:val="000000"/>
                <w:szCs w:val="21"/>
              </w:rPr>
            </w:pPr>
            <w:r>
              <w:rPr>
                <w:rFonts w:ascii="Arial" w:hAnsi="Arial" w:cs="Arial"/>
                <w:color w:val="000000"/>
                <w:szCs w:val="21"/>
              </w:rPr>
              <w:t>关闭会话</w:t>
            </w:r>
          </w:p>
          <w:p>
            <w:pPr>
              <w:pStyle w:val="81"/>
              <w:numPr>
                <w:ilvl w:val="0"/>
                <w:numId w:val="64"/>
              </w:numPr>
              <w:autoSpaceDE w:val="0"/>
              <w:autoSpaceDN w:val="0"/>
              <w:adjustRightInd w:val="0"/>
              <w:ind w:firstLineChars="0"/>
              <w:jc w:val="left"/>
              <w:rPr>
                <w:rFonts w:ascii="Arial" w:hAnsi="Arial" w:cs="Arial"/>
                <w:color w:val="000000"/>
                <w:szCs w:val="21"/>
              </w:rPr>
            </w:pPr>
            <w:r>
              <w:rPr>
                <w:rFonts w:ascii="Arial" w:hAnsi="Arial" w:cs="Arial"/>
                <w:color w:val="000000"/>
                <w:szCs w:val="21"/>
              </w:rPr>
              <w:t>用户过期</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6</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锁定时间</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锁定N小时</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7</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密码支持字符集</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全部字符集</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8</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用户可更改密码</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9</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用户可自设密码</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6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10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密码不显示或者密文传递，甚至是管理员</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248"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11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单向加密和安全存储</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36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 xml:space="preserve">12 </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系统管理重置密码后，用户在首次登入时必须更改密码</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13</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域集成</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是</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14</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系统日志</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系统自动记录日期/时间和异常登入</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15</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会话超时</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在N秒后注销</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16</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用户会话</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在用户会话窗口中，你可以看到有多少用户的会话状态</w:t>
            </w:r>
          </w:p>
        </w:tc>
      </w:tr>
      <w:tr>
        <w:tblPrEx>
          <w:tblBorders>
            <w:top w:val="single" w:color="C00000" w:sz="12" w:space="0"/>
            <w:left w:val="single" w:color="C00000" w:sz="12" w:space="0"/>
            <w:bottom w:val="single" w:color="C00000" w:sz="12" w:space="0"/>
            <w:right w:val="single" w:color="C00000" w:sz="12" w:space="0"/>
            <w:insideH w:val="single" w:color="C00000" w:sz="6" w:space="0"/>
            <w:insideV w:val="single" w:color="C00000" w:sz="6" w:space="0"/>
          </w:tblBorders>
          <w:tblLayout w:type="fixed"/>
          <w:tblCellMar>
            <w:top w:w="0" w:type="dxa"/>
            <w:left w:w="108" w:type="dxa"/>
            <w:bottom w:w="0" w:type="dxa"/>
            <w:right w:w="108" w:type="dxa"/>
          </w:tblCellMar>
        </w:tblPrEx>
        <w:trPr>
          <w:trHeight w:val="133" w:hRule="atLeast"/>
          <w:jc w:val="center"/>
        </w:trPr>
        <w:tc>
          <w:tcPr>
            <w:tcW w:w="1117"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17</w:t>
            </w:r>
          </w:p>
        </w:tc>
        <w:tc>
          <w:tcPr>
            <w:tcW w:w="3544"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用户权限类型</w:t>
            </w:r>
          </w:p>
        </w:tc>
        <w:tc>
          <w:tcPr>
            <w:tcW w:w="4500" w:type="dxa"/>
            <w:shd w:val="clear" w:color="auto" w:fill="auto"/>
          </w:tcPr>
          <w:p>
            <w:pPr>
              <w:autoSpaceDE w:val="0"/>
              <w:autoSpaceDN w:val="0"/>
              <w:adjustRightInd w:val="0"/>
              <w:jc w:val="left"/>
              <w:rPr>
                <w:rFonts w:ascii="Arial" w:hAnsi="Arial" w:cs="Arial"/>
                <w:color w:val="000000"/>
                <w:kern w:val="0"/>
                <w:szCs w:val="21"/>
              </w:rPr>
            </w:pPr>
            <w:r>
              <w:rPr>
                <w:rFonts w:ascii="Arial" w:hAnsi="Arial" w:cs="Arial"/>
                <w:color w:val="000000"/>
                <w:kern w:val="0"/>
                <w:szCs w:val="21"/>
              </w:rPr>
              <w:t>运行/创建/编辑/删除设计/打印</w:t>
            </w:r>
          </w:p>
        </w:tc>
      </w:tr>
    </w:tbl>
    <w:p>
      <w:pPr>
        <w:spacing w:line="360" w:lineRule="auto"/>
        <w:rPr>
          <w:rFonts w:ascii="Arial" w:hAnsi="Arial" w:cs="Arial"/>
          <w:sz w:val="24"/>
          <w:szCs w:val="24"/>
        </w:rPr>
      </w:pPr>
    </w:p>
    <w:p>
      <w:pPr>
        <w:spacing w:line="360" w:lineRule="auto"/>
        <w:rPr>
          <w:rFonts w:ascii="Arial" w:hAnsi="Arial" w:cs="Arial"/>
          <w:sz w:val="24"/>
          <w:szCs w:val="24"/>
        </w:rPr>
      </w:pPr>
    </w:p>
    <w:p>
      <w:pPr>
        <w:pStyle w:val="3"/>
        <w:spacing w:before="0" w:line="415" w:lineRule="auto"/>
        <w:ind w:left="398" w:hanging="398" w:hangingChars="132"/>
        <w:rPr>
          <w:rFonts w:ascii="Arial" w:hAnsi="Arial" w:cs="Arial" w:eastAsiaTheme="minorEastAsia"/>
          <w:iCs/>
          <w:sz w:val="30"/>
          <w:szCs w:val="30"/>
        </w:rPr>
      </w:pPr>
      <w:bookmarkStart w:id="326" w:name="_Toc536270581"/>
      <w:bookmarkStart w:id="327" w:name="_Toc330904643"/>
      <w:bookmarkStart w:id="328" w:name="_Toc319566771"/>
      <w:bookmarkStart w:id="329" w:name="_Toc528659859"/>
      <w:bookmarkStart w:id="330" w:name="_Toc338434873"/>
      <w:r>
        <w:rPr>
          <w:rFonts w:ascii="Arial" w:hAnsi="Arial" w:cs="Arial" w:eastAsiaTheme="minorEastAsia"/>
          <w:iCs/>
          <w:sz w:val="30"/>
          <w:szCs w:val="30"/>
        </w:rPr>
        <w:t>6.3</w:t>
      </w:r>
      <w:r>
        <w:rPr>
          <w:rFonts w:hint="eastAsia" w:ascii="Arial" w:hAnsi="Arial" w:cs="Arial" w:eastAsiaTheme="minorEastAsia"/>
          <w:iCs/>
          <w:sz w:val="30"/>
          <w:szCs w:val="30"/>
        </w:rPr>
        <w:t xml:space="preserve"> </w:t>
      </w:r>
      <w:r>
        <w:rPr>
          <w:rFonts w:ascii="Arial" w:hAnsi="Arial" w:cs="Arial" w:eastAsiaTheme="minorEastAsia"/>
          <w:iCs/>
          <w:sz w:val="30"/>
          <w:szCs w:val="30"/>
        </w:rPr>
        <w:t>系统软硬件配置要求</w:t>
      </w:r>
      <w:bookmarkEnd w:id="326"/>
      <w:bookmarkEnd w:id="327"/>
      <w:bookmarkEnd w:id="328"/>
      <w:bookmarkEnd w:id="329"/>
      <w:bookmarkEnd w:id="330"/>
    </w:p>
    <w:p>
      <w:pPr>
        <w:widowControl/>
        <w:spacing w:line="360" w:lineRule="auto"/>
        <w:ind w:firstLine="398"/>
        <w:jc w:val="left"/>
        <w:rPr>
          <w:rFonts w:ascii="Arial" w:hAnsi="Arial" w:cs="Arial"/>
          <w:szCs w:val="21"/>
        </w:rPr>
      </w:pPr>
      <w:r>
        <w:rPr>
          <w:rFonts w:ascii="Arial" w:hAnsi="Arial" w:cs="Arial"/>
          <w:kern w:val="0"/>
          <w:szCs w:val="21"/>
        </w:rPr>
        <w:t>参见附件1</w:t>
      </w:r>
    </w:p>
    <w:p>
      <w:pPr>
        <w:widowControl/>
        <w:jc w:val="left"/>
        <w:rPr>
          <w:rFonts w:ascii="Arial" w:hAnsi="Arial" w:cs="Arial"/>
          <w:sz w:val="24"/>
          <w:szCs w:val="24"/>
        </w:rPr>
      </w:pPr>
      <w:r>
        <w:rPr>
          <w:rFonts w:ascii="Arial" w:hAnsi="Arial" w:cs="Arial"/>
          <w:sz w:val="24"/>
          <w:szCs w:val="24"/>
        </w:rPr>
        <w:br w:type="page"/>
      </w:r>
    </w:p>
    <w:p>
      <w:pPr>
        <w:pStyle w:val="3"/>
        <w:spacing w:before="0" w:line="415" w:lineRule="auto"/>
        <w:ind w:left="398" w:hanging="398" w:hangingChars="132"/>
        <w:rPr>
          <w:rFonts w:ascii="Arial" w:hAnsi="Arial" w:cs="Arial" w:eastAsiaTheme="minorEastAsia"/>
          <w:iCs/>
          <w:sz w:val="30"/>
          <w:szCs w:val="30"/>
        </w:rPr>
      </w:pPr>
      <w:bookmarkStart w:id="331" w:name="_Toc528659860"/>
      <w:bookmarkStart w:id="332" w:name="_Toc338434874"/>
      <w:bookmarkStart w:id="333" w:name="_Toc330904644"/>
      <w:bookmarkStart w:id="334" w:name="_Toc319566772"/>
      <w:bookmarkStart w:id="335" w:name="_Toc536270582"/>
      <w:r>
        <w:rPr>
          <w:rFonts w:ascii="Arial" w:hAnsi="Arial" w:cs="Arial" w:eastAsiaTheme="minorEastAsia"/>
          <w:iCs/>
          <w:sz w:val="30"/>
          <w:szCs w:val="30"/>
        </w:rPr>
        <w:t>6.4</w:t>
      </w:r>
      <w:r>
        <w:rPr>
          <w:rFonts w:hint="eastAsia" w:ascii="Arial" w:hAnsi="Arial" w:cs="Arial" w:eastAsiaTheme="minorEastAsia"/>
          <w:iCs/>
          <w:sz w:val="30"/>
          <w:szCs w:val="30"/>
        </w:rPr>
        <w:t xml:space="preserve"> </w:t>
      </w:r>
      <w:r>
        <w:rPr>
          <w:rFonts w:ascii="Arial" w:hAnsi="Arial" w:cs="Arial" w:eastAsiaTheme="minorEastAsia"/>
          <w:iCs/>
          <w:sz w:val="30"/>
          <w:szCs w:val="30"/>
        </w:rPr>
        <w:t>系统集成能力</w:t>
      </w:r>
      <w:bookmarkEnd w:id="331"/>
      <w:bookmarkEnd w:id="332"/>
      <w:bookmarkEnd w:id="333"/>
      <w:bookmarkEnd w:id="334"/>
      <w:bookmarkEnd w:id="335"/>
    </w:p>
    <w:p>
      <w:pPr>
        <w:pStyle w:val="4"/>
        <w:rPr>
          <w:rFonts w:ascii="Arial" w:hAnsi="Arial" w:cs="Arial"/>
          <w:sz w:val="28"/>
          <w:szCs w:val="28"/>
        </w:rPr>
      </w:pPr>
      <w:bookmarkStart w:id="336" w:name="_Toc338434875"/>
      <w:bookmarkStart w:id="337" w:name="_Toc528659861"/>
      <w:r>
        <w:rPr>
          <w:rFonts w:ascii="Arial" w:hAnsi="Arial" w:cs="Arial"/>
          <w:sz w:val="28"/>
          <w:szCs w:val="28"/>
        </w:rPr>
        <w:t>6.4.1</w:t>
      </w:r>
      <w:r>
        <w:rPr>
          <w:rFonts w:hint="eastAsia" w:ascii="Arial" w:hAnsi="Arial" w:cs="Arial"/>
          <w:sz w:val="28"/>
          <w:szCs w:val="28"/>
        </w:rPr>
        <w:t xml:space="preserve"> </w:t>
      </w:r>
      <w:r>
        <w:rPr>
          <w:rFonts w:ascii="Arial" w:hAnsi="Arial" w:cs="Arial"/>
          <w:sz w:val="28"/>
          <w:szCs w:val="28"/>
        </w:rPr>
        <w:t>接口技术策略</w:t>
      </w:r>
      <w:bookmarkEnd w:id="336"/>
      <w:bookmarkEnd w:id="337"/>
    </w:p>
    <w:p>
      <w:pPr>
        <w:spacing w:line="360" w:lineRule="auto"/>
        <w:ind w:firstLine="420"/>
        <w:rPr>
          <w:rFonts w:ascii="Arial" w:hAnsi="Arial" w:cs="Arial"/>
          <w:b/>
          <w:sz w:val="24"/>
          <w:szCs w:val="24"/>
        </w:rPr>
      </w:pPr>
      <w:r>
        <w:rPr>
          <w:rFonts w:ascii="Arial" w:hAnsi="Arial" w:cs="Arial"/>
          <w:b/>
          <w:kern w:val="0"/>
          <w:sz w:val="24"/>
          <w:szCs w:val="20"/>
          <w:lang w:eastAsia="en-US"/>
        </w:rPr>
        <w:t>1</w:t>
      </w:r>
      <w:r>
        <w:rPr>
          <w:rFonts w:ascii="Arial" w:hAnsi="Arial" w:cs="Arial"/>
          <w:b/>
          <w:kern w:val="0"/>
          <w:sz w:val="24"/>
          <w:szCs w:val="20"/>
          <w:lang w:val="en-AU"/>
        </w:rPr>
        <w:t xml:space="preserve">. </w:t>
      </w:r>
      <w:r>
        <w:rPr>
          <w:rFonts w:ascii="Arial" w:hAnsi="Arial" w:cs="Arial"/>
          <w:b/>
          <w:kern w:val="0"/>
          <w:sz w:val="24"/>
          <w:szCs w:val="20"/>
        </w:rPr>
        <w:t>基于Web Service的接口方案</w:t>
      </w:r>
    </w:p>
    <w:p>
      <w:pPr>
        <w:jc w:val="center"/>
        <w:rPr>
          <w:rFonts w:ascii="Arial" w:hAnsi="Arial" w:cs="Arial"/>
          <w:sz w:val="24"/>
          <w:szCs w:val="24"/>
        </w:rPr>
      </w:pPr>
      <w:r>
        <w:rPr>
          <w:rFonts w:ascii="Arial" w:hAnsi="Arial" w:cs="Arial"/>
          <w:kern w:val="0"/>
          <w:sz w:val="24"/>
          <w:szCs w:val="20"/>
        </w:rPr>
        <w:drawing>
          <wp:inline distT="0" distB="0" distL="0" distR="0">
            <wp:extent cx="5219700" cy="2520950"/>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52984" cy="2537156"/>
                    </a:xfrm>
                    <a:prstGeom prst="rect">
                      <a:avLst/>
                    </a:prstGeom>
                    <a:noFill/>
                    <a:ln>
                      <a:noFill/>
                    </a:ln>
                  </pic:spPr>
                </pic:pic>
              </a:graphicData>
            </a:graphic>
          </wp:inline>
        </w:drawing>
      </w:r>
    </w:p>
    <w:p>
      <w:pPr>
        <w:widowControl/>
        <w:spacing w:line="360" w:lineRule="auto"/>
        <w:ind w:left="424" w:leftChars="202"/>
        <w:rPr>
          <w:rFonts w:ascii="Arial" w:hAnsi="Arial" w:cs="Arial"/>
          <w:b/>
          <w:kern w:val="0"/>
          <w:sz w:val="24"/>
          <w:szCs w:val="24"/>
          <w:lang w:eastAsia="en-US"/>
        </w:rPr>
      </w:pPr>
      <w:r>
        <w:rPr>
          <w:rFonts w:ascii="Arial" w:hAnsi="Arial" w:cs="Arial"/>
          <w:b/>
          <w:kern w:val="0"/>
          <w:sz w:val="24"/>
          <w:szCs w:val="24"/>
          <w:lang w:eastAsia="en-US"/>
        </w:rPr>
        <w:t>特点：</w:t>
      </w:r>
    </w:p>
    <w:p>
      <w:pPr>
        <w:widowControl/>
        <w:numPr>
          <w:ilvl w:val="0"/>
          <w:numId w:val="65"/>
        </w:numPr>
        <w:spacing w:line="360" w:lineRule="auto"/>
        <w:ind w:left="1052" w:hanging="360"/>
        <w:rPr>
          <w:rFonts w:ascii="Arial" w:hAnsi="Arial" w:cs="Arial"/>
          <w:kern w:val="0"/>
          <w:szCs w:val="21"/>
        </w:rPr>
      </w:pPr>
      <w:r>
        <w:rPr>
          <w:rFonts w:ascii="Arial" w:hAnsi="Arial" w:cs="Arial"/>
          <w:kern w:val="0"/>
          <w:szCs w:val="21"/>
        </w:rPr>
        <w:t>数据交互通过Web Service进行，屏蔽业务层逻辑，展现给用户的仅仅是需要交互的数据接口</w:t>
      </w:r>
    </w:p>
    <w:p>
      <w:pPr>
        <w:widowControl/>
        <w:numPr>
          <w:ilvl w:val="0"/>
          <w:numId w:val="65"/>
        </w:numPr>
        <w:spacing w:line="360" w:lineRule="auto"/>
        <w:ind w:left="1134" w:hanging="425"/>
        <w:rPr>
          <w:rFonts w:ascii="Arial" w:hAnsi="Arial" w:cs="Arial"/>
          <w:kern w:val="0"/>
          <w:szCs w:val="21"/>
        </w:rPr>
      </w:pPr>
      <w:r>
        <w:rPr>
          <w:rFonts w:ascii="Arial" w:hAnsi="Arial" w:cs="Arial"/>
          <w:kern w:val="0"/>
          <w:szCs w:val="21"/>
        </w:rPr>
        <w:t>通过Web Service交互的仅仅是接口数据，与对方平台或系统无关，只需符合格式的接口数据即可进行交互</w:t>
      </w:r>
    </w:p>
    <w:p>
      <w:pPr>
        <w:widowControl/>
        <w:numPr>
          <w:ilvl w:val="0"/>
          <w:numId w:val="65"/>
        </w:numPr>
        <w:spacing w:line="360" w:lineRule="auto"/>
        <w:ind w:left="1134" w:hanging="425"/>
        <w:rPr>
          <w:rFonts w:ascii="Arial" w:hAnsi="Arial" w:cs="Arial"/>
          <w:kern w:val="0"/>
          <w:szCs w:val="21"/>
        </w:rPr>
      </w:pPr>
      <w:r>
        <w:rPr>
          <w:rFonts w:ascii="Arial" w:hAnsi="Arial" w:cs="Arial"/>
          <w:kern w:val="0"/>
          <w:szCs w:val="21"/>
        </w:rPr>
        <w:t>数据交互是双向且是在线实时进行的</w:t>
      </w:r>
    </w:p>
    <w:p>
      <w:pPr>
        <w:widowControl/>
        <w:numPr>
          <w:ilvl w:val="0"/>
          <w:numId w:val="65"/>
        </w:numPr>
        <w:spacing w:line="360" w:lineRule="auto"/>
        <w:ind w:left="1134" w:hanging="425"/>
        <w:rPr>
          <w:rFonts w:ascii="Arial" w:hAnsi="Arial" w:cs="Arial"/>
          <w:kern w:val="2"/>
          <w:szCs w:val="21"/>
          <w:lang w:eastAsia="zh-CN"/>
        </w:rPr>
      </w:pPr>
      <w:r>
        <w:rPr>
          <w:rFonts w:ascii="Arial" w:hAnsi="Arial" w:cs="Arial"/>
          <w:kern w:val="0"/>
          <w:szCs w:val="21"/>
          <w:lang w:eastAsia="en-US"/>
        </w:rPr>
        <w:t>接口工作要求访问Web Service的一方具有一定的开发能力</w:t>
      </w:r>
    </w:p>
    <w:p>
      <w:pPr>
        <w:widowControl/>
        <w:numPr>
          <w:ilvl w:val="0"/>
          <w:numId w:val="0"/>
        </w:numPr>
        <w:spacing w:line="360" w:lineRule="auto"/>
        <w:ind w:left="1134" w:firstLine="0"/>
        <w:rPr>
          <w:rFonts w:ascii="Arial" w:hAnsi="Arial" w:cs="Arial"/>
          <w:szCs w:val="21"/>
        </w:rPr>
      </w:pPr>
    </w:p>
    <w:p>
      <w:pPr>
        <w:spacing w:line="360" w:lineRule="auto"/>
        <w:ind w:firstLine="284"/>
        <w:rPr>
          <w:rFonts w:ascii="Arial" w:hAnsi="Arial" w:cs="Arial"/>
          <w:b/>
          <w:sz w:val="24"/>
          <w:szCs w:val="24"/>
        </w:rPr>
      </w:pPr>
      <w:r>
        <w:rPr>
          <w:rFonts w:ascii="Arial" w:hAnsi="Arial" w:cs="Arial"/>
          <w:b/>
          <w:kern w:val="0"/>
          <w:sz w:val="24"/>
          <w:szCs w:val="20"/>
          <w:lang w:eastAsia="en-US"/>
        </w:rPr>
        <w:t>2</w:t>
      </w:r>
      <w:r>
        <w:rPr>
          <w:rFonts w:ascii="Arial" w:hAnsi="Arial" w:cs="Arial"/>
          <w:b/>
          <w:kern w:val="0"/>
          <w:sz w:val="24"/>
          <w:szCs w:val="20"/>
          <w:lang w:val="da-DK" w:eastAsia="en-US"/>
        </w:rPr>
        <w:t>.</w:t>
      </w:r>
      <w:r>
        <w:rPr>
          <w:rFonts w:ascii="Arial" w:hAnsi="Arial" w:cs="Arial"/>
          <w:b/>
          <w:kern w:val="0"/>
          <w:sz w:val="24"/>
          <w:szCs w:val="20"/>
          <w:lang w:eastAsia="en-US"/>
        </w:rPr>
        <w:t xml:space="preserve"> </w:t>
      </w:r>
      <w:r>
        <w:rPr>
          <w:rFonts w:ascii="Arial" w:hAnsi="Arial" w:cs="Arial"/>
          <w:b/>
          <w:kern w:val="0"/>
          <w:sz w:val="24"/>
          <w:szCs w:val="20"/>
        </w:rPr>
        <w:t>中间表接口方案</w:t>
      </w:r>
    </w:p>
    <w:p>
      <w:pPr>
        <w:jc w:val="center"/>
        <w:rPr>
          <w:rFonts w:ascii="Arial" w:hAnsi="Arial" w:cs="Arial"/>
          <w:sz w:val="24"/>
          <w:szCs w:val="24"/>
        </w:rPr>
      </w:pPr>
      <w:r>
        <w:rPr>
          <w:rFonts w:ascii="Arial" w:hAnsi="Arial" w:cs="Arial"/>
          <w:kern w:val="0"/>
          <w:sz w:val="24"/>
          <w:szCs w:val="20"/>
        </w:rPr>
        <w:drawing>
          <wp:inline distT="0" distB="0" distL="0" distR="0">
            <wp:extent cx="5372100" cy="1089025"/>
            <wp:effectExtent l="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82890" cy="1091577"/>
                    </a:xfrm>
                    <a:prstGeom prst="rect">
                      <a:avLst/>
                    </a:prstGeom>
                    <a:noFill/>
                    <a:ln>
                      <a:noFill/>
                    </a:ln>
                  </pic:spPr>
                </pic:pic>
              </a:graphicData>
            </a:graphic>
          </wp:inline>
        </w:drawing>
      </w:r>
    </w:p>
    <w:p>
      <w:pPr>
        <w:widowControl/>
        <w:spacing w:line="360" w:lineRule="auto"/>
        <w:ind w:left="141" w:leftChars="67" w:firstLine="143"/>
        <w:jc w:val="left"/>
        <w:rPr>
          <w:rFonts w:ascii="Arial" w:hAnsi="Arial" w:cs="Arial"/>
          <w:b/>
          <w:kern w:val="0"/>
          <w:sz w:val="24"/>
          <w:szCs w:val="20"/>
          <w:lang w:eastAsia="en-US"/>
        </w:rPr>
      </w:pPr>
      <w:r>
        <w:rPr>
          <w:rFonts w:ascii="Arial" w:hAnsi="Arial" w:cs="Arial"/>
          <w:b/>
          <w:kern w:val="0"/>
          <w:sz w:val="24"/>
          <w:szCs w:val="20"/>
          <w:lang w:eastAsia="en-US"/>
        </w:rPr>
        <w:t>特点：</w:t>
      </w:r>
    </w:p>
    <w:p>
      <w:pPr>
        <w:widowControl/>
        <w:numPr>
          <w:ilvl w:val="0"/>
          <w:numId w:val="66"/>
        </w:numPr>
        <w:spacing w:line="360" w:lineRule="auto"/>
        <w:ind w:left="993" w:hanging="360"/>
        <w:jc w:val="left"/>
        <w:rPr>
          <w:rFonts w:ascii="Arial" w:hAnsi="Arial" w:cs="Arial"/>
          <w:kern w:val="0"/>
          <w:szCs w:val="21"/>
        </w:rPr>
      </w:pPr>
      <w:r>
        <w:rPr>
          <w:rFonts w:ascii="Arial" w:hAnsi="Arial" w:cs="Arial"/>
          <w:kern w:val="0"/>
          <w:szCs w:val="21"/>
        </w:rPr>
        <w:t>数据交互通过中间数据表进行，交互双方系统只需按照符合格式的数据填充到中间表即可</w:t>
      </w:r>
    </w:p>
    <w:p>
      <w:pPr>
        <w:widowControl/>
        <w:numPr>
          <w:ilvl w:val="0"/>
          <w:numId w:val="66"/>
        </w:numPr>
        <w:spacing w:line="360" w:lineRule="auto"/>
        <w:ind w:left="993" w:hanging="425"/>
        <w:jc w:val="left"/>
        <w:rPr>
          <w:rFonts w:ascii="Arial" w:hAnsi="Arial" w:cs="Arial"/>
          <w:kern w:val="0"/>
          <w:szCs w:val="21"/>
        </w:rPr>
      </w:pPr>
      <w:r>
        <w:rPr>
          <w:rFonts w:ascii="Arial" w:hAnsi="Arial" w:cs="Arial"/>
          <w:kern w:val="0"/>
          <w:szCs w:val="21"/>
        </w:rPr>
        <w:t>交互双方的系统都只操作中间表，不允许操作对方系统表数据，从而避免了数据交互产生的不可预知的问题</w:t>
      </w:r>
    </w:p>
    <w:p>
      <w:pPr>
        <w:widowControl/>
        <w:numPr>
          <w:ilvl w:val="0"/>
          <w:numId w:val="66"/>
        </w:numPr>
        <w:spacing w:line="360" w:lineRule="auto"/>
        <w:ind w:left="993" w:hanging="425"/>
        <w:jc w:val="left"/>
        <w:rPr>
          <w:rFonts w:ascii="Arial" w:hAnsi="Arial" w:cs="Arial"/>
          <w:kern w:val="0"/>
          <w:szCs w:val="21"/>
        </w:rPr>
      </w:pPr>
      <w:r>
        <w:rPr>
          <w:rFonts w:ascii="Arial" w:hAnsi="Arial" w:cs="Arial"/>
          <w:kern w:val="0"/>
          <w:szCs w:val="21"/>
        </w:rPr>
        <w:t>数据交互是双向的，但是通过定时器定时触发，因此双方数据所有一定的延迟性</w:t>
      </w:r>
    </w:p>
    <w:p>
      <w:pPr>
        <w:widowControl/>
        <w:numPr>
          <w:ilvl w:val="0"/>
          <w:numId w:val="66"/>
        </w:numPr>
        <w:spacing w:line="360" w:lineRule="auto"/>
        <w:ind w:left="993" w:hanging="425"/>
        <w:jc w:val="left"/>
        <w:rPr>
          <w:rFonts w:ascii="Arial" w:hAnsi="Arial" w:cs="Arial"/>
          <w:szCs w:val="21"/>
        </w:rPr>
      </w:pPr>
      <w:r>
        <w:rPr>
          <w:rFonts w:ascii="Arial" w:hAnsi="Arial" w:cs="Arial"/>
          <w:kern w:val="0"/>
          <w:szCs w:val="21"/>
        </w:rPr>
        <w:t>接口工作无需任何开发，只需通过数据库配置即可实现</w:t>
      </w:r>
    </w:p>
    <w:p>
      <w:pPr>
        <w:pStyle w:val="4"/>
      </w:pPr>
      <w:bookmarkStart w:id="338" w:name="_Toc528659862"/>
      <w:r>
        <w:rPr>
          <w:rFonts w:ascii="Arial" w:hAnsi="Arial" w:cs="Arial"/>
          <w:sz w:val="28"/>
          <w:szCs w:val="28"/>
        </w:rPr>
        <w:t>6.4.2 与</w:t>
      </w:r>
      <w:r>
        <w:rPr>
          <w:rFonts w:hint="eastAsia" w:ascii="Arial" w:hAnsi="Arial" w:cs="Arial"/>
          <w:sz w:val="28"/>
          <w:szCs w:val="28"/>
        </w:rPr>
        <w:t>ERP</w:t>
      </w:r>
      <w:r>
        <w:rPr>
          <w:rFonts w:ascii="Arial" w:hAnsi="Arial" w:cs="Arial"/>
          <w:sz w:val="28"/>
          <w:szCs w:val="28"/>
        </w:rPr>
        <w:t>接口集成方案</w:t>
      </w:r>
      <w:bookmarkEnd w:id="338"/>
    </w:p>
    <w:p>
      <w:pPr>
        <w:ind w:firstLine="420"/>
        <w:rPr>
          <w:rFonts w:ascii="Arial" w:hAnsi="Arial" w:cs="Arial"/>
          <w:kern w:val="0"/>
          <w:szCs w:val="21"/>
        </w:rPr>
      </w:pPr>
      <w:r>
        <w:rPr>
          <w:rFonts w:ascii="Arial" w:hAnsi="Arial" w:cs="Arial"/>
          <w:kern w:val="0"/>
          <w:szCs w:val="21"/>
        </w:rPr>
        <w:t>详细方案请见4.10</w:t>
      </w:r>
      <w:r>
        <w:rPr>
          <w:rFonts w:hint="eastAsia" w:ascii="Arial" w:hAnsi="Arial" w:cs="Arial"/>
          <w:kern w:val="0"/>
          <w:szCs w:val="21"/>
        </w:rPr>
        <w:t>.1</w:t>
      </w:r>
      <w:r>
        <w:rPr>
          <w:rFonts w:ascii="Arial" w:hAnsi="Arial" w:cs="Arial"/>
          <w:kern w:val="0"/>
          <w:szCs w:val="21"/>
        </w:rPr>
        <w:t>部分内容。</w:t>
      </w:r>
    </w:p>
    <w:p>
      <w:pPr>
        <w:rPr>
          <w:rFonts w:ascii="Arial" w:hAnsi="Arial" w:cs="Arial"/>
          <w:sz w:val="24"/>
          <w:szCs w:val="24"/>
        </w:rPr>
      </w:pPr>
    </w:p>
    <w:p>
      <w:pPr>
        <w:pStyle w:val="3"/>
        <w:spacing w:before="0" w:line="415" w:lineRule="auto"/>
        <w:ind w:left="398" w:hanging="398" w:hangingChars="132"/>
        <w:rPr>
          <w:rFonts w:ascii="Arial" w:hAnsi="Arial" w:cs="Arial" w:eastAsiaTheme="minorEastAsia"/>
          <w:iCs/>
          <w:sz w:val="30"/>
          <w:szCs w:val="30"/>
        </w:rPr>
      </w:pPr>
      <w:bookmarkStart w:id="339" w:name="_Toc536270583"/>
      <w:bookmarkStart w:id="340" w:name="_Toc338434877"/>
      <w:bookmarkStart w:id="341" w:name="_Toc528659863"/>
      <w:r>
        <w:rPr>
          <w:rFonts w:ascii="Arial" w:hAnsi="Arial" w:cs="Arial" w:eastAsiaTheme="minorEastAsia"/>
          <w:iCs/>
          <w:sz w:val="30"/>
          <w:szCs w:val="30"/>
        </w:rPr>
        <w:t>6.5</w:t>
      </w:r>
      <w:r>
        <w:rPr>
          <w:rFonts w:hint="eastAsia" w:ascii="Arial" w:hAnsi="Arial" w:cs="Arial" w:eastAsiaTheme="minorEastAsia"/>
          <w:iCs/>
          <w:sz w:val="30"/>
          <w:szCs w:val="30"/>
        </w:rPr>
        <w:t xml:space="preserve"> </w:t>
      </w:r>
      <w:r>
        <w:rPr>
          <w:rFonts w:ascii="Arial" w:hAnsi="Arial" w:cs="Arial" w:eastAsiaTheme="minorEastAsia"/>
          <w:iCs/>
          <w:sz w:val="30"/>
          <w:szCs w:val="30"/>
        </w:rPr>
        <w:t>系统开发配置能力</w:t>
      </w:r>
      <w:bookmarkEnd w:id="339"/>
      <w:bookmarkEnd w:id="340"/>
      <w:bookmarkEnd w:id="341"/>
    </w:p>
    <w:p>
      <w:pPr>
        <w:pStyle w:val="4"/>
        <w:rPr>
          <w:rFonts w:ascii="Arial" w:hAnsi="Arial" w:cs="Arial"/>
          <w:sz w:val="28"/>
          <w:szCs w:val="28"/>
        </w:rPr>
      </w:pPr>
      <w:bookmarkStart w:id="342" w:name="_Toc528659864"/>
      <w:bookmarkStart w:id="343" w:name="_Toc338434878"/>
      <w:r>
        <w:rPr>
          <w:rFonts w:ascii="Arial" w:hAnsi="Arial" w:cs="Arial"/>
          <w:sz w:val="28"/>
          <w:szCs w:val="28"/>
        </w:rPr>
        <w:t>6.5.1基于系统标准功能的客户化</w:t>
      </w:r>
      <w:bookmarkEnd w:id="342"/>
      <w:bookmarkEnd w:id="343"/>
    </w:p>
    <w:p>
      <w:pPr>
        <w:spacing w:line="360" w:lineRule="auto"/>
        <w:ind w:firstLine="141"/>
        <w:rPr>
          <w:rFonts w:ascii="Arial" w:hAnsi="Arial" w:cs="Arial"/>
          <w:b/>
          <w:sz w:val="24"/>
          <w:szCs w:val="24"/>
        </w:rPr>
      </w:pPr>
      <w:r>
        <w:rPr>
          <w:rFonts w:ascii="Arial" w:hAnsi="Arial" w:cs="Arial"/>
          <w:b/>
          <w:sz w:val="24"/>
          <w:szCs w:val="24"/>
        </w:rPr>
        <w:t>1</w:t>
      </w:r>
      <w:r>
        <w:rPr>
          <w:rFonts w:ascii="Arial" w:hAnsi="Arial" w:cs="Arial"/>
          <w:b/>
          <w:sz w:val="24"/>
          <w:szCs w:val="24"/>
          <w:lang w:val="en-AU"/>
        </w:rPr>
        <w:t>.</w:t>
      </w:r>
      <w:r>
        <w:rPr>
          <w:rFonts w:hint="eastAsia" w:ascii="Arial" w:hAnsi="Arial" w:cs="Arial"/>
          <w:b/>
          <w:sz w:val="24"/>
          <w:szCs w:val="24"/>
          <w:lang w:val="en-AU"/>
        </w:rPr>
        <w:t xml:space="preserve"> </w:t>
      </w:r>
      <w:r>
        <w:rPr>
          <w:rFonts w:ascii="Arial" w:hAnsi="Arial" w:cs="Arial"/>
          <w:b/>
          <w:sz w:val="24"/>
          <w:szCs w:val="24"/>
        </w:rPr>
        <w:t>程序界面客户化</w:t>
      </w:r>
    </w:p>
    <w:p>
      <w:pPr>
        <w:spacing w:after="312" w:afterLines="100" w:line="360" w:lineRule="auto"/>
        <w:ind w:left="141" w:leftChars="67" w:firstLine="143"/>
        <w:rPr>
          <w:rFonts w:ascii="Arial" w:hAnsi="Arial" w:cs="Arial"/>
          <w:szCs w:val="21"/>
        </w:rPr>
      </w:pPr>
      <w:r>
        <w:rPr>
          <w:rFonts w:ascii="Arial" w:hAnsi="Arial" w:cs="Arial"/>
          <w:szCs w:val="21"/>
        </w:rPr>
        <w:t>APIoT系统内置了强大的屏幕设计工具，可以在无需编程的情况直接对程序的界面进行设计，如隐藏/添加字段，将字段设置为必填项，设置字段默认值，设置字段格式等各种界面设计方法。</w:t>
      </w:r>
    </w:p>
    <w:p>
      <w:pPr>
        <w:pStyle w:val="81"/>
        <w:numPr>
          <w:ilvl w:val="0"/>
          <w:numId w:val="67"/>
        </w:numPr>
        <w:spacing w:line="360" w:lineRule="auto"/>
        <w:ind w:left="709" w:hanging="425" w:firstLineChars="0"/>
        <w:rPr>
          <w:rFonts w:ascii="Arial" w:hAnsi="Arial" w:cs="Arial"/>
          <w:szCs w:val="21"/>
        </w:rPr>
      </w:pPr>
      <w:r>
        <w:rPr>
          <w:rFonts w:ascii="Arial" w:hAnsi="Arial" w:cs="Arial"/>
          <w:szCs w:val="21"/>
        </w:rPr>
        <w:t>为每组用户设计各自的屏幕布局</w:t>
      </w:r>
    </w:p>
    <w:p>
      <w:pPr>
        <w:pStyle w:val="81"/>
        <w:numPr>
          <w:ilvl w:val="0"/>
          <w:numId w:val="67"/>
        </w:numPr>
        <w:spacing w:line="360" w:lineRule="auto"/>
        <w:ind w:left="709" w:hanging="425" w:firstLineChars="0"/>
        <w:rPr>
          <w:rFonts w:ascii="Arial" w:hAnsi="Arial" w:cs="Arial"/>
          <w:szCs w:val="21"/>
        </w:rPr>
      </w:pPr>
      <w:r>
        <w:rPr>
          <w:rFonts w:ascii="Arial" w:hAnsi="Arial" w:cs="Arial"/>
          <w:szCs w:val="21"/>
        </w:rPr>
        <w:t>在数据录入界面可以移动,删除和调整字段大小.</w:t>
      </w:r>
    </w:p>
    <w:p>
      <w:pPr>
        <w:pStyle w:val="81"/>
        <w:numPr>
          <w:ilvl w:val="0"/>
          <w:numId w:val="67"/>
        </w:numPr>
        <w:spacing w:line="360" w:lineRule="auto"/>
        <w:ind w:left="709" w:hanging="425" w:firstLineChars="0"/>
        <w:rPr>
          <w:rFonts w:ascii="Arial" w:hAnsi="Arial" w:cs="Arial"/>
          <w:szCs w:val="21"/>
        </w:rPr>
      </w:pPr>
      <w:r>
        <w:rPr>
          <w:rFonts w:ascii="Arial" w:hAnsi="Arial" w:cs="Arial"/>
          <w:szCs w:val="21"/>
        </w:rPr>
        <w:t>字段可以被置成必填字段，在屏幕上显示成黄颜色</w:t>
      </w:r>
    </w:p>
    <w:p>
      <w:pPr>
        <w:pStyle w:val="81"/>
        <w:numPr>
          <w:ilvl w:val="0"/>
          <w:numId w:val="67"/>
        </w:numPr>
        <w:spacing w:line="360" w:lineRule="auto"/>
        <w:ind w:left="709" w:hanging="425" w:firstLineChars="0"/>
        <w:rPr>
          <w:rFonts w:ascii="Arial" w:hAnsi="Arial" w:cs="Arial"/>
          <w:szCs w:val="21"/>
        </w:rPr>
      </w:pPr>
      <w:r>
        <w:rPr>
          <w:rFonts w:ascii="Arial" w:hAnsi="Arial" w:cs="Arial"/>
          <w:szCs w:val="21"/>
        </w:rPr>
        <w:t>定义缺省值及必填项</w:t>
      </w:r>
    </w:p>
    <w:p>
      <w:pPr>
        <w:pStyle w:val="81"/>
        <w:numPr>
          <w:ilvl w:val="0"/>
          <w:numId w:val="67"/>
        </w:numPr>
        <w:spacing w:line="360" w:lineRule="auto"/>
        <w:ind w:left="709" w:hanging="425" w:firstLineChars="0"/>
        <w:rPr>
          <w:rFonts w:ascii="Arial" w:hAnsi="Arial" w:cs="Arial"/>
          <w:szCs w:val="21"/>
        </w:rPr>
      </w:pPr>
      <w:r>
        <w:rPr>
          <w:rFonts w:ascii="Arial" w:hAnsi="Arial" w:cs="Arial"/>
          <w:szCs w:val="21"/>
        </w:rPr>
        <w:t>设置字段格式，如数值格式，日期格式等</w:t>
      </w:r>
    </w:p>
    <w:p>
      <w:pPr>
        <w:pStyle w:val="81"/>
        <w:numPr>
          <w:ilvl w:val="0"/>
          <w:numId w:val="67"/>
        </w:numPr>
        <w:spacing w:after="312" w:afterLines="100" w:line="360" w:lineRule="auto"/>
        <w:ind w:left="709" w:hanging="425" w:firstLineChars="0"/>
        <w:rPr>
          <w:rFonts w:ascii="Arial" w:hAnsi="Arial" w:cs="Arial"/>
          <w:szCs w:val="21"/>
        </w:rPr>
      </w:pPr>
      <w:r>
        <w:rPr>
          <w:rFonts w:ascii="Arial" w:hAnsi="Arial" w:cs="Arial"/>
          <w:szCs w:val="21"/>
        </w:rPr>
        <w:t>在流程设置中设置用户针对某个功能（按钮）是否可用</w:t>
      </w:r>
    </w:p>
    <w:p>
      <w:pPr>
        <w:widowControl/>
        <w:rPr>
          <w:rFonts w:ascii="Arial" w:hAnsi="Arial" w:cs="Arial"/>
          <w:kern w:val="0"/>
          <w:sz w:val="28"/>
          <w:szCs w:val="28"/>
        </w:rPr>
      </w:pPr>
    </w:p>
    <w:p>
      <w:pPr>
        <w:widowControl/>
        <w:spacing w:line="360" w:lineRule="auto"/>
        <w:ind w:firstLine="141"/>
        <w:jc w:val="left"/>
        <w:rPr>
          <w:rFonts w:ascii="Arial" w:hAnsi="Arial" w:cs="Arial"/>
          <w:b/>
          <w:kern w:val="0"/>
          <w:sz w:val="24"/>
          <w:szCs w:val="24"/>
        </w:rPr>
      </w:pPr>
      <w:r>
        <w:rPr>
          <w:rFonts w:ascii="Arial" w:hAnsi="Arial" w:cs="Arial"/>
          <w:b/>
          <w:kern w:val="0"/>
          <w:sz w:val="24"/>
          <w:szCs w:val="24"/>
        </w:rPr>
        <w:t>2</w:t>
      </w:r>
      <w:r>
        <w:rPr>
          <w:rFonts w:ascii="Arial" w:hAnsi="Arial" w:cs="Arial"/>
          <w:b/>
          <w:kern w:val="0"/>
          <w:sz w:val="24"/>
          <w:szCs w:val="24"/>
          <w:lang w:val="en-AU"/>
        </w:rPr>
        <w:t>.</w:t>
      </w:r>
      <w:r>
        <w:rPr>
          <w:rFonts w:ascii="Arial" w:hAnsi="Arial" w:cs="Arial"/>
          <w:b/>
          <w:kern w:val="0"/>
          <w:sz w:val="24"/>
          <w:szCs w:val="24"/>
        </w:rPr>
        <w:t xml:space="preserve"> 功能客户化</w:t>
      </w:r>
    </w:p>
    <w:p>
      <w:pPr>
        <w:widowControl/>
        <w:spacing w:line="360" w:lineRule="auto"/>
        <w:ind w:left="141" w:leftChars="67" w:firstLine="279"/>
        <w:jc w:val="left"/>
        <w:rPr>
          <w:rFonts w:ascii="Arial" w:hAnsi="Arial" w:cs="Arial"/>
          <w:kern w:val="0"/>
          <w:szCs w:val="21"/>
        </w:rPr>
      </w:pPr>
      <w:r>
        <w:rPr>
          <w:rFonts w:ascii="Arial" w:hAnsi="Arial" w:cs="Arial"/>
          <w:kern w:val="0"/>
          <w:szCs w:val="21"/>
        </w:rPr>
        <w:t>APIoT标准功能的客户化需API研发部的支持，以补丁包的形式进行发布。在进行客户化开发前，API顾问会与研发部进行深入沟通讨论如何将客户化功能标准化开发，确保客户化开发内容不会对系统核心功能造成太大影响， 以避免后续系统无法升级的问题。</w:t>
      </w:r>
    </w:p>
    <w:p>
      <w:pPr>
        <w:widowControl/>
        <w:spacing w:line="360" w:lineRule="auto"/>
        <w:ind w:left="141" w:leftChars="67" w:firstLine="279"/>
        <w:jc w:val="left"/>
        <w:rPr>
          <w:rFonts w:ascii="Arial" w:hAnsi="Arial" w:cs="Arial"/>
          <w:kern w:val="0"/>
          <w:szCs w:val="21"/>
        </w:rPr>
      </w:pPr>
      <w:r>
        <w:rPr>
          <w:rFonts w:ascii="Arial" w:hAnsi="Arial" w:cs="Arial"/>
          <w:kern w:val="0"/>
          <w:szCs w:val="21"/>
        </w:rPr>
        <w:t>以下是客户化功能处理流程：</w:t>
      </w:r>
    </w:p>
    <w:p>
      <w:pPr>
        <w:spacing w:line="360" w:lineRule="auto"/>
        <w:jc w:val="center"/>
        <w:rPr>
          <w:rFonts w:ascii="Arial" w:hAnsi="Arial" w:cs="Arial"/>
          <w:sz w:val="24"/>
          <w:szCs w:val="24"/>
        </w:rPr>
      </w:pPr>
      <w:r>
        <w:rPr>
          <w:rFonts w:ascii="Arial" w:hAnsi="Arial" w:cs="Arial"/>
        </w:rPr>
        <w:drawing>
          <wp:inline distT="0" distB="0" distL="0" distR="0">
            <wp:extent cx="5692140" cy="2232660"/>
            <wp:effectExtent l="0" t="0" r="3810" b="0"/>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692140" cy="2232660"/>
                    </a:xfrm>
                    <a:prstGeom prst="rect">
                      <a:avLst/>
                    </a:prstGeom>
                    <a:noFill/>
                    <a:ln>
                      <a:noFill/>
                    </a:ln>
                  </pic:spPr>
                </pic:pic>
              </a:graphicData>
            </a:graphic>
          </wp:inline>
        </w:drawing>
      </w:r>
    </w:p>
    <w:p>
      <w:pPr>
        <w:spacing w:line="360" w:lineRule="auto"/>
        <w:rPr>
          <w:rFonts w:ascii="Arial" w:hAnsi="Arial" w:cs="Arial"/>
          <w:sz w:val="24"/>
          <w:szCs w:val="24"/>
        </w:rPr>
      </w:pPr>
    </w:p>
    <w:p>
      <w:pPr>
        <w:pStyle w:val="3"/>
        <w:spacing w:before="0" w:line="415" w:lineRule="auto"/>
        <w:ind w:left="398" w:hanging="398" w:hangingChars="132"/>
        <w:rPr>
          <w:rFonts w:ascii="Arial" w:hAnsi="Arial" w:cs="Arial" w:eastAsiaTheme="minorEastAsia"/>
          <w:iCs/>
          <w:sz w:val="30"/>
          <w:szCs w:val="30"/>
        </w:rPr>
      </w:pPr>
      <w:bookmarkStart w:id="344" w:name="_Toc536270584"/>
      <w:bookmarkStart w:id="345" w:name="_Toc338434880"/>
      <w:bookmarkStart w:id="346" w:name="_Toc528659866"/>
      <w:r>
        <w:rPr>
          <w:rFonts w:ascii="Arial" w:hAnsi="Arial" w:cs="Arial" w:eastAsiaTheme="minorEastAsia"/>
          <w:iCs/>
          <w:sz w:val="30"/>
          <w:szCs w:val="30"/>
        </w:rPr>
        <w:t>6.6</w:t>
      </w:r>
      <w:r>
        <w:rPr>
          <w:rFonts w:hint="eastAsia" w:ascii="Arial" w:hAnsi="Arial" w:cs="Arial" w:eastAsiaTheme="minorEastAsia"/>
          <w:iCs/>
          <w:sz w:val="30"/>
          <w:szCs w:val="30"/>
        </w:rPr>
        <w:t xml:space="preserve"> </w:t>
      </w:r>
      <w:r>
        <w:rPr>
          <w:rFonts w:ascii="Arial" w:hAnsi="Arial" w:cs="Arial" w:eastAsiaTheme="minorEastAsia"/>
          <w:iCs/>
          <w:sz w:val="30"/>
          <w:szCs w:val="30"/>
        </w:rPr>
        <w:t>系统报表能力</w:t>
      </w:r>
      <w:bookmarkEnd w:id="344"/>
      <w:bookmarkEnd w:id="345"/>
      <w:bookmarkEnd w:id="346"/>
    </w:p>
    <w:p>
      <w:pPr>
        <w:widowControl/>
        <w:spacing w:after="312" w:afterLines="100" w:line="360" w:lineRule="auto"/>
        <w:ind w:left="141" w:leftChars="67" w:firstLine="257"/>
        <w:rPr>
          <w:rFonts w:ascii="Arial" w:hAnsi="Arial" w:cs="Arial"/>
          <w:kern w:val="0"/>
          <w:szCs w:val="21"/>
        </w:rPr>
      </w:pPr>
      <w:r>
        <w:rPr>
          <w:rFonts w:ascii="Arial" w:hAnsi="Arial" w:cs="Arial"/>
          <w:kern w:val="0"/>
          <w:szCs w:val="21"/>
        </w:rPr>
        <w:t>APIoT系统内部集成标准的Crystal Reports(水晶报表)运行环境，使系统在报表及数据展示方面具有无与伦比的功能性与灵活性。</w:t>
      </w:r>
    </w:p>
    <w:p>
      <w:pPr>
        <w:widowControl/>
        <w:spacing w:after="312" w:afterLines="100" w:line="360" w:lineRule="auto"/>
        <w:ind w:left="141" w:leftChars="67" w:firstLine="1"/>
        <w:rPr>
          <w:rFonts w:ascii="Arial" w:hAnsi="Arial" w:cs="Arial"/>
          <w:kern w:val="0"/>
          <w:szCs w:val="21"/>
        </w:rPr>
      </w:pPr>
      <w:r>
        <w:rPr>
          <w:rFonts w:ascii="Arial" w:hAnsi="Arial" w:cs="Arial"/>
          <w:kern w:val="0"/>
          <w:szCs w:val="21"/>
        </w:rPr>
        <w:t>另外，借助水晶报表开发工具，各类数据挖掘报表、分析汇总报表等可以在无需编程的情况下快速方便地把报表开发出来。</w:t>
      </w:r>
    </w:p>
    <w:p>
      <w:pPr>
        <w:widowControl/>
        <w:spacing w:line="360" w:lineRule="auto"/>
        <w:ind w:firstLine="141"/>
        <w:rPr>
          <w:rFonts w:ascii="Arial" w:hAnsi="Arial" w:cs="Arial"/>
          <w:b/>
          <w:kern w:val="0"/>
          <w:sz w:val="24"/>
          <w:szCs w:val="24"/>
        </w:rPr>
      </w:pPr>
      <w:r>
        <w:rPr>
          <w:rFonts w:ascii="Arial" w:hAnsi="Arial" w:cs="Arial"/>
          <w:b/>
          <w:kern w:val="0"/>
          <w:sz w:val="24"/>
          <w:szCs w:val="24"/>
        </w:rPr>
        <w:t>水晶报表简介</w:t>
      </w:r>
    </w:p>
    <w:p>
      <w:pPr>
        <w:widowControl/>
        <w:spacing w:after="312" w:afterLines="100" w:line="360" w:lineRule="auto"/>
        <w:ind w:left="142" w:firstLine="278"/>
        <w:rPr>
          <w:rFonts w:ascii="Arial" w:hAnsi="Arial" w:cs="Arial"/>
          <w:kern w:val="0"/>
          <w:szCs w:val="21"/>
        </w:rPr>
      </w:pPr>
      <w:bookmarkStart w:id="347" w:name="598335"/>
      <w:bookmarkEnd w:id="347"/>
      <w:r>
        <w:rPr>
          <w:rFonts w:ascii="Arial" w:hAnsi="Arial" w:cs="Arial"/>
          <w:kern w:val="0"/>
          <w:szCs w:val="21"/>
        </w:rPr>
        <w:t>水晶报表是一款商务智能软件(BI)，主要用于处理数据库，帮助用户分析和解释重要信息。使用水晶报表工具可以方便地创建简单报表，同时它也提供了创建复杂或专用的报表所需的整套工具。</w:t>
      </w:r>
    </w:p>
    <w:p>
      <w:pPr>
        <w:widowControl/>
        <w:spacing w:line="360" w:lineRule="auto"/>
        <w:ind w:firstLine="142"/>
        <w:rPr>
          <w:rFonts w:ascii="Arial" w:hAnsi="Arial" w:cs="Arial"/>
          <w:b/>
          <w:kern w:val="0"/>
          <w:sz w:val="24"/>
          <w:szCs w:val="24"/>
        </w:rPr>
      </w:pPr>
      <w:bookmarkStart w:id="348" w:name="598337"/>
      <w:bookmarkEnd w:id="348"/>
      <w:r>
        <w:rPr>
          <w:rFonts w:ascii="Arial" w:hAnsi="Arial" w:cs="Arial"/>
          <w:b/>
          <w:kern w:val="0"/>
          <w:sz w:val="24"/>
          <w:szCs w:val="24"/>
        </w:rPr>
        <w:t>创建所能想象的任何报表</w:t>
      </w:r>
    </w:p>
    <w:p>
      <w:pPr>
        <w:widowControl/>
        <w:spacing w:after="312" w:afterLines="100" w:line="360" w:lineRule="auto"/>
        <w:ind w:left="142" w:firstLine="278"/>
        <w:rPr>
          <w:rFonts w:ascii="Arial" w:hAnsi="Arial" w:cs="Arial"/>
          <w:kern w:val="0"/>
          <w:szCs w:val="21"/>
        </w:rPr>
      </w:pPr>
      <w:bookmarkStart w:id="349" w:name="598343"/>
      <w:bookmarkEnd w:id="349"/>
      <w:r>
        <w:rPr>
          <w:rFonts w:ascii="Arial" w:hAnsi="Arial" w:cs="Arial"/>
          <w:kern w:val="0"/>
          <w:szCs w:val="21"/>
        </w:rPr>
        <w:t>水晶报表工具几乎可以从任何数据源生成您需要的报表。内置报表专家在您生成报表和完成一般的报表任务过程中，会一步一步地指导您进行操作。报表专家通过公式、交叉表、子报表和设置条件格式帮助表现数据的实际意义，揭示可能被隐藏掉的重要关系。如果文字和数字确实不够充分，则用地理地图和图形进行形象的信息交流。</w:t>
      </w:r>
    </w:p>
    <w:p>
      <w:pPr>
        <w:widowControl/>
        <w:spacing w:line="360" w:lineRule="auto"/>
        <w:ind w:firstLine="142"/>
        <w:rPr>
          <w:rFonts w:ascii="Arial" w:hAnsi="Arial" w:cs="Arial"/>
          <w:b/>
          <w:kern w:val="0"/>
          <w:sz w:val="24"/>
          <w:szCs w:val="24"/>
        </w:rPr>
      </w:pPr>
      <w:bookmarkStart w:id="350" w:name="598345"/>
      <w:bookmarkEnd w:id="350"/>
      <w:r>
        <w:rPr>
          <w:rFonts w:ascii="Arial" w:hAnsi="Arial" w:cs="Arial"/>
          <w:b/>
          <w:kern w:val="0"/>
          <w:sz w:val="24"/>
          <w:szCs w:val="24"/>
        </w:rPr>
        <w:t>将报表扩展到 Web</w:t>
      </w:r>
    </w:p>
    <w:p>
      <w:pPr>
        <w:widowControl/>
        <w:spacing w:after="312" w:afterLines="100" w:line="360" w:lineRule="auto"/>
        <w:ind w:left="142" w:firstLine="278"/>
        <w:rPr>
          <w:rFonts w:ascii="Arial" w:hAnsi="Arial" w:cs="Arial"/>
          <w:kern w:val="0"/>
          <w:szCs w:val="21"/>
        </w:rPr>
      </w:pPr>
      <w:bookmarkStart w:id="351" w:name="598351"/>
      <w:bookmarkEnd w:id="351"/>
      <w:r>
        <w:rPr>
          <w:rFonts w:ascii="Arial" w:hAnsi="Arial" w:cs="Arial"/>
          <w:kern w:val="0"/>
          <w:szCs w:val="21"/>
        </w:rPr>
        <w:t>水晶报表的灵活性并未停留在创建报表这一功能上， 您可以用各种各样的格式发布报表，包括用 Microsoft 的 Word 和 Excel 发布、通过电子邮件甚至 Web 发布。高级的 Web 报表功能允许工作组中的其他成员在他们自己的 Web 浏览器中查看或更新共享报表。</w:t>
      </w:r>
    </w:p>
    <w:p>
      <w:pPr>
        <w:widowControl/>
        <w:spacing w:line="360" w:lineRule="auto"/>
        <w:ind w:firstLine="142"/>
        <w:rPr>
          <w:rFonts w:ascii="Arial" w:hAnsi="Arial" w:cs="Arial"/>
          <w:b/>
          <w:kern w:val="0"/>
          <w:sz w:val="24"/>
          <w:szCs w:val="24"/>
        </w:rPr>
      </w:pPr>
      <w:bookmarkStart w:id="352" w:name="598353"/>
      <w:bookmarkEnd w:id="352"/>
      <w:r>
        <w:rPr>
          <w:rFonts w:ascii="Arial" w:hAnsi="Arial" w:cs="Arial"/>
          <w:b/>
          <w:kern w:val="0"/>
          <w:sz w:val="24"/>
          <w:szCs w:val="24"/>
        </w:rPr>
        <w:t>将报表并入应用程序</w:t>
      </w:r>
    </w:p>
    <w:p>
      <w:pPr>
        <w:widowControl/>
        <w:spacing w:after="312" w:afterLines="100" w:line="360" w:lineRule="auto"/>
        <w:ind w:left="142" w:firstLine="278"/>
        <w:rPr>
          <w:rFonts w:ascii="Arial" w:hAnsi="Arial" w:cs="Arial"/>
          <w:kern w:val="0"/>
          <w:szCs w:val="21"/>
        </w:rPr>
      </w:pPr>
      <w:bookmarkStart w:id="353" w:name="598359"/>
      <w:bookmarkEnd w:id="353"/>
      <w:r>
        <w:rPr>
          <w:rFonts w:ascii="Arial" w:hAnsi="Arial" w:cs="Arial"/>
          <w:kern w:val="0"/>
          <w:szCs w:val="21"/>
        </w:rPr>
        <w:t>通过将水晶报表的报表处理功能整合到数据库应用程序中，应用程序和 Web 开发人员可以节省开发时间并满足用户的需求。水晶报表支持大多数流行的开发语言，可以方便地在任何应用程序中添加报表。</w:t>
      </w:r>
    </w:p>
    <w:p>
      <w:pPr>
        <w:widowControl/>
        <w:spacing w:after="312" w:afterLines="100" w:line="360" w:lineRule="auto"/>
        <w:ind w:left="142" w:firstLine="278"/>
        <w:rPr>
          <w:rFonts w:ascii="Arial" w:hAnsi="Arial" w:cs="Arial"/>
          <w:kern w:val="0"/>
          <w:szCs w:val="21"/>
        </w:rPr>
      </w:pPr>
      <w:bookmarkStart w:id="354" w:name="598367"/>
      <w:bookmarkEnd w:id="354"/>
      <w:bookmarkStart w:id="355" w:name="598361"/>
      <w:bookmarkEnd w:id="355"/>
      <w:r>
        <w:rPr>
          <w:rFonts w:ascii="Arial" w:hAnsi="Arial" w:cs="Arial"/>
          <w:kern w:val="0"/>
          <w:szCs w:val="21"/>
        </w:rPr>
        <w:t>不论您是 IT 部门主管或数据库管理员，还是部门经理，营销人员甚至是 CEO，水晶报表都堪称是一个功能强大的工具，它可以帮助每一个人分析、解释重要信息。</w:t>
      </w:r>
    </w:p>
    <w:p>
      <w:pPr>
        <w:widowControl/>
        <w:spacing w:line="360" w:lineRule="auto"/>
        <w:ind w:firstLine="142"/>
        <w:rPr>
          <w:rFonts w:ascii="Arial" w:hAnsi="Arial" w:cs="Arial"/>
          <w:b/>
          <w:kern w:val="0"/>
          <w:sz w:val="24"/>
          <w:szCs w:val="24"/>
        </w:rPr>
      </w:pPr>
      <w:r>
        <w:rPr>
          <w:rFonts w:ascii="Arial" w:hAnsi="Arial" w:cs="Arial"/>
          <w:b/>
          <w:kern w:val="0"/>
          <w:sz w:val="24"/>
          <w:szCs w:val="24"/>
        </w:rPr>
        <w:t>水晶报表工具及报表效果图</w:t>
      </w:r>
    </w:p>
    <w:p>
      <w:pPr>
        <w:widowControl/>
        <w:spacing w:line="360" w:lineRule="auto"/>
        <w:jc w:val="center"/>
        <w:rPr>
          <w:rFonts w:ascii="Arial" w:hAnsi="Arial" w:cs="Arial"/>
          <w:kern w:val="0"/>
          <w:sz w:val="24"/>
          <w:szCs w:val="24"/>
          <w:lang w:eastAsia="en-US"/>
        </w:rPr>
      </w:pPr>
      <w:r>
        <w:rPr>
          <w:rFonts w:ascii="Arial" w:hAnsi="Arial" w:cs="Arial"/>
          <w:color w:val="000000"/>
          <w:kern w:val="0"/>
          <w:sz w:val="24"/>
          <w:szCs w:val="24"/>
        </w:rPr>
        <w:drawing>
          <wp:inline distT="0" distB="0" distL="0" distR="0">
            <wp:extent cx="5762625" cy="4591050"/>
            <wp:effectExtent l="0" t="0" r="9525" b="0"/>
            <wp:docPr id="18453" name="图片 6" descr="说明: 9864a2315fbcb7925fdf0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 name="图片 6" descr="说明: 9864a2315fbcb7925fdf0e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762625" cy="4591050"/>
                    </a:xfrm>
                    <a:prstGeom prst="rect">
                      <a:avLst/>
                    </a:prstGeom>
                    <a:noFill/>
                    <a:ln>
                      <a:noFill/>
                    </a:ln>
                  </pic:spPr>
                </pic:pic>
              </a:graphicData>
            </a:graphic>
          </wp:inline>
        </w:drawing>
      </w:r>
    </w:p>
    <w:p/>
    <w:p/>
    <w:p/>
    <w:p/>
    <w:p>
      <w:pPr>
        <w:pStyle w:val="2"/>
        <w:spacing w:before="0"/>
        <w:rPr>
          <w:rFonts w:ascii="Arial" w:hAnsi="Arial" w:cs="Arial"/>
          <w:iCs/>
          <w:kern w:val="32"/>
          <w:sz w:val="32"/>
          <w:szCs w:val="20"/>
          <w:lang w:val="en-GB"/>
        </w:rPr>
      </w:pPr>
      <w:bookmarkStart w:id="356" w:name="_Toc536270585"/>
      <w:bookmarkStart w:id="357" w:name="_Toc356251502"/>
      <w:bookmarkStart w:id="358" w:name="_Toc528659867"/>
      <w:bookmarkStart w:id="359" w:name="_Toc338434882"/>
      <w:bookmarkStart w:id="360" w:name="_Toc333420776"/>
      <w:r>
        <w:rPr>
          <w:rFonts w:ascii="Arial" w:hAnsi="Arial" w:cs="Arial"/>
          <w:iCs/>
          <w:kern w:val="32"/>
          <w:sz w:val="32"/>
          <w:szCs w:val="20"/>
          <w:lang w:val="en-GB"/>
        </w:rPr>
        <w:t>附件1—系统所需软硬件资源</w:t>
      </w:r>
      <w:bookmarkEnd w:id="356"/>
      <w:bookmarkEnd w:id="357"/>
      <w:bookmarkEnd w:id="358"/>
    </w:p>
    <w:p>
      <w:pPr>
        <w:autoSpaceDE w:val="0"/>
        <w:autoSpaceDN w:val="0"/>
        <w:adjustRightInd w:val="0"/>
        <w:spacing w:after="241"/>
        <w:jc w:val="left"/>
        <w:rPr>
          <w:rFonts w:ascii="Arial" w:hAnsi="Arial" w:cs="Arial"/>
          <w:color w:val="211D1E"/>
          <w:kern w:val="0"/>
          <w:sz w:val="48"/>
          <w:szCs w:val="48"/>
        </w:rPr>
      </w:pPr>
      <w:r>
        <w:rPr>
          <w:rFonts w:ascii="Arial" w:hAnsi="Arial" w:cs="Arial"/>
          <w:color w:val="211D1E"/>
          <w:kern w:val="0"/>
          <w:sz w:val="36"/>
          <w:szCs w:val="36"/>
        </w:rPr>
        <w:t>API</w:t>
      </w:r>
      <w:r>
        <w:rPr>
          <w:rFonts w:hint="eastAsia" w:ascii="Arial" w:hAnsi="Arial" w:cs="Arial"/>
          <w:color w:val="211D1E"/>
          <w:kern w:val="0"/>
          <w:sz w:val="36"/>
          <w:szCs w:val="36"/>
        </w:rPr>
        <w:t>oT</w:t>
      </w:r>
      <w:r>
        <w:rPr>
          <w:rFonts w:ascii="Arial" w:hAnsi="Arial" w:cs="Arial"/>
          <w:color w:val="211D1E"/>
          <w:kern w:val="0"/>
          <w:sz w:val="36"/>
          <w:szCs w:val="36"/>
        </w:rPr>
        <w:t xml:space="preserve"> </w:t>
      </w:r>
      <w:r>
        <w:rPr>
          <w:rFonts w:hint="eastAsia" w:ascii="Arial" w:hAnsi="Arial" w:cs="Arial"/>
          <w:color w:val="211D1E"/>
          <w:kern w:val="0"/>
          <w:sz w:val="32"/>
          <w:szCs w:val="48"/>
        </w:rPr>
        <w:t>智能维护系统</w:t>
      </w:r>
      <w:r>
        <w:rPr>
          <w:rFonts w:ascii="Arial" w:hAnsi="Arial" w:cs="Arial"/>
          <w:color w:val="211D1E"/>
          <w:kern w:val="0"/>
          <w:sz w:val="32"/>
          <w:szCs w:val="48"/>
        </w:rPr>
        <w:t>v</w:t>
      </w:r>
      <w:r>
        <w:rPr>
          <w:rFonts w:hint="eastAsia" w:ascii="Arial" w:hAnsi="Arial" w:cs="Arial"/>
          <w:color w:val="211D1E"/>
          <w:kern w:val="0"/>
          <w:sz w:val="32"/>
          <w:szCs w:val="48"/>
        </w:rPr>
        <w:t>8.0</w:t>
      </w:r>
      <w:r>
        <w:rPr>
          <w:rFonts w:ascii="Arial" w:hAnsi="Arial" w:cs="Arial"/>
          <w:color w:val="211D1E"/>
          <w:kern w:val="0"/>
          <w:sz w:val="32"/>
          <w:szCs w:val="48"/>
        </w:rPr>
        <w:t xml:space="preserve"> </w:t>
      </w:r>
      <w:r>
        <w:rPr>
          <w:rFonts w:ascii="Arial" w:hAnsi="Arial" w:cs="Arial"/>
          <w:color w:val="211D1E"/>
          <w:kern w:val="0"/>
          <w:sz w:val="32"/>
          <w:szCs w:val="32"/>
        </w:rPr>
        <w:t>硬件需求</w:t>
      </w:r>
    </w:p>
    <w:p>
      <w:pPr>
        <w:autoSpaceDE w:val="0"/>
        <w:autoSpaceDN w:val="0"/>
        <w:adjustRightInd w:val="0"/>
        <w:spacing w:after="285" w:line="288" w:lineRule="atLeast"/>
        <w:ind w:firstLine="420"/>
        <w:jc w:val="left"/>
        <w:rPr>
          <w:rFonts w:ascii="Arial" w:hAnsi="Arial" w:cs="Arial"/>
          <w:color w:val="211D1E"/>
          <w:kern w:val="0"/>
          <w:sz w:val="22"/>
        </w:rPr>
      </w:pPr>
      <w:r>
        <w:rPr>
          <w:rFonts w:ascii="Arial" w:hAnsi="Arial" w:cs="Arial"/>
          <w:color w:val="211D1E"/>
          <w:kern w:val="0"/>
          <w:sz w:val="23"/>
          <w:szCs w:val="23"/>
        </w:rPr>
        <w:t>软件支持不同的数据库和平台。该文档将描述基于</w:t>
      </w:r>
      <w:r>
        <w:rPr>
          <w:rFonts w:hint="eastAsia" w:ascii="Arial" w:hAnsi="Arial" w:cs="Arial"/>
          <w:color w:val="211D1E"/>
          <w:kern w:val="0"/>
          <w:sz w:val="23"/>
          <w:szCs w:val="23"/>
        </w:rPr>
        <w:t>MySQL</w:t>
      </w:r>
      <w:r>
        <w:rPr>
          <w:rFonts w:ascii="Arial" w:hAnsi="Arial" w:cs="Arial"/>
          <w:color w:val="211D1E"/>
          <w:kern w:val="0"/>
          <w:sz w:val="23"/>
          <w:szCs w:val="23"/>
        </w:rPr>
        <w:t>数据库和最通用的Windows客户端和服务器。</w:t>
      </w:r>
    </w:p>
    <w:p>
      <w:pPr>
        <w:autoSpaceDE w:val="0"/>
        <w:autoSpaceDN w:val="0"/>
        <w:adjustRightInd w:val="0"/>
        <w:spacing w:after="285" w:line="288" w:lineRule="atLeast"/>
        <w:ind w:firstLine="420"/>
        <w:jc w:val="left"/>
        <w:rPr>
          <w:rFonts w:ascii="Arial" w:hAnsi="Arial" w:cs="Arial"/>
          <w:color w:val="211D1E"/>
          <w:kern w:val="0"/>
          <w:sz w:val="22"/>
        </w:rPr>
      </w:pPr>
      <w:r>
        <w:rPr>
          <w:rFonts w:ascii="Arial" w:hAnsi="Arial" w:cs="Arial"/>
          <w:color w:val="211D1E"/>
          <w:kern w:val="0"/>
          <w:sz w:val="23"/>
          <w:szCs w:val="23"/>
        </w:rPr>
        <w:t>对于所有其他平台，请咨询当地API</w:t>
      </w:r>
      <w:r>
        <w:rPr>
          <w:rFonts w:hint="eastAsia" w:ascii="Arial" w:hAnsi="Arial" w:cs="Arial"/>
          <w:color w:val="211D1E"/>
          <w:kern w:val="0"/>
          <w:sz w:val="23"/>
          <w:szCs w:val="23"/>
        </w:rPr>
        <w:t>oT</w:t>
      </w:r>
      <w:r>
        <w:rPr>
          <w:rFonts w:ascii="Arial" w:hAnsi="Arial" w:cs="Arial"/>
          <w:color w:val="211D1E"/>
          <w:kern w:val="0"/>
          <w:sz w:val="23"/>
          <w:szCs w:val="23"/>
        </w:rPr>
        <w:t>办公室或经销商以获取准确的需求信息。</w:t>
      </w:r>
    </w:p>
    <w:p>
      <w:pPr>
        <w:autoSpaceDE w:val="0"/>
        <w:autoSpaceDN w:val="0"/>
        <w:adjustRightInd w:val="0"/>
        <w:spacing w:line="288" w:lineRule="atLeast"/>
        <w:ind w:firstLine="420"/>
        <w:jc w:val="left"/>
        <w:rPr>
          <w:rFonts w:ascii="Arial" w:hAnsi="Arial" w:cs="Arial"/>
          <w:b/>
          <w:color w:val="211D1E"/>
          <w:kern w:val="0"/>
          <w:sz w:val="23"/>
          <w:szCs w:val="23"/>
        </w:rPr>
      </w:pPr>
      <w:r>
        <w:rPr>
          <w:rFonts w:ascii="Arial" w:hAnsi="Arial" w:cs="Arial"/>
          <w:b/>
          <w:color w:val="211D1E"/>
          <w:kern w:val="0"/>
          <w:sz w:val="23"/>
          <w:szCs w:val="23"/>
        </w:rPr>
        <w:t>工作站需求</w:t>
      </w:r>
    </w:p>
    <w:p>
      <w:pPr>
        <w:autoSpaceDE w:val="0"/>
        <w:autoSpaceDN w:val="0"/>
        <w:adjustRightInd w:val="0"/>
        <w:ind w:firstLine="420"/>
        <w:jc w:val="left"/>
        <w:rPr>
          <w:rFonts w:ascii="Arial" w:hAnsi="Arial" w:cs="Arial"/>
          <w:color w:val="211D1E"/>
          <w:sz w:val="22"/>
        </w:rPr>
      </w:pPr>
      <w:r>
        <w:rPr>
          <w:rFonts w:ascii="Arial" w:hAnsi="Arial" w:cs="Arial"/>
          <w:color w:val="211D1E"/>
          <w:sz w:val="23"/>
          <w:szCs w:val="23"/>
        </w:rPr>
        <w:t>硬盘总大小要求是3Gb。客户端安装的主要部分能放置于通常的文件服务器。每个客户端需要1/2Gb空间，其中200Mb在系统区，同时最多200Mb在暂存区。对于完全管理的本地安装，则需要2Gb的安装空间</w:t>
      </w:r>
    </w:p>
    <w:p>
      <w:pPr>
        <w:autoSpaceDE w:val="0"/>
        <w:autoSpaceDN w:val="0"/>
        <w:adjustRightInd w:val="0"/>
        <w:jc w:val="left"/>
        <w:rPr>
          <w:rFonts w:ascii="Arial" w:hAnsi="Arial" w:cs="Arial"/>
          <w:color w:val="211D1E"/>
          <w:sz w:val="22"/>
        </w:rPr>
      </w:pPr>
    </w:p>
    <w:tbl>
      <w:tblPr>
        <w:tblStyle w:val="124"/>
        <w:tblW w:w="9639" w:type="dxa"/>
        <w:tblInd w:w="-142"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
      <w:tblGrid>
        <w:gridCol w:w="2127"/>
        <w:gridCol w:w="2409"/>
        <w:gridCol w:w="2552"/>
        <w:gridCol w:w="2551"/>
      </w:tblGrid>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top w:val="nil"/>
              <w:left w:val="nil"/>
              <w:bottom w:val="nil"/>
              <w:right w:val="nil"/>
              <w:insideV w:val="nil"/>
            </w:tcBorders>
            <w:shd w:val="clear" w:color="auto" w:fill="4F81BD" w:themeFill="accent1"/>
          </w:tcPr>
          <w:p>
            <w:pPr>
              <w:autoSpaceDE w:val="0"/>
              <w:autoSpaceDN w:val="0"/>
              <w:adjustRightInd w:val="0"/>
              <w:spacing w:before="0" w:after="0" w:line="240" w:lineRule="auto"/>
              <w:jc w:val="left"/>
              <w:rPr>
                <w:rFonts w:ascii="Arial" w:hAnsi="Arial" w:cs="Arial"/>
                <w:b/>
                <w:bCs/>
                <w:color w:val="FFFFFF" w:themeColor="background1"/>
                <w:kern w:val="0"/>
                <w:sz w:val="24"/>
                <w:szCs w:val="24"/>
                <w14:textFill>
                  <w14:solidFill>
                    <w14:schemeClr w14:val="bg1"/>
                  </w14:solidFill>
                </w14:textFill>
              </w:rPr>
            </w:pPr>
          </w:p>
        </w:tc>
        <w:tc>
          <w:tcPr>
            <w:tcW w:w="2409" w:type="dxa"/>
            <w:tcBorders>
              <w:top w:val="nil"/>
              <w:bottom w:val="nil"/>
              <w:right w:val="nil"/>
              <w:insideV w:val="nil"/>
            </w:tcBorders>
            <w:shd w:val="clear" w:color="auto" w:fill="4F81BD" w:themeFill="accent1"/>
          </w:tcPr>
          <w:p>
            <w:pPr>
              <w:autoSpaceDE w:val="0"/>
              <w:autoSpaceDN w:val="0"/>
              <w:adjustRightInd w:val="0"/>
              <w:spacing w:before="0" w:after="0" w:line="240" w:lineRule="auto"/>
              <w:jc w:val="left"/>
              <w:rPr>
                <w:rFonts w:ascii="Arial" w:hAnsi="Arial" w:cs="Arial"/>
                <w:b/>
                <w:bCs/>
                <w:color w:val="FFFFFF" w:themeColor="background1"/>
                <w:kern w:val="0"/>
                <w:sz w:val="24"/>
                <w:szCs w:val="24"/>
                <w14:textFill>
                  <w14:solidFill>
                    <w14:schemeClr w14:val="bg1"/>
                  </w14:solidFill>
                </w14:textFill>
              </w:rPr>
            </w:pPr>
            <w:r>
              <w:rPr>
                <w:rFonts w:ascii="Arial" w:hAnsi="Arial" w:cs="Arial"/>
                <w:b/>
                <w:bCs/>
                <w:color w:val="FFFFFF" w:themeColor="background1"/>
                <w:kern w:val="0"/>
                <w:sz w:val="24"/>
                <w:szCs w:val="24"/>
                <w14:textFill>
                  <w14:solidFill>
                    <w14:schemeClr w14:val="bg1"/>
                  </w14:solidFill>
                </w14:textFill>
              </w:rPr>
              <w:t>Windows 10</w:t>
            </w:r>
          </w:p>
        </w:tc>
        <w:tc>
          <w:tcPr>
            <w:tcW w:w="2552" w:type="dxa"/>
            <w:tcBorders>
              <w:top w:val="nil"/>
              <w:bottom w:val="nil"/>
              <w:right w:val="nil"/>
              <w:insideV w:val="nil"/>
            </w:tcBorders>
            <w:shd w:val="clear" w:color="auto" w:fill="4F81BD" w:themeFill="accent1"/>
          </w:tcPr>
          <w:p>
            <w:pPr>
              <w:autoSpaceDE w:val="0"/>
              <w:autoSpaceDN w:val="0"/>
              <w:adjustRightInd w:val="0"/>
              <w:spacing w:before="0" w:after="0" w:line="240" w:lineRule="auto"/>
              <w:jc w:val="left"/>
              <w:rPr>
                <w:rFonts w:ascii="Arial" w:hAnsi="Arial" w:cs="Arial"/>
                <w:b/>
                <w:bCs/>
                <w:color w:val="FFFFFF" w:themeColor="background1"/>
                <w:kern w:val="0"/>
                <w:sz w:val="24"/>
                <w:szCs w:val="24"/>
                <w14:textFill>
                  <w14:solidFill>
                    <w14:schemeClr w14:val="bg1"/>
                  </w14:solidFill>
                </w14:textFill>
              </w:rPr>
            </w:pPr>
            <w:r>
              <w:rPr>
                <w:rFonts w:ascii="Arial" w:hAnsi="Arial" w:cs="Arial"/>
                <w:b/>
                <w:bCs/>
                <w:color w:val="FFFFFF" w:themeColor="background1"/>
                <w:kern w:val="0"/>
                <w:sz w:val="24"/>
                <w:szCs w:val="24"/>
                <w14:textFill>
                  <w14:solidFill>
                    <w14:schemeClr w14:val="bg1"/>
                  </w14:solidFill>
                </w14:textFill>
              </w:rPr>
              <w:t>Windows 8</w:t>
            </w:r>
          </w:p>
        </w:tc>
        <w:tc>
          <w:tcPr>
            <w:tcW w:w="2551" w:type="dxa"/>
            <w:tcBorders>
              <w:top w:val="nil"/>
              <w:bottom w:val="nil"/>
              <w:right w:val="nil"/>
              <w:insideV w:val="nil"/>
            </w:tcBorders>
            <w:shd w:val="clear" w:color="auto" w:fill="4F81BD" w:themeFill="accent1"/>
          </w:tcPr>
          <w:p>
            <w:pPr>
              <w:autoSpaceDE w:val="0"/>
              <w:autoSpaceDN w:val="0"/>
              <w:adjustRightInd w:val="0"/>
              <w:spacing w:before="0" w:after="0" w:line="240" w:lineRule="auto"/>
              <w:jc w:val="left"/>
              <w:rPr>
                <w:rFonts w:ascii="Arial" w:hAnsi="Arial" w:cs="Arial"/>
                <w:b/>
                <w:bCs/>
                <w:color w:val="FFFFFF" w:themeColor="background1"/>
                <w:kern w:val="0"/>
                <w:sz w:val="24"/>
                <w:szCs w:val="24"/>
                <w14:textFill>
                  <w14:solidFill>
                    <w14:schemeClr w14:val="bg1"/>
                  </w14:solidFill>
                </w14:textFill>
              </w:rPr>
            </w:pPr>
            <w:r>
              <w:rPr>
                <w:rFonts w:ascii="Arial" w:hAnsi="Arial" w:cs="Arial"/>
                <w:b/>
                <w:bCs/>
                <w:color w:val="FFFFFF" w:themeColor="background1"/>
                <w:kern w:val="0"/>
                <w:sz w:val="24"/>
                <w:szCs w:val="24"/>
                <w14:textFill>
                  <w14:solidFill>
                    <w14:schemeClr w14:val="bg1"/>
                  </w14:solidFill>
                </w14:textFill>
              </w:rPr>
              <w:t>Windows 7</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shd w:val="clear" w:color="auto" w:fill="D3DFEE" w:themeFill="accent1" w:themeFillTint="3F"/>
          </w:tcPr>
          <w:p>
            <w:pPr>
              <w:autoSpaceDE w:val="0"/>
              <w:autoSpaceDN w:val="0"/>
              <w:adjustRightInd w:val="0"/>
              <w:jc w:val="left"/>
              <w:rPr>
                <w:rFonts w:ascii="Arial" w:hAnsi="Arial" w:cs="Arial"/>
                <w:b/>
                <w:bCs/>
                <w:kern w:val="0"/>
                <w:sz w:val="24"/>
                <w:szCs w:val="24"/>
              </w:rPr>
            </w:pPr>
            <w:r>
              <w:rPr>
                <w:rFonts w:ascii="Arial" w:hAnsi="Arial" w:cs="Arial"/>
                <w:b/>
                <w:bCs/>
                <w:kern w:val="0"/>
                <w:sz w:val="24"/>
                <w:szCs w:val="24"/>
              </w:rPr>
              <w:t>CPU min.最小</w:t>
            </w:r>
          </w:p>
        </w:tc>
        <w:tc>
          <w:tcPr>
            <w:tcW w:w="2409" w:type="dxa"/>
            <w:tcBorders>
              <w:left w:val="nil"/>
              <w:right w:val="nil"/>
            </w:tcBorders>
            <w:shd w:val="clear" w:color="auto" w:fill="D3DFEE" w:themeFill="accent1" w:themeFillTint="3F"/>
          </w:tcPr>
          <w:p>
            <w:pPr>
              <w:autoSpaceDE w:val="0"/>
              <w:autoSpaceDN w:val="0"/>
              <w:adjustRightInd w:val="0"/>
              <w:jc w:val="left"/>
              <w:rPr>
                <w:rFonts w:ascii="Arial" w:hAnsi="Arial" w:cs="Arial"/>
                <w:kern w:val="0"/>
                <w:sz w:val="24"/>
                <w:szCs w:val="24"/>
              </w:rPr>
            </w:pPr>
            <w:r>
              <w:rPr>
                <w:rFonts w:ascii="Arial" w:hAnsi="Arial" w:cs="Arial"/>
                <w:color w:val="211D1E"/>
                <w:kern w:val="0"/>
                <w:sz w:val="23"/>
                <w:szCs w:val="23"/>
              </w:rPr>
              <w:t>Intel® Core™2 Duo</w:t>
            </w:r>
          </w:p>
        </w:tc>
        <w:tc>
          <w:tcPr>
            <w:tcW w:w="2552" w:type="dxa"/>
            <w:tcBorders>
              <w:left w:val="nil"/>
              <w:right w:val="nil"/>
            </w:tcBorders>
            <w:shd w:val="clear" w:color="auto" w:fill="D3DFEE" w:themeFill="accent1" w:themeFillTint="3F"/>
          </w:tcPr>
          <w:p>
            <w:pPr>
              <w:autoSpaceDE w:val="0"/>
              <w:autoSpaceDN w:val="0"/>
              <w:adjustRightInd w:val="0"/>
              <w:jc w:val="left"/>
              <w:rPr>
                <w:rFonts w:ascii="Arial" w:hAnsi="Arial" w:cs="Arial"/>
                <w:kern w:val="0"/>
                <w:sz w:val="24"/>
                <w:szCs w:val="24"/>
              </w:rPr>
            </w:pPr>
            <w:r>
              <w:rPr>
                <w:rFonts w:ascii="Arial" w:hAnsi="Arial" w:cs="Arial"/>
                <w:color w:val="211D1E"/>
                <w:kern w:val="0"/>
                <w:sz w:val="23"/>
                <w:szCs w:val="23"/>
              </w:rPr>
              <w:t>Intel® Core™2 Duo</w:t>
            </w:r>
          </w:p>
        </w:tc>
        <w:tc>
          <w:tcPr>
            <w:tcW w:w="2551" w:type="dxa"/>
            <w:tcBorders>
              <w:left w:val="nil"/>
            </w:tcBorders>
            <w:shd w:val="clear" w:color="auto" w:fill="D3DFEE" w:themeFill="accent1" w:themeFillTint="3F"/>
          </w:tcPr>
          <w:p>
            <w:pPr>
              <w:autoSpaceDE w:val="0"/>
              <w:autoSpaceDN w:val="0"/>
              <w:adjustRightInd w:val="0"/>
              <w:jc w:val="left"/>
              <w:rPr>
                <w:rFonts w:ascii="Arial" w:hAnsi="Arial" w:cs="Arial"/>
                <w:kern w:val="0"/>
                <w:sz w:val="24"/>
                <w:szCs w:val="24"/>
              </w:rPr>
            </w:pPr>
            <w:r>
              <w:rPr>
                <w:rFonts w:ascii="Arial" w:hAnsi="Arial" w:cs="Arial"/>
                <w:color w:val="211D1E"/>
                <w:kern w:val="0"/>
                <w:sz w:val="23"/>
                <w:szCs w:val="23"/>
              </w:rPr>
              <w:t>Intel® Core™2 Duo</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tcPr>
          <w:p>
            <w:pPr>
              <w:autoSpaceDE w:val="0"/>
              <w:autoSpaceDN w:val="0"/>
              <w:adjustRightInd w:val="0"/>
              <w:jc w:val="left"/>
              <w:rPr>
                <w:rFonts w:ascii="Arial" w:hAnsi="Arial" w:cs="Arial"/>
                <w:b/>
                <w:bCs/>
                <w:kern w:val="0"/>
                <w:sz w:val="24"/>
                <w:szCs w:val="24"/>
              </w:rPr>
            </w:pPr>
            <w:r>
              <w:rPr>
                <w:rFonts w:ascii="Arial" w:hAnsi="Arial" w:cs="Arial"/>
                <w:b/>
                <w:bCs/>
                <w:kern w:val="0"/>
                <w:sz w:val="24"/>
                <w:szCs w:val="24"/>
              </w:rPr>
              <w:t>CPU rec. 推荐</w:t>
            </w:r>
          </w:p>
        </w:tc>
        <w:tc>
          <w:tcPr>
            <w:tcW w:w="2409" w:type="dxa"/>
            <w:tcBorders>
              <w:left w:val="nil"/>
              <w:right w:val="nil"/>
            </w:tcBorders>
          </w:tcPr>
          <w:p>
            <w:pPr>
              <w:autoSpaceDE w:val="0"/>
              <w:autoSpaceDN w:val="0"/>
              <w:adjustRightInd w:val="0"/>
              <w:jc w:val="left"/>
              <w:rPr>
                <w:rFonts w:ascii="Arial" w:hAnsi="Arial" w:cs="Arial"/>
                <w:kern w:val="0"/>
                <w:sz w:val="24"/>
                <w:szCs w:val="24"/>
              </w:rPr>
            </w:pPr>
            <w:r>
              <w:rPr>
                <w:rFonts w:ascii="Arial" w:hAnsi="Arial" w:cs="Arial"/>
                <w:color w:val="211D1E"/>
                <w:kern w:val="0"/>
                <w:sz w:val="23"/>
                <w:szCs w:val="23"/>
              </w:rPr>
              <w:t>Intel® Core™2 Duo</w:t>
            </w:r>
          </w:p>
        </w:tc>
        <w:tc>
          <w:tcPr>
            <w:tcW w:w="2552" w:type="dxa"/>
            <w:tcBorders>
              <w:left w:val="nil"/>
              <w:right w:val="nil"/>
            </w:tcBorders>
          </w:tcPr>
          <w:p>
            <w:pPr>
              <w:autoSpaceDE w:val="0"/>
              <w:autoSpaceDN w:val="0"/>
              <w:adjustRightInd w:val="0"/>
              <w:jc w:val="left"/>
              <w:rPr>
                <w:rFonts w:ascii="Arial" w:hAnsi="Arial" w:cs="Arial"/>
                <w:kern w:val="0"/>
                <w:sz w:val="24"/>
                <w:szCs w:val="24"/>
              </w:rPr>
            </w:pPr>
            <w:r>
              <w:rPr>
                <w:rFonts w:ascii="Arial" w:hAnsi="Arial" w:cs="Arial"/>
                <w:color w:val="211D1E"/>
                <w:kern w:val="0"/>
                <w:sz w:val="23"/>
                <w:szCs w:val="23"/>
              </w:rPr>
              <w:t>Intel® Core™2 Duo</w:t>
            </w:r>
          </w:p>
        </w:tc>
        <w:tc>
          <w:tcPr>
            <w:tcW w:w="2551" w:type="dxa"/>
            <w:tcBorders>
              <w:left w:val="nil"/>
            </w:tcBorders>
          </w:tcPr>
          <w:p>
            <w:pPr>
              <w:autoSpaceDE w:val="0"/>
              <w:autoSpaceDN w:val="0"/>
              <w:adjustRightInd w:val="0"/>
              <w:jc w:val="left"/>
              <w:rPr>
                <w:rFonts w:ascii="Arial" w:hAnsi="Arial" w:cs="Arial"/>
                <w:kern w:val="0"/>
                <w:sz w:val="24"/>
                <w:szCs w:val="24"/>
              </w:rPr>
            </w:pPr>
            <w:r>
              <w:rPr>
                <w:rFonts w:ascii="Arial" w:hAnsi="Arial" w:cs="Arial"/>
                <w:color w:val="211D1E"/>
                <w:kern w:val="0"/>
                <w:sz w:val="23"/>
                <w:szCs w:val="23"/>
              </w:rPr>
              <w:t>Intel® Core™2 Duo</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shd w:val="clear" w:color="auto" w:fill="D3DFEE" w:themeFill="accent1" w:themeFillTint="3F"/>
          </w:tcPr>
          <w:p>
            <w:pPr>
              <w:autoSpaceDE w:val="0"/>
              <w:autoSpaceDN w:val="0"/>
              <w:adjustRightInd w:val="0"/>
              <w:jc w:val="left"/>
              <w:rPr>
                <w:rFonts w:ascii="Arial" w:hAnsi="Arial" w:cs="Arial"/>
                <w:b/>
                <w:bCs/>
                <w:kern w:val="0"/>
                <w:sz w:val="24"/>
                <w:szCs w:val="24"/>
              </w:rPr>
            </w:pPr>
            <w:r>
              <w:rPr>
                <w:rFonts w:ascii="Arial" w:hAnsi="Arial" w:cs="Arial"/>
                <w:b/>
                <w:bCs/>
                <w:kern w:val="0"/>
                <w:sz w:val="24"/>
                <w:szCs w:val="24"/>
              </w:rPr>
              <w:t>RAM min.最小</w:t>
            </w:r>
          </w:p>
        </w:tc>
        <w:tc>
          <w:tcPr>
            <w:tcW w:w="2409" w:type="dxa"/>
            <w:tcBorders>
              <w:left w:val="nil"/>
              <w:right w:val="nil"/>
            </w:tcBorders>
            <w:shd w:val="clear" w:color="auto" w:fill="D3DFEE" w:themeFill="accent1" w:themeFillTint="3F"/>
          </w:tcPr>
          <w:p>
            <w:pPr>
              <w:autoSpaceDE w:val="0"/>
              <w:autoSpaceDN w:val="0"/>
              <w:adjustRightInd w:val="0"/>
              <w:jc w:val="left"/>
              <w:rPr>
                <w:rFonts w:ascii="Arial" w:hAnsi="Arial" w:cs="Arial"/>
                <w:kern w:val="0"/>
                <w:sz w:val="24"/>
                <w:szCs w:val="24"/>
              </w:rPr>
            </w:pPr>
            <w:r>
              <w:rPr>
                <w:rFonts w:ascii="Arial" w:hAnsi="Arial" w:cs="Arial"/>
                <w:kern w:val="0"/>
                <w:sz w:val="24"/>
                <w:szCs w:val="24"/>
              </w:rPr>
              <w:t>4 Gb</w:t>
            </w:r>
          </w:p>
        </w:tc>
        <w:tc>
          <w:tcPr>
            <w:tcW w:w="2552" w:type="dxa"/>
            <w:tcBorders>
              <w:left w:val="nil"/>
              <w:right w:val="nil"/>
            </w:tcBorders>
            <w:shd w:val="clear" w:color="auto" w:fill="D3DFEE" w:themeFill="accent1" w:themeFillTint="3F"/>
          </w:tcPr>
          <w:p>
            <w:pPr>
              <w:autoSpaceDE w:val="0"/>
              <w:autoSpaceDN w:val="0"/>
              <w:adjustRightInd w:val="0"/>
              <w:jc w:val="left"/>
              <w:rPr>
                <w:rFonts w:ascii="Arial" w:hAnsi="Arial" w:cs="Arial"/>
                <w:kern w:val="0"/>
                <w:sz w:val="24"/>
                <w:szCs w:val="24"/>
              </w:rPr>
            </w:pPr>
            <w:r>
              <w:rPr>
                <w:rFonts w:ascii="Arial" w:hAnsi="Arial" w:cs="Arial"/>
                <w:kern w:val="0"/>
                <w:sz w:val="24"/>
                <w:szCs w:val="24"/>
              </w:rPr>
              <w:t>4 Gb</w:t>
            </w:r>
          </w:p>
        </w:tc>
        <w:tc>
          <w:tcPr>
            <w:tcW w:w="2551" w:type="dxa"/>
            <w:tcBorders>
              <w:left w:val="nil"/>
            </w:tcBorders>
            <w:shd w:val="clear" w:color="auto" w:fill="D3DFEE" w:themeFill="accent1" w:themeFillTint="3F"/>
          </w:tcPr>
          <w:p>
            <w:pPr>
              <w:autoSpaceDE w:val="0"/>
              <w:autoSpaceDN w:val="0"/>
              <w:adjustRightInd w:val="0"/>
              <w:jc w:val="left"/>
              <w:rPr>
                <w:rFonts w:ascii="Arial" w:hAnsi="Arial" w:cs="Arial"/>
                <w:kern w:val="0"/>
                <w:sz w:val="24"/>
                <w:szCs w:val="24"/>
              </w:rPr>
            </w:pPr>
            <w:r>
              <w:rPr>
                <w:rFonts w:ascii="Arial" w:hAnsi="Arial" w:cs="Arial"/>
                <w:kern w:val="0"/>
                <w:sz w:val="24"/>
                <w:szCs w:val="24"/>
              </w:rPr>
              <w:t>2 Gb</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tcPr>
          <w:p>
            <w:pPr>
              <w:autoSpaceDE w:val="0"/>
              <w:autoSpaceDN w:val="0"/>
              <w:adjustRightInd w:val="0"/>
              <w:jc w:val="left"/>
              <w:rPr>
                <w:rFonts w:ascii="Arial" w:hAnsi="Arial" w:cs="Arial"/>
                <w:b/>
                <w:bCs/>
                <w:kern w:val="0"/>
                <w:sz w:val="24"/>
                <w:szCs w:val="24"/>
              </w:rPr>
            </w:pPr>
            <w:r>
              <w:rPr>
                <w:rFonts w:ascii="Arial" w:hAnsi="Arial" w:cs="Arial"/>
                <w:b/>
                <w:bCs/>
                <w:kern w:val="0"/>
                <w:sz w:val="24"/>
                <w:szCs w:val="24"/>
              </w:rPr>
              <w:t>RAM rec.推荐</w:t>
            </w:r>
          </w:p>
        </w:tc>
        <w:tc>
          <w:tcPr>
            <w:tcW w:w="2409" w:type="dxa"/>
            <w:tcBorders>
              <w:left w:val="nil"/>
              <w:right w:val="nil"/>
            </w:tcBorders>
          </w:tcPr>
          <w:p>
            <w:pPr>
              <w:autoSpaceDE w:val="0"/>
              <w:autoSpaceDN w:val="0"/>
              <w:adjustRightInd w:val="0"/>
              <w:jc w:val="left"/>
              <w:rPr>
                <w:rFonts w:ascii="Arial" w:hAnsi="Arial" w:cs="Arial"/>
                <w:kern w:val="0"/>
                <w:sz w:val="24"/>
                <w:szCs w:val="24"/>
              </w:rPr>
            </w:pPr>
            <w:r>
              <w:rPr>
                <w:rFonts w:ascii="Arial" w:hAnsi="Arial" w:cs="Arial"/>
                <w:kern w:val="0"/>
                <w:sz w:val="24"/>
                <w:szCs w:val="24"/>
              </w:rPr>
              <w:t>8 Gb</w:t>
            </w:r>
          </w:p>
        </w:tc>
        <w:tc>
          <w:tcPr>
            <w:tcW w:w="2552" w:type="dxa"/>
            <w:tcBorders>
              <w:left w:val="nil"/>
              <w:right w:val="nil"/>
            </w:tcBorders>
          </w:tcPr>
          <w:p>
            <w:pPr>
              <w:autoSpaceDE w:val="0"/>
              <w:autoSpaceDN w:val="0"/>
              <w:adjustRightInd w:val="0"/>
              <w:jc w:val="left"/>
              <w:rPr>
                <w:rFonts w:ascii="Arial" w:hAnsi="Arial" w:cs="Arial"/>
                <w:kern w:val="0"/>
                <w:sz w:val="24"/>
                <w:szCs w:val="24"/>
              </w:rPr>
            </w:pPr>
            <w:r>
              <w:rPr>
                <w:rFonts w:ascii="Arial" w:hAnsi="Arial" w:cs="Arial"/>
                <w:kern w:val="0"/>
                <w:sz w:val="24"/>
                <w:szCs w:val="24"/>
              </w:rPr>
              <w:t>8 Gb</w:t>
            </w:r>
          </w:p>
        </w:tc>
        <w:tc>
          <w:tcPr>
            <w:tcW w:w="2551" w:type="dxa"/>
            <w:tcBorders>
              <w:left w:val="nil"/>
            </w:tcBorders>
          </w:tcPr>
          <w:p>
            <w:pPr>
              <w:autoSpaceDE w:val="0"/>
              <w:autoSpaceDN w:val="0"/>
              <w:adjustRightInd w:val="0"/>
              <w:jc w:val="left"/>
              <w:rPr>
                <w:rFonts w:ascii="Arial" w:hAnsi="Arial" w:cs="Arial"/>
                <w:kern w:val="0"/>
                <w:sz w:val="24"/>
                <w:szCs w:val="24"/>
              </w:rPr>
            </w:pPr>
            <w:r>
              <w:rPr>
                <w:rFonts w:ascii="Arial" w:hAnsi="Arial" w:cs="Arial"/>
                <w:kern w:val="0"/>
                <w:sz w:val="24"/>
                <w:szCs w:val="24"/>
              </w:rPr>
              <w:t>4 Gb</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tcPr>
          <w:p>
            <w:pPr>
              <w:autoSpaceDE w:val="0"/>
              <w:autoSpaceDN w:val="0"/>
              <w:adjustRightInd w:val="0"/>
              <w:jc w:val="left"/>
              <w:rPr>
                <w:rFonts w:ascii="Arial" w:hAnsi="Arial" w:cs="Arial"/>
                <w:b/>
                <w:bCs/>
                <w:kern w:val="0"/>
                <w:sz w:val="24"/>
                <w:szCs w:val="24"/>
              </w:rPr>
            </w:pPr>
            <w:r>
              <w:rPr>
                <w:rFonts w:ascii="Arial" w:hAnsi="Arial" w:cs="Arial"/>
                <w:b/>
                <w:bCs/>
                <w:kern w:val="0"/>
                <w:sz w:val="24"/>
                <w:szCs w:val="24"/>
              </w:rPr>
              <w:t>Other software</w:t>
            </w:r>
          </w:p>
          <w:p>
            <w:pPr>
              <w:autoSpaceDE w:val="0"/>
              <w:autoSpaceDN w:val="0"/>
              <w:adjustRightInd w:val="0"/>
              <w:jc w:val="left"/>
              <w:rPr>
                <w:rFonts w:ascii="Arial" w:hAnsi="Arial" w:cs="Arial"/>
                <w:b/>
                <w:bCs/>
                <w:kern w:val="0"/>
                <w:sz w:val="24"/>
                <w:szCs w:val="24"/>
              </w:rPr>
            </w:pPr>
            <w:r>
              <w:rPr>
                <w:rFonts w:ascii="Arial" w:hAnsi="Arial" w:cs="Arial"/>
                <w:b/>
                <w:bCs/>
                <w:kern w:val="0"/>
                <w:sz w:val="24"/>
                <w:szCs w:val="24"/>
              </w:rPr>
              <w:t>其他软件</w:t>
            </w:r>
          </w:p>
        </w:tc>
        <w:tc>
          <w:tcPr>
            <w:tcW w:w="7512" w:type="dxa"/>
            <w:gridSpan w:val="3"/>
            <w:tcBorders>
              <w:left w:val="nil"/>
            </w:tcBorders>
          </w:tcPr>
          <w:p>
            <w:pPr>
              <w:autoSpaceDE w:val="0"/>
              <w:autoSpaceDN w:val="0"/>
              <w:adjustRightInd w:val="0"/>
              <w:jc w:val="left"/>
              <w:rPr>
                <w:rFonts w:ascii="Arial" w:hAnsi="Arial" w:cs="Arial"/>
                <w:kern w:val="0"/>
                <w:sz w:val="24"/>
                <w:szCs w:val="24"/>
              </w:rPr>
            </w:pPr>
            <w:r>
              <w:rPr>
                <w:rFonts w:ascii="Arial" w:hAnsi="Arial" w:cs="Arial"/>
                <w:kern w:val="0"/>
                <w:sz w:val="24"/>
                <w:szCs w:val="24"/>
              </w:rPr>
              <w:t>MS IE</w:t>
            </w:r>
          </w:p>
          <w:p>
            <w:pPr>
              <w:autoSpaceDE w:val="0"/>
              <w:autoSpaceDN w:val="0"/>
              <w:adjustRightInd w:val="0"/>
              <w:jc w:val="left"/>
              <w:rPr>
                <w:rFonts w:ascii="Arial" w:hAnsi="Arial" w:cs="Arial"/>
                <w:kern w:val="0"/>
                <w:sz w:val="24"/>
                <w:szCs w:val="24"/>
              </w:rPr>
            </w:pPr>
            <w:r>
              <w:rPr>
                <w:rFonts w:ascii="Arial" w:hAnsi="Arial" w:cs="Arial"/>
                <w:kern w:val="0"/>
                <w:sz w:val="24"/>
                <w:szCs w:val="24"/>
              </w:rPr>
              <w:t>MS Office 2003-2007 for Excel export</w:t>
            </w:r>
          </w:p>
          <w:p>
            <w:pPr>
              <w:autoSpaceDE w:val="0"/>
              <w:autoSpaceDN w:val="0"/>
              <w:adjustRightInd w:val="0"/>
              <w:jc w:val="left"/>
              <w:rPr>
                <w:rFonts w:ascii="Arial" w:hAnsi="Arial" w:cs="Arial"/>
                <w:kern w:val="0"/>
                <w:sz w:val="24"/>
                <w:szCs w:val="24"/>
              </w:rPr>
            </w:pPr>
            <w:r>
              <w:rPr>
                <w:rFonts w:ascii="Arial" w:hAnsi="Arial" w:cs="Arial"/>
                <w:kern w:val="0"/>
                <w:sz w:val="24"/>
                <w:szCs w:val="24"/>
              </w:rPr>
              <w:t>Open Office V. 2.4 for Calc export</w:t>
            </w:r>
          </w:p>
          <w:p>
            <w:pPr>
              <w:autoSpaceDE w:val="0"/>
              <w:autoSpaceDN w:val="0"/>
              <w:adjustRightInd w:val="0"/>
              <w:jc w:val="left"/>
              <w:rPr>
                <w:rFonts w:ascii="Arial" w:hAnsi="Arial" w:cs="Arial"/>
                <w:kern w:val="0"/>
                <w:sz w:val="24"/>
                <w:szCs w:val="24"/>
              </w:rPr>
            </w:pPr>
            <w:r>
              <w:rPr>
                <w:rFonts w:ascii="Arial" w:hAnsi="Arial" w:cs="Arial"/>
                <w:kern w:val="0"/>
                <w:sz w:val="24"/>
                <w:szCs w:val="24"/>
              </w:rPr>
              <w:t>Adobe Reader</w:t>
            </w:r>
          </w:p>
          <w:p>
            <w:pPr>
              <w:autoSpaceDE w:val="0"/>
              <w:autoSpaceDN w:val="0"/>
              <w:adjustRightInd w:val="0"/>
              <w:jc w:val="left"/>
              <w:rPr>
                <w:rFonts w:ascii="Arial" w:hAnsi="Arial" w:cs="Arial"/>
                <w:kern w:val="0"/>
                <w:sz w:val="24"/>
                <w:szCs w:val="24"/>
              </w:rPr>
            </w:pPr>
            <w:r>
              <w:rPr>
                <w:rFonts w:ascii="Arial" w:hAnsi="Arial" w:cs="Arial"/>
                <w:kern w:val="0"/>
                <w:sz w:val="24"/>
                <w:szCs w:val="24"/>
              </w:rPr>
              <w:t>MDAC 2.6 Installer from Microsoft (ODBC)</w:t>
            </w:r>
          </w:p>
          <w:p>
            <w:pPr>
              <w:autoSpaceDE w:val="0"/>
              <w:autoSpaceDN w:val="0"/>
              <w:adjustRightInd w:val="0"/>
              <w:jc w:val="left"/>
              <w:rPr>
                <w:rFonts w:ascii="Arial" w:hAnsi="Arial" w:cs="Arial"/>
                <w:kern w:val="0"/>
                <w:sz w:val="24"/>
                <w:szCs w:val="24"/>
              </w:rPr>
            </w:pPr>
            <w:r>
              <w:rPr>
                <w:rFonts w:ascii="Arial" w:hAnsi="Arial" w:cs="Arial"/>
                <w:kern w:val="0"/>
                <w:sz w:val="24"/>
                <w:szCs w:val="24"/>
              </w:rPr>
              <w:t>The DCOM98 Installer from Microsoft to install the Distributed Component Object Model (DCOM).</w:t>
            </w:r>
          </w:p>
          <w:p>
            <w:pPr>
              <w:autoSpaceDE w:val="0"/>
              <w:autoSpaceDN w:val="0"/>
              <w:adjustRightInd w:val="0"/>
              <w:jc w:val="left"/>
              <w:rPr>
                <w:rFonts w:ascii="Arial" w:hAnsi="Arial" w:cs="Arial"/>
                <w:kern w:val="0"/>
                <w:sz w:val="24"/>
                <w:szCs w:val="24"/>
              </w:rPr>
            </w:pPr>
            <w:r>
              <w:rPr>
                <w:rFonts w:ascii="Arial" w:hAnsi="Arial" w:cs="Arial"/>
                <w:kern w:val="0"/>
                <w:sz w:val="24"/>
                <w:szCs w:val="24"/>
              </w:rPr>
              <w:t>Data Direct SQL ODBC drivers</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shd w:val="clear" w:color="auto" w:fill="D3DFEE" w:themeFill="accent1" w:themeFillTint="3F"/>
          </w:tcPr>
          <w:p>
            <w:pPr>
              <w:autoSpaceDE w:val="0"/>
              <w:autoSpaceDN w:val="0"/>
              <w:adjustRightInd w:val="0"/>
              <w:jc w:val="left"/>
              <w:rPr>
                <w:rFonts w:ascii="Arial" w:hAnsi="Arial" w:cs="Arial"/>
                <w:b/>
                <w:bCs/>
                <w:kern w:val="0"/>
                <w:sz w:val="24"/>
                <w:szCs w:val="24"/>
              </w:rPr>
            </w:pPr>
            <w:r>
              <w:rPr>
                <w:rFonts w:ascii="Arial" w:hAnsi="Arial" w:cs="Arial"/>
                <w:b/>
                <w:bCs/>
                <w:color w:val="000000"/>
                <w:kern w:val="0"/>
                <w:sz w:val="23"/>
                <w:szCs w:val="23"/>
              </w:rPr>
              <w:t>额外的数据库管理软件</w:t>
            </w:r>
          </w:p>
        </w:tc>
        <w:tc>
          <w:tcPr>
            <w:tcW w:w="7512" w:type="dxa"/>
            <w:gridSpan w:val="3"/>
            <w:tcBorders>
              <w:left w:val="nil"/>
            </w:tcBorders>
            <w:shd w:val="clear" w:color="auto" w:fill="D3DFEE" w:themeFill="accent1" w:themeFillTint="3F"/>
          </w:tcPr>
          <w:p>
            <w:pPr>
              <w:autoSpaceDE w:val="0"/>
              <w:autoSpaceDN w:val="0"/>
              <w:adjustRightInd w:val="0"/>
              <w:jc w:val="left"/>
              <w:rPr>
                <w:rFonts w:ascii="Arial" w:hAnsi="Arial" w:cs="Arial"/>
                <w:kern w:val="0"/>
                <w:sz w:val="24"/>
                <w:szCs w:val="24"/>
              </w:rPr>
            </w:pPr>
            <w:r>
              <w:rPr>
                <w:rFonts w:ascii="Arial" w:hAnsi="Arial" w:cs="Arial"/>
                <w:kern w:val="0"/>
                <w:sz w:val="24"/>
                <w:szCs w:val="24"/>
              </w:rPr>
              <w:t>JRE 1.8.0</w:t>
            </w:r>
          </w:p>
          <w:p>
            <w:pPr>
              <w:autoSpaceDE w:val="0"/>
              <w:autoSpaceDN w:val="0"/>
              <w:adjustRightInd w:val="0"/>
              <w:jc w:val="left"/>
              <w:rPr>
                <w:rFonts w:ascii="Arial" w:hAnsi="Arial" w:cs="Arial"/>
                <w:kern w:val="0"/>
                <w:sz w:val="24"/>
                <w:szCs w:val="24"/>
              </w:rPr>
            </w:pPr>
            <w:r>
              <w:rPr>
                <w:rFonts w:ascii="Arial" w:hAnsi="Arial" w:cs="Arial"/>
                <w:kern w:val="0"/>
                <w:sz w:val="24"/>
                <w:szCs w:val="24"/>
              </w:rPr>
              <w:t>Microsoft Management Console (MMC) Version 3.0</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tcPr>
          <w:p>
            <w:pPr>
              <w:autoSpaceDE w:val="0"/>
              <w:autoSpaceDN w:val="0"/>
              <w:adjustRightInd w:val="0"/>
              <w:jc w:val="left"/>
              <w:rPr>
                <w:rFonts w:ascii="Arial" w:hAnsi="Arial" w:cs="Arial"/>
                <w:b/>
                <w:bCs/>
                <w:kern w:val="0"/>
                <w:sz w:val="24"/>
                <w:szCs w:val="24"/>
              </w:rPr>
            </w:pPr>
            <w:r>
              <w:rPr>
                <w:rFonts w:ascii="Arial" w:hAnsi="Arial" w:cs="Arial"/>
                <w:b/>
                <w:bCs/>
                <w:color w:val="000000"/>
                <w:kern w:val="0"/>
                <w:sz w:val="23"/>
                <w:szCs w:val="23"/>
              </w:rPr>
              <w:t>网络协议</w:t>
            </w:r>
          </w:p>
        </w:tc>
        <w:tc>
          <w:tcPr>
            <w:tcW w:w="7512" w:type="dxa"/>
            <w:gridSpan w:val="3"/>
            <w:tcBorders>
              <w:left w:val="nil"/>
            </w:tcBorders>
          </w:tcPr>
          <w:p>
            <w:pPr>
              <w:autoSpaceDE w:val="0"/>
              <w:autoSpaceDN w:val="0"/>
              <w:adjustRightInd w:val="0"/>
              <w:jc w:val="left"/>
              <w:rPr>
                <w:rFonts w:ascii="Arial" w:hAnsi="Arial" w:cs="Arial"/>
                <w:kern w:val="0"/>
                <w:sz w:val="24"/>
                <w:szCs w:val="24"/>
              </w:rPr>
            </w:pPr>
            <w:r>
              <w:rPr>
                <w:rFonts w:ascii="Arial" w:hAnsi="Arial" w:cs="Arial"/>
                <w:kern w:val="0"/>
                <w:sz w:val="24"/>
                <w:szCs w:val="24"/>
              </w:rPr>
              <w:t>TCP/IP and UDP</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shd w:val="clear" w:color="auto" w:fill="D3DFEE" w:themeFill="accent1" w:themeFillTint="3F"/>
          </w:tcPr>
          <w:p>
            <w:pPr>
              <w:autoSpaceDE w:val="0"/>
              <w:autoSpaceDN w:val="0"/>
              <w:adjustRightInd w:val="0"/>
              <w:jc w:val="left"/>
              <w:rPr>
                <w:rFonts w:ascii="Arial" w:hAnsi="Arial" w:cs="Arial"/>
                <w:b/>
                <w:bCs/>
                <w:kern w:val="0"/>
                <w:sz w:val="24"/>
                <w:szCs w:val="24"/>
              </w:rPr>
            </w:pPr>
            <w:r>
              <w:rPr>
                <w:rFonts w:hint="eastAsia" w:ascii="Arial" w:hAnsi="Arial" w:cs="Arial"/>
                <w:b/>
                <w:bCs/>
                <w:color w:val="000000"/>
                <w:kern w:val="0"/>
                <w:sz w:val="23"/>
                <w:szCs w:val="23"/>
              </w:rPr>
              <w:t>网络要求</w:t>
            </w:r>
            <w:r>
              <w:rPr>
                <w:rFonts w:ascii="Arial" w:hAnsi="Arial" w:cs="Arial"/>
                <w:b/>
                <w:bCs/>
                <w:color w:val="000000"/>
                <w:kern w:val="0"/>
                <w:sz w:val="23"/>
                <w:szCs w:val="23"/>
              </w:rPr>
              <w:t>最小</w:t>
            </w:r>
          </w:p>
        </w:tc>
        <w:tc>
          <w:tcPr>
            <w:tcW w:w="7512" w:type="dxa"/>
            <w:gridSpan w:val="3"/>
            <w:tcBorders>
              <w:left w:val="nil"/>
            </w:tcBorders>
            <w:shd w:val="clear" w:color="auto" w:fill="D3DFEE" w:themeFill="accent1" w:themeFillTint="3F"/>
          </w:tcPr>
          <w:p>
            <w:pPr>
              <w:autoSpaceDE w:val="0"/>
              <w:autoSpaceDN w:val="0"/>
              <w:adjustRightInd w:val="0"/>
              <w:jc w:val="left"/>
              <w:rPr>
                <w:rFonts w:ascii="Arial" w:hAnsi="Arial" w:cs="Arial"/>
                <w:kern w:val="0"/>
                <w:sz w:val="24"/>
                <w:szCs w:val="24"/>
              </w:rPr>
            </w:pPr>
            <w:r>
              <w:rPr>
                <w:rFonts w:ascii="Arial" w:hAnsi="Arial" w:cs="Arial"/>
                <w:kern w:val="0"/>
                <w:sz w:val="24"/>
                <w:szCs w:val="24"/>
              </w:rPr>
              <w:t>100 Mb NIC网卡</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tcPr>
          <w:p>
            <w:pPr>
              <w:autoSpaceDE w:val="0"/>
              <w:autoSpaceDN w:val="0"/>
              <w:adjustRightInd w:val="0"/>
              <w:jc w:val="left"/>
              <w:rPr>
                <w:rFonts w:ascii="Arial" w:hAnsi="Arial" w:cs="Arial"/>
                <w:b/>
                <w:bCs/>
                <w:kern w:val="0"/>
                <w:sz w:val="24"/>
                <w:szCs w:val="24"/>
              </w:rPr>
            </w:pPr>
            <w:r>
              <w:rPr>
                <w:rFonts w:hint="eastAsia" w:ascii="Arial" w:hAnsi="Arial" w:cs="Arial"/>
                <w:b/>
                <w:bCs/>
                <w:color w:val="000000"/>
                <w:kern w:val="0"/>
                <w:sz w:val="23"/>
                <w:szCs w:val="23"/>
              </w:rPr>
              <w:t>网络要求</w:t>
            </w:r>
            <w:r>
              <w:rPr>
                <w:rFonts w:ascii="Arial" w:hAnsi="Arial" w:cs="Arial"/>
                <w:b/>
                <w:bCs/>
                <w:color w:val="000000"/>
                <w:kern w:val="0"/>
                <w:sz w:val="23"/>
                <w:szCs w:val="23"/>
              </w:rPr>
              <w:t>推荐</w:t>
            </w:r>
          </w:p>
        </w:tc>
        <w:tc>
          <w:tcPr>
            <w:tcW w:w="7512" w:type="dxa"/>
            <w:gridSpan w:val="3"/>
            <w:tcBorders>
              <w:left w:val="nil"/>
            </w:tcBorders>
          </w:tcPr>
          <w:p>
            <w:pPr>
              <w:autoSpaceDE w:val="0"/>
              <w:autoSpaceDN w:val="0"/>
              <w:adjustRightInd w:val="0"/>
              <w:jc w:val="left"/>
              <w:rPr>
                <w:rFonts w:ascii="Arial" w:hAnsi="Arial" w:cs="Arial"/>
                <w:kern w:val="0"/>
                <w:sz w:val="24"/>
                <w:szCs w:val="24"/>
              </w:rPr>
            </w:pPr>
            <w:r>
              <w:rPr>
                <w:rFonts w:ascii="Arial" w:hAnsi="Arial" w:cs="Arial"/>
                <w:kern w:val="0"/>
                <w:sz w:val="24"/>
                <w:szCs w:val="24"/>
              </w:rPr>
              <w:t>1 Gb NIC网卡</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127" w:type="dxa"/>
            <w:tcBorders>
              <w:right w:val="nil"/>
            </w:tcBorders>
            <w:shd w:val="clear" w:color="auto" w:fill="D3DFEE" w:themeFill="accent1" w:themeFillTint="3F"/>
          </w:tcPr>
          <w:p>
            <w:pPr>
              <w:autoSpaceDE w:val="0"/>
              <w:autoSpaceDN w:val="0"/>
              <w:adjustRightInd w:val="0"/>
              <w:jc w:val="left"/>
              <w:rPr>
                <w:rFonts w:ascii="Arial" w:hAnsi="Arial" w:cs="Arial"/>
                <w:b/>
                <w:bCs/>
                <w:kern w:val="0"/>
                <w:sz w:val="24"/>
                <w:szCs w:val="24"/>
              </w:rPr>
            </w:pPr>
            <w:r>
              <w:rPr>
                <w:rFonts w:hint="eastAsia" w:ascii="Arial" w:hAnsi="Arial" w:cs="Arial"/>
                <w:b/>
                <w:bCs/>
                <w:color w:val="000000"/>
                <w:kern w:val="0"/>
                <w:sz w:val="23"/>
                <w:szCs w:val="23"/>
              </w:rPr>
              <w:t>瘦客户端</w:t>
            </w:r>
            <w:r>
              <w:rPr>
                <w:rFonts w:ascii="Arial" w:hAnsi="Arial" w:cs="Arial"/>
                <w:b/>
                <w:bCs/>
                <w:color w:val="000000"/>
                <w:kern w:val="0"/>
                <w:sz w:val="23"/>
                <w:szCs w:val="23"/>
              </w:rPr>
              <w:t xml:space="preserve"> *)</w:t>
            </w:r>
          </w:p>
        </w:tc>
        <w:tc>
          <w:tcPr>
            <w:tcW w:w="7512" w:type="dxa"/>
            <w:gridSpan w:val="3"/>
            <w:tcBorders>
              <w:left w:val="nil"/>
            </w:tcBorders>
            <w:shd w:val="clear" w:color="auto" w:fill="D3DFEE" w:themeFill="accent1" w:themeFillTint="3F"/>
          </w:tcPr>
          <w:p>
            <w:pPr>
              <w:autoSpaceDE w:val="0"/>
              <w:autoSpaceDN w:val="0"/>
              <w:adjustRightInd w:val="0"/>
              <w:jc w:val="left"/>
              <w:rPr>
                <w:rFonts w:ascii="Arial" w:hAnsi="Arial" w:cs="Arial"/>
                <w:kern w:val="0"/>
                <w:sz w:val="24"/>
                <w:szCs w:val="24"/>
              </w:rPr>
            </w:pPr>
            <w:r>
              <w:rPr>
                <w:rFonts w:ascii="Arial" w:hAnsi="Arial" w:cs="Arial"/>
                <w:kern w:val="0"/>
                <w:sz w:val="24"/>
                <w:szCs w:val="24"/>
              </w:rPr>
              <w:t>512/512 Kbs</w:t>
            </w:r>
          </w:p>
        </w:tc>
      </w:tr>
    </w:tbl>
    <w:p/>
    <w:p>
      <w:pPr>
        <w:autoSpaceDE w:val="0"/>
        <w:autoSpaceDN w:val="0"/>
        <w:adjustRightInd w:val="0"/>
        <w:jc w:val="left"/>
        <w:rPr>
          <w:rFonts w:ascii="Arial" w:hAnsi="Arial" w:cs="Arial"/>
          <w:kern w:val="0"/>
          <w:sz w:val="23"/>
          <w:szCs w:val="23"/>
        </w:rPr>
      </w:pPr>
    </w:p>
    <w:p>
      <w:pPr>
        <w:autoSpaceDE w:val="0"/>
        <w:autoSpaceDN w:val="0"/>
        <w:adjustRightInd w:val="0"/>
        <w:spacing w:after="575"/>
        <w:ind w:right="300" w:firstLine="420"/>
        <w:jc w:val="left"/>
        <w:rPr>
          <w:rFonts w:ascii="Arial" w:hAnsi="Arial" w:cs="Arial"/>
          <w:kern w:val="0"/>
          <w:sz w:val="24"/>
          <w:szCs w:val="24"/>
        </w:rPr>
      </w:pPr>
      <w:r>
        <w:rPr>
          <w:rFonts w:ascii="Arial" w:hAnsi="Arial" w:cs="Arial"/>
          <w:kern w:val="0"/>
          <w:sz w:val="24"/>
          <w:szCs w:val="24"/>
        </w:rPr>
        <w:t>针对Windows 2008/2012/2016的服务器要求</w:t>
      </w:r>
    </w:p>
    <w:tbl>
      <w:tblPr>
        <w:tblStyle w:val="124"/>
        <w:tblW w:w="9639" w:type="dxa"/>
        <w:tblInd w:w="-142"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
      <w:tblGrid>
        <w:gridCol w:w="2501"/>
        <w:gridCol w:w="2494"/>
        <w:gridCol w:w="2464"/>
        <w:gridCol w:w="2180"/>
      </w:tblGrid>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501" w:type="dxa"/>
            <w:tcBorders>
              <w:top w:val="nil"/>
              <w:left w:val="nil"/>
              <w:bottom w:val="nil"/>
              <w:right w:val="nil"/>
              <w:insideV w:val="nil"/>
            </w:tcBorders>
            <w:shd w:val="clear" w:color="auto" w:fill="4F81BD" w:themeFill="accent1"/>
          </w:tcPr>
          <w:p>
            <w:pPr>
              <w:autoSpaceDE w:val="0"/>
              <w:autoSpaceDN w:val="0"/>
              <w:adjustRightInd w:val="0"/>
              <w:spacing w:before="0" w:after="0" w:line="240" w:lineRule="auto"/>
              <w:jc w:val="left"/>
              <w:rPr>
                <w:rFonts w:ascii="Arial" w:hAnsi="Arial" w:cs="Arial"/>
                <w:b/>
                <w:bCs/>
                <w:color w:val="000000"/>
                <w:kern w:val="0"/>
                <w:sz w:val="24"/>
                <w:szCs w:val="24"/>
              </w:rPr>
            </w:pPr>
          </w:p>
        </w:tc>
        <w:tc>
          <w:tcPr>
            <w:tcW w:w="2494" w:type="dxa"/>
            <w:tcBorders>
              <w:top w:val="nil"/>
              <w:bottom w:val="nil"/>
              <w:right w:val="nil"/>
              <w:insideV w:val="nil"/>
            </w:tcBorders>
            <w:shd w:val="clear" w:color="auto" w:fill="4F81BD" w:themeFill="accent1"/>
          </w:tcPr>
          <w:p>
            <w:pPr>
              <w:autoSpaceDE w:val="0"/>
              <w:autoSpaceDN w:val="0"/>
              <w:adjustRightInd w:val="0"/>
              <w:spacing w:before="0" w:after="0" w:line="240" w:lineRule="auto"/>
              <w:jc w:val="left"/>
              <w:rPr>
                <w:rFonts w:ascii="Arial" w:hAnsi="Arial" w:cs="Arial"/>
                <w:b/>
                <w:bCs/>
                <w:color w:val="000000"/>
                <w:kern w:val="0"/>
                <w:sz w:val="24"/>
                <w:szCs w:val="24"/>
              </w:rPr>
            </w:pPr>
            <w:r>
              <w:rPr>
                <w:rFonts w:ascii="Arial" w:hAnsi="Arial" w:cs="Arial"/>
                <w:b/>
                <w:bCs/>
                <w:color w:val="000000"/>
                <w:kern w:val="0"/>
                <w:sz w:val="24"/>
                <w:szCs w:val="24"/>
              </w:rPr>
              <w:t>Windows Server 2008</w:t>
            </w:r>
          </w:p>
        </w:tc>
        <w:tc>
          <w:tcPr>
            <w:tcW w:w="2464" w:type="dxa"/>
            <w:tcBorders>
              <w:top w:val="nil"/>
              <w:bottom w:val="nil"/>
              <w:right w:val="nil"/>
              <w:insideV w:val="nil"/>
            </w:tcBorders>
            <w:shd w:val="clear" w:color="auto" w:fill="4F81BD" w:themeFill="accent1"/>
          </w:tcPr>
          <w:p>
            <w:pPr>
              <w:autoSpaceDE w:val="0"/>
              <w:autoSpaceDN w:val="0"/>
              <w:adjustRightInd w:val="0"/>
              <w:spacing w:before="0" w:after="0" w:line="240" w:lineRule="auto"/>
              <w:jc w:val="left"/>
              <w:rPr>
                <w:rFonts w:ascii="Arial" w:hAnsi="Arial" w:cs="Arial"/>
                <w:b/>
                <w:bCs/>
                <w:color w:val="000000"/>
                <w:kern w:val="0"/>
                <w:sz w:val="24"/>
                <w:szCs w:val="24"/>
              </w:rPr>
            </w:pPr>
            <w:r>
              <w:rPr>
                <w:rFonts w:ascii="Arial" w:hAnsi="Arial" w:cs="Arial"/>
                <w:b/>
                <w:bCs/>
                <w:color w:val="000000"/>
                <w:kern w:val="0"/>
                <w:sz w:val="24"/>
                <w:szCs w:val="24"/>
              </w:rPr>
              <w:t>Windows Server 2012</w:t>
            </w:r>
          </w:p>
        </w:tc>
        <w:tc>
          <w:tcPr>
            <w:tcW w:w="2180" w:type="dxa"/>
            <w:tcBorders>
              <w:top w:val="nil"/>
              <w:bottom w:val="nil"/>
              <w:right w:val="nil"/>
              <w:insideV w:val="nil"/>
            </w:tcBorders>
            <w:shd w:val="clear" w:color="auto" w:fill="4F81BD" w:themeFill="accent1"/>
          </w:tcPr>
          <w:p>
            <w:pPr>
              <w:autoSpaceDE w:val="0"/>
              <w:autoSpaceDN w:val="0"/>
              <w:adjustRightInd w:val="0"/>
              <w:spacing w:before="0" w:after="0" w:line="240" w:lineRule="auto"/>
              <w:jc w:val="left"/>
              <w:rPr>
                <w:rFonts w:ascii="Arial" w:hAnsi="Arial" w:cs="Arial"/>
                <w:b/>
                <w:bCs/>
                <w:color w:val="000000"/>
                <w:kern w:val="0"/>
                <w:sz w:val="24"/>
                <w:szCs w:val="24"/>
              </w:rPr>
            </w:pPr>
            <w:r>
              <w:rPr>
                <w:rFonts w:ascii="Arial" w:hAnsi="Arial" w:cs="Arial"/>
                <w:b/>
                <w:bCs/>
                <w:color w:val="000000"/>
                <w:kern w:val="0"/>
                <w:sz w:val="24"/>
                <w:szCs w:val="24"/>
              </w:rPr>
              <w:t>Windows Server 2016</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501" w:type="dxa"/>
            <w:tcBorders>
              <w:right w:val="nil"/>
            </w:tcBorders>
            <w:shd w:val="clear" w:color="auto" w:fill="D3DFEE" w:themeFill="accent1" w:themeFillTint="3F"/>
          </w:tcPr>
          <w:p>
            <w:pPr>
              <w:autoSpaceDE w:val="0"/>
              <w:autoSpaceDN w:val="0"/>
              <w:adjustRightInd w:val="0"/>
              <w:jc w:val="left"/>
              <w:rPr>
                <w:rFonts w:ascii="Arial" w:hAnsi="Arial" w:cs="Arial"/>
                <w:b/>
                <w:bCs/>
                <w:color w:val="000000"/>
                <w:kern w:val="0"/>
                <w:sz w:val="24"/>
                <w:szCs w:val="24"/>
              </w:rPr>
            </w:pPr>
            <w:r>
              <w:rPr>
                <w:rFonts w:ascii="Arial" w:hAnsi="Arial" w:cs="Arial"/>
                <w:b/>
                <w:bCs/>
                <w:color w:val="000000"/>
                <w:kern w:val="0"/>
                <w:sz w:val="24"/>
                <w:szCs w:val="24"/>
              </w:rPr>
              <w:t>CPHard-disk min.</w:t>
            </w:r>
          </w:p>
        </w:tc>
        <w:tc>
          <w:tcPr>
            <w:tcW w:w="2494" w:type="dxa"/>
            <w:tcBorders>
              <w:left w:val="nil"/>
              <w:right w:val="nil"/>
            </w:tcBorders>
            <w:shd w:val="clear" w:color="auto" w:fill="D3DFEE" w:themeFill="accent1" w:themeFillTint="3F"/>
          </w:tcPr>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300Gb</w:t>
            </w:r>
          </w:p>
        </w:tc>
        <w:tc>
          <w:tcPr>
            <w:tcW w:w="2464" w:type="dxa"/>
            <w:tcBorders>
              <w:left w:val="nil"/>
              <w:right w:val="nil"/>
            </w:tcBorders>
            <w:shd w:val="clear" w:color="auto" w:fill="D3DFEE" w:themeFill="accent1" w:themeFillTint="3F"/>
          </w:tcPr>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500Gb</w:t>
            </w:r>
          </w:p>
        </w:tc>
        <w:tc>
          <w:tcPr>
            <w:tcW w:w="2180" w:type="dxa"/>
            <w:tcBorders>
              <w:left w:val="nil"/>
            </w:tcBorders>
            <w:shd w:val="clear" w:color="auto" w:fill="D3DFEE" w:themeFill="accent1" w:themeFillTint="3F"/>
          </w:tcPr>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500Gb</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501" w:type="dxa"/>
            <w:tcBorders>
              <w:right w:val="nil"/>
            </w:tcBorders>
          </w:tcPr>
          <w:p>
            <w:pPr>
              <w:autoSpaceDE w:val="0"/>
              <w:autoSpaceDN w:val="0"/>
              <w:adjustRightInd w:val="0"/>
              <w:jc w:val="left"/>
              <w:rPr>
                <w:rFonts w:ascii="Arial" w:hAnsi="Arial" w:cs="Arial"/>
                <w:b/>
                <w:bCs/>
                <w:color w:val="000000"/>
                <w:kern w:val="0"/>
                <w:sz w:val="24"/>
                <w:szCs w:val="24"/>
              </w:rPr>
            </w:pPr>
            <w:r>
              <w:rPr>
                <w:rFonts w:ascii="Arial" w:hAnsi="Arial" w:cs="Arial"/>
                <w:b/>
                <w:bCs/>
                <w:color w:val="000000"/>
                <w:kern w:val="0"/>
                <w:sz w:val="24"/>
                <w:szCs w:val="24"/>
              </w:rPr>
              <w:t>Min OS versions and patch level</w:t>
            </w:r>
          </w:p>
        </w:tc>
        <w:tc>
          <w:tcPr>
            <w:tcW w:w="7138" w:type="dxa"/>
            <w:gridSpan w:val="3"/>
            <w:tcBorders>
              <w:left w:val="nil"/>
            </w:tcBorders>
          </w:tcPr>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Server 2003 standard (SP1)</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Server 2003 Enterprise (SP1)</w:t>
            </w:r>
          </w:p>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Server 2003 R2</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501" w:type="dxa"/>
            <w:tcBorders>
              <w:right w:val="nil"/>
            </w:tcBorders>
            <w:shd w:val="clear" w:color="auto" w:fill="D3DFEE" w:themeFill="accent1" w:themeFillTint="3F"/>
          </w:tcPr>
          <w:p>
            <w:pPr>
              <w:autoSpaceDE w:val="0"/>
              <w:autoSpaceDN w:val="0"/>
              <w:adjustRightInd w:val="0"/>
              <w:jc w:val="left"/>
              <w:rPr>
                <w:rFonts w:ascii="Arial" w:hAnsi="Arial" w:cs="Arial"/>
                <w:b/>
                <w:bCs/>
                <w:color w:val="000000"/>
                <w:kern w:val="0"/>
                <w:sz w:val="24"/>
                <w:szCs w:val="24"/>
              </w:rPr>
            </w:pPr>
            <w:r>
              <w:rPr>
                <w:rFonts w:ascii="Arial" w:hAnsi="Arial" w:cs="Arial"/>
                <w:b/>
                <w:bCs/>
                <w:color w:val="000000"/>
                <w:kern w:val="0"/>
                <w:sz w:val="24"/>
                <w:szCs w:val="24"/>
              </w:rPr>
              <w:t>Software</w:t>
            </w:r>
          </w:p>
        </w:tc>
        <w:tc>
          <w:tcPr>
            <w:tcW w:w="7138" w:type="dxa"/>
            <w:gridSpan w:val="3"/>
            <w:tcBorders>
              <w:left w:val="nil"/>
            </w:tcBorders>
            <w:shd w:val="clear" w:color="auto" w:fill="D3DFEE" w:themeFill="accent1" w:themeFillTint="3F"/>
          </w:tcPr>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OpenEdge 10.2A0205 / 10.2B</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501" w:type="dxa"/>
            <w:tcBorders>
              <w:right w:val="nil"/>
            </w:tcBorders>
          </w:tcPr>
          <w:p>
            <w:pPr>
              <w:autoSpaceDE w:val="0"/>
              <w:autoSpaceDN w:val="0"/>
              <w:adjustRightInd w:val="0"/>
              <w:jc w:val="left"/>
              <w:rPr>
                <w:rFonts w:ascii="Arial" w:hAnsi="Arial" w:cs="Arial"/>
                <w:b/>
                <w:bCs/>
                <w:color w:val="000000"/>
                <w:kern w:val="0"/>
                <w:sz w:val="24"/>
                <w:szCs w:val="24"/>
              </w:rPr>
            </w:pPr>
            <w:r>
              <w:rPr>
                <w:rFonts w:ascii="Arial" w:hAnsi="Arial" w:cs="Arial"/>
                <w:b/>
                <w:bCs/>
                <w:color w:val="000000"/>
                <w:kern w:val="0"/>
                <w:sz w:val="24"/>
                <w:szCs w:val="24"/>
              </w:rPr>
              <w:t>Other software</w:t>
            </w:r>
          </w:p>
        </w:tc>
        <w:tc>
          <w:tcPr>
            <w:tcW w:w="2494" w:type="dxa"/>
            <w:tcBorders>
              <w:left w:val="nil"/>
              <w:right w:val="nil"/>
            </w:tcBorders>
          </w:tcPr>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JRE 1.5.0_11B03</w:t>
            </w:r>
          </w:p>
        </w:tc>
        <w:tc>
          <w:tcPr>
            <w:tcW w:w="2464" w:type="dxa"/>
            <w:tcBorders>
              <w:left w:val="nil"/>
              <w:right w:val="nil"/>
            </w:tcBorders>
          </w:tcPr>
          <w:p>
            <w:pPr>
              <w:autoSpaceDE w:val="0"/>
              <w:autoSpaceDN w:val="0"/>
              <w:adjustRightInd w:val="0"/>
              <w:jc w:val="left"/>
              <w:rPr>
                <w:rFonts w:ascii="Arial" w:hAnsi="Arial" w:cs="Arial"/>
                <w:color w:val="000000"/>
                <w:kern w:val="0"/>
                <w:sz w:val="24"/>
                <w:szCs w:val="24"/>
              </w:rPr>
            </w:pPr>
          </w:p>
        </w:tc>
        <w:tc>
          <w:tcPr>
            <w:tcW w:w="2180" w:type="dxa"/>
            <w:tcBorders>
              <w:left w:val="nil"/>
            </w:tcBorders>
          </w:tcPr>
          <w:p>
            <w:pPr>
              <w:autoSpaceDE w:val="0"/>
              <w:autoSpaceDN w:val="0"/>
              <w:adjustRightInd w:val="0"/>
              <w:jc w:val="left"/>
              <w:rPr>
                <w:rFonts w:ascii="Arial" w:hAnsi="Arial" w:cs="Arial"/>
                <w:color w:val="000000"/>
                <w:kern w:val="0"/>
                <w:sz w:val="24"/>
                <w:szCs w:val="24"/>
              </w:rPr>
            </w:pP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2501" w:type="dxa"/>
            <w:tcBorders>
              <w:right w:val="nil"/>
            </w:tcBorders>
            <w:shd w:val="clear" w:color="auto" w:fill="D3DFEE" w:themeFill="accent1" w:themeFillTint="3F"/>
          </w:tcPr>
          <w:p>
            <w:pPr>
              <w:autoSpaceDE w:val="0"/>
              <w:autoSpaceDN w:val="0"/>
              <w:adjustRightInd w:val="0"/>
              <w:jc w:val="left"/>
              <w:rPr>
                <w:rFonts w:ascii="Arial" w:hAnsi="Arial" w:cs="Arial"/>
                <w:b/>
                <w:bCs/>
                <w:color w:val="000000"/>
                <w:kern w:val="0"/>
                <w:sz w:val="24"/>
                <w:szCs w:val="24"/>
              </w:rPr>
            </w:pPr>
            <w:r>
              <w:rPr>
                <w:rFonts w:ascii="Arial" w:hAnsi="Arial" w:cs="Arial"/>
                <w:b/>
                <w:bCs/>
                <w:color w:val="000000"/>
                <w:kern w:val="0"/>
                <w:sz w:val="24"/>
                <w:szCs w:val="24"/>
              </w:rPr>
              <w:t>Network protocol</w:t>
            </w:r>
          </w:p>
        </w:tc>
        <w:tc>
          <w:tcPr>
            <w:tcW w:w="2494" w:type="dxa"/>
            <w:tcBorders>
              <w:left w:val="nil"/>
              <w:right w:val="nil"/>
            </w:tcBorders>
            <w:shd w:val="clear" w:color="auto" w:fill="D3DFEE" w:themeFill="accent1" w:themeFillTint="3F"/>
          </w:tcPr>
          <w:p>
            <w:pPr>
              <w:autoSpaceDE w:val="0"/>
              <w:autoSpaceDN w:val="0"/>
              <w:adjustRightInd w:val="0"/>
              <w:jc w:val="left"/>
              <w:rPr>
                <w:rFonts w:ascii="Arial" w:hAnsi="Arial" w:cs="Arial"/>
                <w:color w:val="000000"/>
                <w:kern w:val="0"/>
                <w:sz w:val="24"/>
                <w:szCs w:val="24"/>
              </w:rPr>
            </w:pPr>
            <w:r>
              <w:rPr>
                <w:rFonts w:ascii="Arial" w:hAnsi="Arial" w:cs="Arial"/>
                <w:color w:val="000000"/>
                <w:kern w:val="0"/>
                <w:sz w:val="24"/>
                <w:szCs w:val="24"/>
              </w:rPr>
              <w:t>TCP/IP and UDP</w:t>
            </w:r>
          </w:p>
        </w:tc>
        <w:tc>
          <w:tcPr>
            <w:tcW w:w="2464" w:type="dxa"/>
            <w:tcBorders>
              <w:left w:val="nil"/>
              <w:right w:val="nil"/>
            </w:tcBorders>
            <w:shd w:val="clear" w:color="auto" w:fill="D3DFEE" w:themeFill="accent1" w:themeFillTint="3F"/>
          </w:tcPr>
          <w:p>
            <w:pPr>
              <w:autoSpaceDE w:val="0"/>
              <w:autoSpaceDN w:val="0"/>
              <w:adjustRightInd w:val="0"/>
              <w:jc w:val="left"/>
              <w:rPr>
                <w:rFonts w:ascii="Arial" w:hAnsi="Arial" w:cs="Arial"/>
                <w:color w:val="000000"/>
                <w:kern w:val="0"/>
                <w:sz w:val="24"/>
                <w:szCs w:val="24"/>
              </w:rPr>
            </w:pPr>
          </w:p>
        </w:tc>
        <w:tc>
          <w:tcPr>
            <w:tcW w:w="2180" w:type="dxa"/>
            <w:tcBorders>
              <w:left w:val="nil"/>
            </w:tcBorders>
            <w:shd w:val="clear" w:color="auto" w:fill="D3DFEE" w:themeFill="accent1" w:themeFillTint="3F"/>
          </w:tcPr>
          <w:p>
            <w:pPr>
              <w:autoSpaceDE w:val="0"/>
              <w:autoSpaceDN w:val="0"/>
              <w:adjustRightInd w:val="0"/>
              <w:jc w:val="left"/>
              <w:rPr>
                <w:rFonts w:ascii="Arial" w:hAnsi="Arial" w:cs="Arial"/>
                <w:color w:val="000000"/>
                <w:kern w:val="0"/>
                <w:sz w:val="24"/>
                <w:szCs w:val="24"/>
              </w:rPr>
            </w:pPr>
          </w:p>
        </w:tc>
      </w:tr>
    </w:tbl>
    <w:p>
      <w:pPr>
        <w:autoSpaceDE w:val="0"/>
        <w:autoSpaceDN w:val="0"/>
        <w:adjustRightInd w:val="0"/>
        <w:jc w:val="left"/>
        <w:rPr>
          <w:rFonts w:ascii="Arial" w:hAnsi="Arial" w:cs="Arial"/>
          <w:color w:val="000000"/>
          <w:kern w:val="0"/>
          <w:sz w:val="24"/>
          <w:szCs w:val="24"/>
        </w:rPr>
      </w:pPr>
    </w:p>
    <w:p>
      <w:pPr>
        <w:autoSpaceDE w:val="0"/>
        <w:autoSpaceDN w:val="0"/>
        <w:adjustRightInd w:val="0"/>
        <w:jc w:val="left"/>
        <w:rPr>
          <w:rFonts w:ascii="Arial" w:hAnsi="Arial" w:cs="Arial"/>
          <w:color w:val="000000"/>
          <w:kern w:val="0"/>
          <w:sz w:val="24"/>
          <w:szCs w:val="24"/>
        </w:rPr>
      </w:pPr>
    </w:p>
    <w:p>
      <w:pPr>
        <w:autoSpaceDE w:val="0"/>
        <w:autoSpaceDN w:val="0"/>
        <w:adjustRightInd w:val="0"/>
        <w:spacing w:after="83" w:line="371" w:lineRule="atLeast"/>
        <w:ind w:firstLine="420"/>
        <w:rPr>
          <w:rFonts w:ascii="Arial" w:hAnsi="Arial" w:cs="Arial"/>
          <w:kern w:val="0"/>
          <w:sz w:val="23"/>
          <w:szCs w:val="23"/>
        </w:rPr>
      </w:pPr>
      <w:r>
        <w:rPr>
          <w:rFonts w:ascii="Arial" w:hAnsi="Arial" w:cs="Arial"/>
          <w:kern w:val="0"/>
          <w:sz w:val="23"/>
          <w:szCs w:val="23"/>
        </w:rPr>
        <w:t>服务器角色：</w:t>
      </w:r>
    </w:p>
    <w:p>
      <w:pPr>
        <w:numPr>
          <w:ilvl w:val="0"/>
          <w:numId w:val="68"/>
        </w:numPr>
        <w:autoSpaceDE w:val="0"/>
        <w:autoSpaceDN w:val="0"/>
        <w:adjustRightInd w:val="0"/>
        <w:jc w:val="left"/>
        <w:rPr>
          <w:rFonts w:ascii="Arial" w:hAnsi="Arial" w:cs="Arial"/>
          <w:kern w:val="0"/>
          <w:sz w:val="23"/>
          <w:szCs w:val="23"/>
        </w:rPr>
      </w:pPr>
      <w:r>
        <w:rPr>
          <w:rFonts w:ascii="Arial" w:hAnsi="Arial" w:cs="Arial"/>
          <w:kern w:val="0"/>
          <w:sz w:val="23"/>
          <w:szCs w:val="23"/>
        </w:rPr>
        <w:t>数据库(</w:t>
      </w:r>
      <w:r>
        <w:rPr>
          <w:rFonts w:hint="eastAsia" w:ascii="Arial" w:hAnsi="Arial" w:cs="Arial"/>
          <w:kern w:val="0"/>
          <w:sz w:val="23"/>
          <w:szCs w:val="23"/>
        </w:rPr>
        <w:t>Mysql</w:t>
      </w:r>
      <w:r>
        <w:rPr>
          <w:rFonts w:ascii="Arial" w:hAnsi="Arial" w:cs="Arial"/>
          <w:kern w:val="0"/>
          <w:sz w:val="23"/>
          <w:szCs w:val="23"/>
        </w:rPr>
        <w:t xml:space="preserve">, Oracle </w:t>
      </w:r>
      <w:r>
        <w:rPr>
          <w:rFonts w:hint="eastAsia" w:ascii="Arial" w:hAnsi="Arial" w:cs="Arial"/>
          <w:kern w:val="0"/>
          <w:sz w:val="23"/>
          <w:szCs w:val="23"/>
        </w:rPr>
        <w:t xml:space="preserve">或 </w:t>
      </w:r>
      <w:r>
        <w:rPr>
          <w:rFonts w:ascii="Arial" w:hAnsi="Arial" w:cs="Arial"/>
          <w:kern w:val="0"/>
          <w:sz w:val="23"/>
          <w:szCs w:val="23"/>
        </w:rPr>
        <w:t xml:space="preserve">MS SQL) </w:t>
      </w:r>
    </w:p>
    <w:p>
      <w:pPr>
        <w:numPr>
          <w:ilvl w:val="0"/>
          <w:numId w:val="68"/>
        </w:numPr>
        <w:autoSpaceDE w:val="0"/>
        <w:autoSpaceDN w:val="0"/>
        <w:adjustRightInd w:val="0"/>
        <w:jc w:val="left"/>
        <w:rPr>
          <w:rFonts w:ascii="Arial" w:hAnsi="Arial" w:cs="Arial"/>
          <w:kern w:val="0"/>
          <w:sz w:val="23"/>
          <w:szCs w:val="23"/>
        </w:rPr>
      </w:pPr>
      <w:r>
        <w:rPr>
          <w:rFonts w:ascii="Arial" w:hAnsi="Arial" w:cs="Arial"/>
          <w:kern w:val="0"/>
          <w:sz w:val="23"/>
          <w:szCs w:val="23"/>
        </w:rPr>
        <w:t xml:space="preserve">AppServer </w:t>
      </w:r>
    </w:p>
    <w:p>
      <w:pPr>
        <w:numPr>
          <w:ilvl w:val="0"/>
          <w:numId w:val="68"/>
        </w:numPr>
        <w:autoSpaceDE w:val="0"/>
        <w:autoSpaceDN w:val="0"/>
        <w:adjustRightInd w:val="0"/>
        <w:jc w:val="left"/>
        <w:rPr>
          <w:rFonts w:ascii="Arial" w:hAnsi="Arial" w:cs="Arial"/>
          <w:kern w:val="0"/>
          <w:sz w:val="23"/>
          <w:szCs w:val="23"/>
        </w:rPr>
      </w:pPr>
      <w:r>
        <w:rPr>
          <w:rFonts w:ascii="Arial" w:hAnsi="Arial" w:cs="Arial"/>
          <w:kern w:val="0"/>
          <w:sz w:val="23"/>
          <w:szCs w:val="23"/>
        </w:rPr>
        <w:t>文件服务器（仅API</w:t>
      </w:r>
      <w:r>
        <w:rPr>
          <w:rFonts w:hint="eastAsia" w:ascii="Arial" w:hAnsi="Arial" w:cs="Arial"/>
          <w:kern w:val="0"/>
          <w:sz w:val="23"/>
          <w:szCs w:val="23"/>
        </w:rPr>
        <w:t>oT</w:t>
      </w:r>
      <w:r>
        <w:rPr>
          <w:rFonts w:ascii="Arial" w:hAnsi="Arial" w:cs="Arial"/>
          <w:kern w:val="0"/>
          <w:sz w:val="23"/>
          <w:szCs w:val="23"/>
        </w:rPr>
        <w:t>软件到客户端）</w:t>
      </w:r>
    </w:p>
    <w:p>
      <w:pPr>
        <w:numPr>
          <w:ilvl w:val="0"/>
          <w:numId w:val="68"/>
        </w:numPr>
        <w:autoSpaceDE w:val="0"/>
        <w:autoSpaceDN w:val="0"/>
        <w:adjustRightInd w:val="0"/>
        <w:jc w:val="left"/>
        <w:rPr>
          <w:rFonts w:ascii="Arial" w:hAnsi="Arial" w:cs="Arial"/>
          <w:kern w:val="0"/>
          <w:sz w:val="23"/>
          <w:szCs w:val="23"/>
        </w:rPr>
      </w:pPr>
      <w:r>
        <w:rPr>
          <w:rFonts w:ascii="Arial" w:hAnsi="Arial" w:cs="Arial"/>
          <w:kern w:val="0"/>
          <w:sz w:val="23"/>
          <w:szCs w:val="23"/>
        </w:rPr>
        <w:t>Web服务器. API</w:t>
      </w:r>
      <w:r>
        <w:rPr>
          <w:rFonts w:hint="eastAsia" w:ascii="Arial" w:hAnsi="Arial" w:cs="Arial"/>
          <w:kern w:val="0"/>
          <w:sz w:val="23"/>
          <w:szCs w:val="23"/>
        </w:rPr>
        <w:t>oT</w:t>
      </w:r>
      <w:r>
        <w:rPr>
          <w:rFonts w:ascii="Arial" w:hAnsi="Arial" w:cs="Arial"/>
          <w:kern w:val="0"/>
          <w:sz w:val="23"/>
          <w:szCs w:val="23"/>
        </w:rPr>
        <w:t xml:space="preserve"> </w:t>
      </w:r>
      <w:r>
        <w:rPr>
          <w:rFonts w:hint="eastAsia" w:ascii="Arial" w:hAnsi="Arial" w:cs="Arial"/>
          <w:kern w:val="0"/>
          <w:sz w:val="23"/>
          <w:szCs w:val="23"/>
        </w:rPr>
        <w:t>移动端</w:t>
      </w:r>
      <w:r>
        <w:rPr>
          <w:rFonts w:ascii="Arial" w:hAnsi="Arial" w:cs="Arial"/>
          <w:kern w:val="0"/>
          <w:sz w:val="23"/>
          <w:szCs w:val="23"/>
        </w:rPr>
        <w:t xml:space="preserve">. </w:t>
      </w:r>
    </w:p>
    <w:p>
      <w:pPr>
        <w:autoSpaceDE w:val="0"/>
        <w:autoSpaceDN w:val="0"/>
        <w:adjustRightInd w:val="0"/>
        <w:jc w:val="left"/>
        <w:rPr>
          <w:rFonts w:ascii="Arial" w:hAnsi="Arial" w:cs="Arial"/>
          <w:kern w:val="0"/>
          <w:sz w:val="23"/>
          <w:szCs w:val="23"/>
        </w:rPr>
      </w:pPr>
    </w:p>
    <w:p>
      <w:pPr>
        <w:autoSpaceDE w:val="0"/>
        <w:autoSpaceDN w:val="0"/>
        <w:adjustRightInd w:val="0"/>
        <w:spacing w:line="288" w:lineRule="atLeast"/>
        <w:ind w:firstLine="420"/>
        <w:rPr>
          <w:rFonts w:ascii="Arial" w:hAnsi="Arial" w:cs="Arial"/>
          <w:kern w:val="0"/>
          <w:sz w:val="23"/>
          <w:szCs w:val="23"/>
        </w:rPr>
      </w:pPr>
      <w:r>
        <w:rPr>
          <w:rFonts w:ascii="Arial" w:hAnsi="Arial" w:cs="Arial"/>
          <w:kern w:val="0"/>
          <w:sz w:val="23"/>
          <w:szCs w:val="23"/>
        </w:rPr>
        <w:t>这些功能角色可以放在一个或多个服务器上。后面的表格基于一个单一服务器的以下功能角色：数据库，应用服务器，文件服务器和Web服务器。</w:t>
      </w:r>
    </w:p>
    <w:p>
      <w:pPr>
        <w:autoSpaceDE w:val="0"/>
        <w:autoSpaceDN w:val="0"/>
        <w:adjustRightInd w:val="0"/>
        <w:spacing w:line="288" w:lineRule="atLeast"/>
        <w:rPr>
          <w:rFonts w:ascii="Arial" w:hAnsi="Arial" w:cs="Arial"/>
          <w:kern w:val="0"/>
          <w:sz w:val="23"/>
          <w:szCs w:val="23"/>
        </w:rPr>
      </w:pPr>
    </w:p>
    <w:tbl>
      <w:tblPr>
        <w:tblStyle w:val="124"/>
        <w:tblW w:w="9962" w:type="dxa"/>
        <w:tblInd w:w="-284"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
      <w:tblGrid>
        <w:gridCol w:w="1689"/>
        <w:gridCol w:w="1648"/>
        <w:gridCol w:w="1650"/>
        <w:gridCol w:w="1659"/>
        <w:gridCol w:w="1659"/>
        <w:gridCol w:w="1657"/>
      </w:tblGrid>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1689" w:type="dxa"/>
            <w:tcBorders>
              <w:top w:val="nil"/>
              <w:left w:val="nil"/>
              <w:bottom w:val="nil"/>
              <w:right w:val="nil"/>
              <w:insideV w:val="nil"/>
            </w:tcBorders>
            <w:shd w:val="clear" w:color="auto" w:fill="4F81BD" w:themeFill="accent1"/>
          </w:tcPr>
          <w:p>
            <w:pPr>
              <w:autoSpaceDE w:val="0"/>
              <w:autoSpaceDN w:val="0"/>
              <w:adjustRightInd w:val="0"/>
              <w:spacing w:before="0" w:after="0" w:line="288" w:lineRule="atLeast"/>
              <w:rPr>
                <w:rFonts w:ascii="Arial" w:hAnsi="Arial" w:cs="Arial"/>
                <w:b/>
                <w:bCs/>
                <w:color w:val="FFFFFF" w:themeColor="background1"/>
                <w:kern w:val="0"/>
                <w:sz w:val="23"/>
                <w:szCs w:val="23"/>
                <w14:textFill>
                  <w14:solidFill>
                    <w14:schemeClr w14:val="bg1"/>
                  </w14:solidFill>
                </w14:textFill>
              </w:rPr>
            </w:pPr>
            <w:r>
              <w:rPr>
                <w:rFonts w:ascii="Arial" w:hAnsi="Arial" w:cs="Arial"/>
                <w:b/>
                <w:bCs/>
                <w:color w:val="FFFFFF" w:themeColor="background1"/>
                <w:kern w:val="0"/>
                <w:sz w:val="23"/>
                <w:szCs w:val="23"/>
                <w14:textFill>
                  <w14:solidFill>
                    <w14:schemeClr w14:val="bg1"/>
                  </w14:solidFill>
                </w14:textFill>
              </w:rPr>
              <w:t>并发用户数量</w:t>
            </w:r>
          </w:p>
        </w:tc>
        <w:tc>
          <w:tcPr>
            <w:tcW w:w="1648" w:type="dxa"/>
            <w:tcBorders>
              <w:top w:val="nil"/>
              <w:bottom w:val="nil"/>
              <w:right w:val="nil"/>
              <w:insideV w:val="nil"/>
            </w:tcBorders>
            <w:shd w:val="clear" w:color="auto" w:fill="4F81BD" w:themeFill="accent1"/>
          </w:tcPr>
          <w:p>
            <w:pPr>
              <w:autoSpaceDE w:val="0"/>
              <w:autoSpaceDN w:val="0"/>
              <w:adjustRightInd w:val="0"/>
              <w:spacing w:before="0" w:after="0" w:line="288" w:lineRule="atLeast"/>
              <w:rPr>
                <w:rFonts w:ascii="Arial" w:hAnsi="Arial" w:cs="Arial"/>
                <w:b/>
                <w:bCs/>
                <w:color w:val="FFFFFF" w:themeColor="background1"/>
                <w:kern w:val="0"/>
                <w:sz w:val="23"/>
                <w:szCs w:val="23"/>
                <w14:textFill>
                  <w14:solidFill>
                    <w14:schemeClr w14:val="bg1"/>
                  </w14:solidFill>
                </w14:textFill>
              </w:rPr>
            </w:pPr>
            <w:r>
              <w:rPr>
                <w:rFonts w:ascii="Arial" w:hAnsi="Arial" w:cs="Arial"/>
                <w:b/>
                <w:bCs/>
                <w:color w:val="FFFFFF" w:themeColor="background1"/>
                <w:kern w:val="0"/>
                <w:sz w:val="23"/>
                <w:szCs w:val="23"/>
                <w14:textFill>
                  <w14:solidFill>
                    <w14:schemeClr w14:val="bg1"/>
                  </w14:solidFill>
                </w14:textFill>
              </w:rPr>
              <w:t>3-5用户</w:t>
            </w:r>
          </w:p>
        </w:tc>
        <w:tc>
          <w:tcPr>
            <w:tcW w:w="1650" w:type="dxa"/>
            <w:tcBorders>
              <w:top w:val="nil"/>
              <w:bottom w:val="nil"/>
              <w:right w:val="nil"/>
              <w:insideV w:val="nil"/>
            </w:tcBorders>
            <w:shd w:val="clear" w:color="auto" w:fill="4F81BD" w:themeFill="accent1"/>
          </w:tcPr>
          <w:p>
            <w:pPr>
              <w:autoSpaceDE w:val="0"/>
              <w:autoSpaceDN w:val="0"/>
              <w:adjustRightInd w:val="0"/>
              <w:spacing w:before="0" w:after="0" w:line="288" w:lineRule="atLeast"/>
              <w:rPr>
                <w:rFonts w:ascii="Arial" w:hAnsi="Arial" w:cs="Arial"/>
                <w:b/>
                <w:bCs/>
                <w:color w:val="FFFFFF" w:themeColor="background1"/>
                <w:kern w:val="0"/>
                <w:sz w:val="23"/>
                <w:szCs w:val="23"/>
                <w14:textFill>
                  <w14:solidFill>
                    <w14:schemeClr w14:val="bg1"/>
                  </w14:solidFill>
                </w14:textFill>
              </w:rPr>
            </w:pPr>
            <w:r>
              <w:rPr>
                <w:rFonts w:ascii="Arial" w:hAnsi="Arial" w:cs="Arial"/>
                <w:b/>
                <w:bCs/>
                <w:color w:val="FFFFFF" w:themeColor="background1"/>
                <w:kern w:val="0"/>
                <w:sz w:val="23"/>
                <w:szCs w:val="23"/>
                <w14:textFill>
                  <w14:solidFill>
                    <w14:schemeClr w14:val="bg1"/>
                  </w14:solidFill>
                </w14:textFill>
              </w:rPr>
              <w:t>6-14用户</w:t>
            </w:r>
          </w:p>
        </w:tc>
        <w:tc>
          <w:tcPr>
            <w:tcW w:w="1659" w:type="dxa"/>
            <w:tcBorders>
              <w:top w:val="nil"/>
              <w:bottom w:val="nil"/>
              <w:right w:val="nil"/>
              <w:insideV w:val="nil"/>
            </w:tcBorders>
            <w:shd w:val="clear" w:color="auto" w:fill="4F81BD" w:themeFill="accent1"/>
          </w:tcPr>
          <w:p>
            <w:pPr>
              <w:autoSpaceDE w:val="0"/>
              <w:autoSpaceDN w:val="0"/>
              <w:adjustRightInd w:val="0"/>
              <w:spacing w:before="0" w:after="0" w:line="288" w:lineRule="atLeast"/>
              <w:rPr>
                <w:rFonts w:ascii="Arial" w:hAnsi="Arial" w:cs="Arial"/>
                <w:b/>
                <w:bCs/>
                <w:color w:val="FFFFFF" w:themeColor="background1"/>
                <w:kern w:val="0"/>
                <w:sz w:val="23"/>
                <w:szCs w:val="23"/>
                <w14:textFill>
                  <w14:solidFill>
                    <w14:schemeClr w14:val="bg1"/>
                  </w14:solidFill>
                </w14:textFill>
              </w:rPr>
            </w:pPr>
            <w:r>
              <w:rPr>
                <w:rFonts w:ascii="Arial" w:hAnsi="Arial" w:cs="Arial"/>
                <w:b/>
                <w:bCs/>
                <w:color w:val="FFFFFF" w:themeColor="background1"/>
                <w:kern w:val="0"/>
                <w:sz w:val="23"/>
                <w:szCs w:val="23"/>
                <w14:textFill>
                  <w14:solidFill>
                    <w14:schemeClr w14:val="bg1"/>
                  </w14:solidFill>
                </w14:textFill>
              </w:rPr>
              <w:t>15-35用户</w:t>
            </w:r>
          </w:p>
        </w:tc>
        <w:tc>
          <w:tcPr>
            <w:tcW w:w="1659" w:type="dxa"/>
            <w:tcBorders>
              <w:top w:val="nil"/>
              <w:bottom w:val="nil"/>
              <w:right w:val="nil"/>
              <w:insideV w:val="nil"/>
            </w:tcBorders>
            <w:shd w:val="clear" w:color="auto" w:fill="4F81BD" w:themeFill="accent1"/>
          </w:tcPr>
          <w:p>
            <w:pPr>
              <w:autoSpaceDE w:val="0"/>
              <w:autoSpaceDN w:val="0"/>
              <w:adjustRightInd w:val="0"/>
              <w:spacing w:before="0" w:after="0" w:line="288" w:lineRule="atLeast"/>
              <w:rPr>
                <w:rFonts w:ascii="Arial" w:hAnsi="Arial" w:cs="Arial"/>
                <w:b/>
                <w:bCs/>
                <w:color w:val="FFFFFF" w:themeColor="background1"/>
                <w:kern w:val="0"/>
                <w:sz w:val="23"/>
                <w:szCs w:val="23"/>
                <w14:textFill>
                  <w14:solidFill>
                    <w14:schemeClr w14:val="bg1"/>
                  </w14:solidFill>
                </w14:textFill>
              </w:rPr>
            </w:pPr>
            <w:r>
              <w:rPr>
                <w:rFonts w:ascii="Arial" w:hAnsi="Arial" w:cs="Arial"/>
                <w:b/>
                <w:bCs/>
                <w:color w:val="FFFFFF" w:themeColor="background1"/>
                <w:kern w:val="0"/>
                <w:sz w:val="23"/>
                <w:szCs w:val="23"/>
                <w14:textFill>
                  <w14:solidFill>
                    <w14:schemeClr w14:val="bg1"/>
                  </w14:solidFill>
                </w14:textFill>
              </w:rPr>
              <w:t>36-99用户</w:t>
            </w:r>
          </w:p>
        </w:tc>
        <w:tc>
          <w:tcPr>
            <w:tcW w:w="1657" w:type="dxa"/>
            <w:tcBorders>
              <w:top w:val="nil"/>
              <w:bottom w:val="nil"/>
              <w:right w:val="nil"/>
              <w:insideV w:val="nil"/>
            </w:tcBorders>
            <w:shd w:val="clear" w:color="auto" w:fill="4F81BD" w:themeFill="accent1"/>
          </w:tcPr>
          <w:p>
            <w:pPr>
              <w:autoSpaceDE w:val="0"/>
              <w:autoSpaceDN w:val="0"/>
              <w:adjustRightInd w:val="0"/>
              <w:spacing w:before="0" w:after="0" w:line="288" w:lineRule="atLeast"/>
              <w:rPr>
                <w:rFonts w:ascii="Arial" w:hAnsi="Arial" w:cs="Arial"/>
                <w:b/>
                <w:bCs/>
                <w:color w:val="FFFFFF" w:themeColor="background1"/>
                <w:kern w:val="0"/>
                <w:sz w:val="23"/>
                <w:szCs w:val="23"/>
                <w14:textFill>
                  <w14:solidFill>
                    <w14:schemeClr w14:val="bg1"/>
                  </w14:solidFill>
                </w14:textFill>
              </w:rPr>
            </w:pPr>
            <w:r>
              <w:rPr>
                <w:rFonts w:ascii="Arial" w:hAnsi="Arial" w:cs="Arial"/>
                <w:b/>
                <w:bCs/>
                <w:color w:val="FFFFFF" w:themeColor="background1"/>
                <w:kern w:val="0"/>
                <w:sz w:val="23"/>
                <w:szCs w:val="23"/>
                <w14:textFill>
                  <w14:solidFill>
                    <w14:schemeClr w14:val="bg1"/>
                  </w14:solidFill>
                </w14:textFill>
              </w:rPr>
              <w:t>99+以上用户</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1689" w:type="dxa"/>
            <w:tcBorders>
              <w:right w:val="nil"/>
            </w:tcBorders>
            <w:shd w:val="clear" w:color="auto" w:fill="D3DFEE" w:themeFill="accent1" w:themeFillTint="3F"/>
          </w:tcPr>
          <w:p>
            <w:pPr>
              <w:autoSpaceDE w:val="0"/>
              <w:autoSpaceDN w:val="0"/>
              <w:adjustRightInd w:val="0"/>
              <w:spacing w:line="288" w:lineRule="atLeast"/>
              <w:rPr>
                <w:rFonts w:ascii="Arial" w:hAnsi="Arial" w:cs="Arial"/>
                <w:b/>
                <w:bCs/>
                <w:kern w:val="0"/>
                <w:sz w:val="23"/>
                <w:szCs w:val="23"/>
              </w:rPr>
            </w:pPr>
            <w:r>
              <w:rPr>
                <w:rFonts w:ascii="Arial" w:hAnsi="Arial" w:cs="Arial"/>
                <w:b/>
                <w:bCs/>
                <w:kern w:val="0"/>
                <w:sz w:val="23"/>
                <w:szCs w:val="23"/>
              </w:rPr>
              <w:t>CPU最小</w:t>
            </w:r>
          </w:p>
        </w:tc>
        <w:tc>
          <w:tcPr>
            <w:tcW w:w="1648"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英特尔双核奔腾处理器</w:t>
            </w:r>
          </w:p>
        </w:tc>
        <w:tc>
          <w:tcPr>
            <w:tcW w:w="1650"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英特尔双核酷睿处理器</w:t>
            </w:r>
          </w:p>
        </w:tc>
        <w:tc>
          <w:tcPr>
            <w:tcW w:w="1659"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英特尔四核至强处理器</w:t>
            </w:r>
          </w:p>
        </w:tc>
        <w:tc>
          <w:tcPr>
            <w:tcW w:w="1659"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英特尔四核至强处理器</w:t>
            </w:r>
          </w:p>
        </w:tc>
        <w:tc>
          <w:tcPr>
            <w:tcW w:w="1657" w:type="dxa"/>
            <w:tcBorders>
              <w:lef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2*英特尔四核至强处理器</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1689" w:type="dxa"/>
            <w:tcBorders>
              <w:right w:val="nil"/>
            </w:tcBorders>
          </w:tcPr>
          <w:p>
            <w:pPr>
              <w:autoSpaceDE w:val="0"/>
              <w:autoSpaceDN w:val="0"/>
              <w:adjustRightInd w:val="0"/>
              <w:spacing w:line="288" w:lineRule="atLeast"/>
              <w:rPr>
                <w:rFonts w:ascii="Arial" w:hAnsi="Arial" w:cs="Arial"/>
                <w:b/>
                <w:bCs/>
                <w:kern w:val="0"/>
                <w:sz w:val="23"/>
                <w:szCs w:val="23"/>
              </w:rPr>
            </w:pPr>
            <w:r>
              <w:rPr>
                <w:rFonts w:ascii="Arial" w:hAnsi="Arial" w:cs="Arial"/>
                <w:b/>
                <w:bCs/>
                <w:kern w:val="0"/>
                <w:sz w:val="23"/>
                <w:szCs w:val="23"/>
              </w:rPr>
              <w:t>CPU推荐</w:t>
            </w:r>
          </w:p>
        </w:tc>
        <w:tc>
          <w:tcPr>
            <w:tcW w:w="1648" w:type="dxa"/>
            <w:tcBorders>
              <w:left w:val="nil"/>
              <w:righ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英特尔双核酷睿处理器</w:t>
            </w:r>
          </w:p>
        </w:tc>
        <w:tc>
          <w:tcPr>
            <w:tcW w:w="1650" w:type="dxa"/>
            <w:tcBorders>
              <w:left w:val="nil"/>
              <w:righ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英特尔四核至强处理器</w:t>
            </w:r>
          </w:p>
        </w:tc>
        <w:tc>
          <w:tcPr>
            <w:tcW w:w="1659" w:type="dxa"/>
            <w:tcBorders>
              <w:left w:val="nil"/>
              <w:righ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英特尔四核至强处理器</w:t>
            </w:r>
          </w:p>
        </w:tc>
        <w:tc>
          <w:tcPr>
            <w:tcW w:w="1659" w:type="dxa"/>
            <w:tcBorders>
              <w:left w:val="nil"/>
              <w:righ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2*英特尔四核至强处理器</w:t>
            </w:r>
          </w:p>
        </w:tc>
        <w:tc>
          <w:tcPr>
            <w:tcW w:w="1657" w:type="dxa"/>
            <w:tcBorders>
              <w:lef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2*英特尔四核至强处理器</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1689" w:type="dxa"/>
            <w:tcBorders>
              <w:right w:val="nil"/>
            </w:tcBorders>
            <w:shd w:val="clear" w:color="auto" w:fill="D3DFEE" w:themeFill="accent1" w:themeFillTint="3F"/>
          </w:tcPr>
          <w:p>
            <w:pPr>
              <w:autoSpaceDE w:val="0"/>
              <w:autoSpaceDN w:val="0"/>
              <w:adjustRightInd w:val="0"/>
              <w:spacing w:line="288" w:lineRule="atLeast"/>
              <w:rPr>
                <w:rFonts w:ascii="Arial" w:hAnsi="Arial" w:cs="Arial"/>
                <w:b/>
                <w:bCs/>
                <w:kern w:val="0"/>
                <w:sz w:val="23"/>
                <w:szCs w:val="23"/>
              </w:rPr>
            </w:pPr>
            <w:r>
              <w:rPr>
                <w:rFonts w:ascii="Arial" w:hAnsi="Arial" w:cs="Arial"/>
                <w:b/>
                <w:bCs/>
                <w:kern w:val="0"/>
                <w:sz w:val="23"/>
                <w:szCs w:val="23"/>
              </w:rPr>
              <w:t>内存</w:t>
            </w:r>
          </w:p>
        </w:tc>
        <w:tc>
          <w:tcPr>
            <w:tcW w:w="1648"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2Gb</w:t>
            </w:r>
          </w:p>
        </w:tc>
        <w:tc>
          <w:tcPr>
            <w:tcW w:w="1650"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4Gb</w:t>
            </w:r>
          </w:p>
        </w:tc>
        <w:tc>
          <w:tcPr>
            <w:tcW w:w="1659"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8Gb</w:t>
            </w:r>
          </w:p>
        </w:tc>
        <w:tc>
          <w:tcPr>
            <w:tcW w:w="1659"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12Gb</w:t>
            </w:r>
          </w:p>
        </w:tc>
        <w:tc>
          <w:tcPr>
            <w:tcW w:w="1657" w:type="dxa"/>
            <w:tcBorders>
              <w:lef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16Gb</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1689" w:type="dxa"/>
            <w:tcBorders>
              <w:right w:val="nil"/>
            </w:tcBorders>
          </w:tcPr>
          <w:p>
            <w:pPr>
              <w:autoSpaceDE w:val="0"/>
              <w:autoSpaceDN w:val="0"/>
              <w:adjustRightInd w:val="0"/>
              <w:spacing w:line="288" w:lineRule="atLeast"/>
              <w:rPr>
                <w:rFonts w:ascii="Arial" w:hAnsi="Arial" w:cs="Arial"/>
                <w:b/>
                <w:bCs/>
                <w:kern w:val="0"/>
                <w:sz w:val="23"/>
                <w:szCs w:val="23"/>
              </w:rPr>
            </w:pPr>
            <w:r>
              <w:rPr>
                <w:rFonts w:hint="eastAsia" w:ascii="Arial" w:hAnsi="Arial" w:cs="Arial"/>
                <w:b/>
                <w:bCs/>
                <w:kern w:val="0"/>
                <w:sz w:val="23"/>
                <w:szCs w:val="23"/>
              </w:rPr>
              <w:t>数据库</w:t>
            </w:r>
            <w:r>
              <w:rPr>
                <w:rFonts w:ascii="Arial" w:hAnsi="Arial" w:cs="Arial"/>
                <w:b/>
                <w:bCs/>
                <w:kern w:val="0"/>
                <w:sz w:val="23"/>
                <w:szCs w:val="23"/>
              </w:rPr>
              <w:t>版本</w:t>
            </w:r>
          </w:p>
        </w:tc>
        <w:tc>
          <w:tcPr>
            <w:tcW w:w="8273" w:type="dxa"/>
            <w:gridSpan w:val="5"/>
            <w:tcBorders>
              <w:lef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企业版</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1689" w:type="dxa"/>
            <w:tcBorders>
              <w:right w:val="nil"/>
            </w:tcBorders>
            <w:shd w:val="clear" w:color="auto" w:fill="D3DFEE" w:themeFill="accent1" w:themeFillTint="3F"/>
          </w:tcPr>
          <w:p>
            <w:pPr>
              <w:autoSpaceDE w:val="0"/>
              <w:autoSpaceDN w:val="0"/>
              <w:adjustRightInd w:val="0"/>
              <w:spacing w:line="288" w:lineRule="atLeast"/>
              <w:rPr>
                <w:rFonts w:ascii="Arial" w:hAnsi="Arial" w:cs="Arial"/>
                <w:b/>
                <w:bCs/>
                <w:kern w:val="0"/>
                <w:sz w:val="23"/>
                <w:szCs w:val="23"/>
              </w:rPr>
            </w:pPr>
            <w:r>
              <w:rPr>
                <w:rFonts w:ascii="Arial" w:hAnsi="Arial" w:cs="Arial"/>
                <w:b/>
                <w:bCs/>
                <w:kern w:val="0"/>
                <w:sz w:val="23"/>
                <w:szCs w:val="23"/>
              </w:rPr>
              <w:t>硬盘数量</w:t>
            </w:r>
          </w:p>
        </w:tc>
        <w:tc>
          <w:tcPr>
            <w:tcW w:w="1648"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1</w:t>
            </w:r>
          </w:p>
        </w:tc>
        <w:tc>
          <w:tcPr>
            <w:tcW w:w="1650"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2</w:t>
            </w:r>
          </w:p>
        </w:tc>
        <w:tc>
          <w:tcPr>
            <w:tcW w:w="1659"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3</w:t>
            </w:r>
          </w:p>
        </w:tc>
        <w:tc>
          <w:tcPr>
            <w:tcW w:w="1659" w:type="dxa"/>
            <w:tcBorders>
              <w:left w:val="nil"/>
              <w:righ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4</w:t>
            </w:r>
          </w:p>
        </w:tc>
        <w:tc>
          <w:tcPr>
            <w:tcW w:w="1657" w:type="dxa"/>
            <w:tcBorders>
              <w:left w:val="nil"/>
            </w:tcBorders>
            <w:shd w:val="clear" w:color="auto" w:fill="D3DFEE" w:themeFill="accent1" w:themeFillTint="3F"/>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5</w:t>
            </w:r>
          </w:p>
        </w:tc>
      </w:tr>
      <w:tr>
        <w:tblPrEx>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Layout w:type="fixed"/>
          <w:tblCellMar>
            <w:top w:w="0" w:type="dxa"/>
            <w:left w:w="108" w:type="dxa"/>
            <w:bottom w:w="0" w:type="dxa"/>
            <w:right w:w="108" w:type="dxa"/>
          </w:tblCellMar>
        </w:tblPrEx>
        <w:tc>
          <w:tcPr>
            <w:tcW w:w="1689" w:type="dxa"/>
            <w:tcBorders>
              <w:right w:val="nil"/>
            </w:tcBorders>
          </w:tcPr>
          <w:p>
            <w:pPr>
              <w:autoSpaceDE w:val="0"/>
              <w:autoSpaceDN w:val="0"/>
              <w:adjustRightInd w:val="0"/>
              <w:spacing w:line="288" w:lineRule="atLeast"/>
              <w:rPr>
                <w:rFonts w:ascii="Arial" w:hAnsi="Arial" w:cs="Arial"/>
                <w:b/>
                <w:bCs/>
                <w:kern w:val="0"/>
                <w:sz w:val="23"/>
                <w:szCs w:val="23"/>
              </w:rPr>
            </w:pPr>
            <w:r>
              <w:rPr>
                <w:rFonts w:ascii="Arial" w:hAnsi="Arial" w:cs="Arial"/>
                <w:b/>
                <w:bCs/>
                <w:kern w:val="0"/>
                <w:sz w:val="23"/>
                <w:szCs w:val="23"/>
              </w:rPr>
              <w:t>网络</w:t>
            </w:r>
          </w:p>
        </w:tc>
        <w:tc>
          <w:tcPr>
            <w:tcW w:w="1648" w:type="dxa"/>
            <w:tcBorders>
              <w:left w:val="nil"/>
              <w:righ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1 Gb网卡</w:t>
            </w:r>
          </w:p>
        </w:tc>
        <w:tc>
          <w:tcPr>
            <w:tcW w:w="1650" w:type="dxa"/>
            <w:tcBorders>
              <w:left w:val="nil"/>
              <w:righ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1 Gb网卡</w:t>
            </w:r>
          </w:p>
        </w:tc>
        <w:tc>
          <w:tcPr>
            <w:tcW w:w="1659" w:type="dxa"/>
            <w:tcBorders>
              <w:left w:val="nil"/>
              <w:righ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1 Gb网卡</w:t>
            </w:r>
          </w:p>
        </w:tc>
        <w:tc>
          <w:tcPr>
            <w:tcW w:w="1659" w:type="dxa"/>
            <w:tcBorders>
              <w:left w:val="nil"/>
              <w:righ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2*1 Gb网卡</w:t>
            </w:r>
          </w:p>
        </w:tc>
        <w:tc>
          <w:tcPr>
            <w:tcW w:w="1657" w:type="dxa"/>
            <w:tcBorders>
              <w:left w:val="nil"/>
            </w:tcBorders>
          </w:tcPr>
          <w:p>
            <w:pPr>
              <w:autoSpaceDE w:val="0"/>
              <w:autoSpaceDN w:val="0"/>
              <w:adjustRightInd w:val="0"/>
              <w:spacing w:line="288" w:lineRule="atLeast"/>
              <w:rPr>
                <w:rFonts w:ascii="Arial" w:hAnsi="Arial" w:cs="Arial"/>
                <w:kern w:val="0"/>
                <w:sz w:val="23"/>
                <w:szCs w:val="23"/>
              </w:rPr>
            </w:pPr>
            <w:r>
              <w:rPr>
                <w:rFonts w:ascii="Arial" w:hAnsi="Arial" w:cs="Arial"/>
                <w:kern w:val="0"/>
                <w:sz w:val="23"/>
                <w:szCs w:val="23"/>
              </w:rPr>
              <w:t>2*1 Gb网卡</w:t>
            </w:r>
          </w:p>
        </w:tc>
      </w:tr>
    </w:tbl>
    <w:p>
      <w:pPr>
        <w:autoSpaceDE w:val="0"/>
        <w:autoSpaceDN w:val="0"/>
        <w:adjustRightInd w:val="0"/>
        <w:spacing w:after="285" w:line="266" w:lineRule="atLeast"/>
        <w:ind w:firstLine="420"/>
        <w:jc w:val="left"/>
        <w:rPr>
          <w:rFonts w:ascii="Arial" w:hAnsi="Arial" w:cs="Arial"/>
          <w:kern w:val="0"/>
          <w:sz w:val="20"/>
          <w:szCs w:val="20"/>
        </w:rPr>
      </w:pPr>
      <w:r>
        <w:rPr>
          <w:rFonts w:ascii="Arial" w:hAnsi="Arial" w:cs="Arial"/>
          <w:kern w:val="0"/>
          <w:sz w:val="20"/>
          <w:szCs w:val="20"/>
        </w:rPr>
        <w:t>内部的内存和处理器要求将会随着API</w:t>
      </w:r>
      <w:r>
        <w:rPr>
          <w:rFonts w:hint="eastAsia" w:ascii="Arial" w:hAnsi="Arial" w:cs="Arial"/>
          <w:kern w:val="0"/>
          <w:sz w:val="20"/>
          <w:szCs w:val="20"/>
        </w:rPr>
        <w:t>oT</w:t>
      </w:r>
      <w:r>
        <w:rPr>
          <w:rFonts w:ascii="Arial" w:hAnsi="Arial" w:cs="Arial"/>
          <w:kern w:val="0"/>
          <w:sz w:val="20"/>
          <w:szCs w:val="20"/>
        </w:rPr>
        <w:t>并发用户数的增加而增加，同时没有其他应用程序在同一服务器上运行。</w:t>
      </w:r>
    </w:p>
    <w:p>
      <w:pPr>
        <w:autoSpaceDE w:val="0"/>
        <w:autoSpaceDN w:val="0"/>
        <w:adjustRightInd w:val="0"/>
        <w:spacing w:after="285" w:line="266" w:lineRule="atLeast"/>
        <w:ind w:firstLine="420"/>
        <w:jc w:val="left"/>
        <w:rPr>
          <w:rFonts w:ascii="Arial" w:hAnsi="Arial" w:cs="Arial"/>
          <w:kern w:val="0"/>
          <w:sz w:val="20"/>
          <w:szCs w:val="20"/>
        </w:rPr>
      </w:pPr>
      <w:r>
        <w:rPr>
          <w:rFonts w:ascii="Arial" w:hAnsi="Arial" w:cs="Arial"/>
          <w:kern w:val="0"/>
          <w:sz w:val="20"/>
          <w:szCs w:val="20"/>
        </w:rPr>
        <w:t>以上推荐基于API</w:t>
      </w:r>
      <w:r>
        <w:rPr>
          <w:rFonts w:hint="eastAsia" w:ascii="Arial" w:hAnsi="Arial" w:cs="Arial"/>
          <w:kern w:val="0"/>
          <w:sz w:val="20"/>
          <w:szCs w:val="20"/>
        </w:rPr>
        <w:t>oT</w:t>
      </w:r>
      <w:r>
        <w:rPr>
          <w:rFonts w:ascii="Arial" w:hAnsi="Arial" w:cs="Arial"/>
          <w:kern w:val="0"/>
          <w:sz w:val="20"/>
          <w:szCs w:val="20"/>
        </w:rPr>
        <w:t>专用服务器。</w:t>
      </w:r>
    </w:p>
    <w:p>
      <w:pPr>
        <w:autoSpaceDE w:val="0"/>
        <w:autoSpaceDN w:val="0"/>
        <w:adjustRightInd w:val="0"/>
        <w:spacing w:line="318" w:lineRule="atLeast"/>
        <w:ind w:firstLine="420"/>
        <w:jc w:val="left"/>
        <w:rPr>
          <w:rFonts w:ascii="Arial" w:hAnsi="Arial" w:cs="Arial"/>
          <w:kern w:val="0"/>
          <w:sz w:val="26"/>
          <w:szCs w:val="26"/>
        </w:rPr>
      </w:pPr>
      <w:r>
        <w:rPr>
          <w:rFonts w:ascii="Arial" w:hAnsi="Arial" w:cs="Arial"/>
          <w:kern w:val="0"/>
          <w:sz w:val="26"/>
          <w:szCs w:val="26"/>
        </w:rPr>
        <w:t>硬盘系统</w:t>
      </w:r>
    </w:p>
    <w:p>
      <w:pPr>
        <w:autoSpaceDE w:val="0"/>
        <w:autoSpaceDN w:val="0"/>
        <w:adjustRightInd w:val="0"/>
        <w:spacing w:after="285" w:line="318" w:lineRule="atLeast"/>
        <w:ind w:firstLine="420"/>
        <w:jc w:val="left"/>
        <w:rPr>
          <w:rFonts w:ascii="Arial" w:hAnsi="Arial" w:cs="Arial"/>
          <w:kern w:val="0"/>
          <w:sz w:val="23"/>
          <w:szCs w:val="23"/>
        </w:rPr>
      </w:pPr>
      <w:r>
        <w:rPr>
          <w:rFonts w:ascii="Arial" w:hAnsi="Arial" w:cs="Arial"/>
          <w:kern w:val="0"/>
          <w:sz w:val="23"/>
          <w:szCs w:val="23"/>
        </w:rPr>
        <w:t>推荐使用带有可选择分离式磁盘的SCSI控制器：</w:t>
      </w:r>
    </w:p>
    <w:p>
      <w:pPr>
        <w:numPr>
          <w:ilvl w:val="0"/>
          <w:numId w:val="69"/>
        </w:numPr>
        <w:autoSpaceDE w:val="0"/>
        <w:autoSpaceDN w:val="0"/>
        <w:adjustRightInd w:val="0"/>
        <w:jc w:val="left"/>
        <w:rPr>
          <w:rFonts w:ascii="Arial" w:hAnsi="Arial" w:cs="Arial"/>
          <w:kern w:val="0"/>
          <w:sz w:val="23"/>
          <w:szCs w:val="23"/>
        </w:rPr>
      </w:pPr>
      <w:r>
        <w:rPr>
          <w:rFonts w:ascii="Arial" w:hAnsi="Arial" w:cs="Arial"/>
          <w:kern w:val="0"/>
          <w:sz w:val="23"/>
          <w:szCs w:val="23"/>
        </w:rPr>
        <w:t>一个操做系统磁盘</w:t>
      </w:r>
    </w:p>
    <w:p>
      <w:pPr>
        <w:numPr>
          <w:ilvl w:val="0"/>
          <w:numId w:val="69"/>
        </w:numPr>
        <w:autoSpaceDE w:val="0"/>
        <w:autoSpaceDN w:val="0"/>
        <w:adjustRightInd w:val="0"/>
        <w:jc w:val="left"/>
        <w:rPr>
          <w:rFonts w:ascii="Arial" w:hAnsi="Arial" w:cs="Arial"/>
          <w:kern w:val="0"/>
          <w:sz w:val="23"/>
          <w:szCs w:val="23"/>
        </w:rPr>
      </w:pPr>
      <w:r>
        <w:rPr>
          <w:rFonts w:ascii="Arial" w:hAnsi="Arial" w:cs="Arial"/>
          <w:kern w:val="0"/>
          <w:sz w:val="23"/>
          <w:szCs w:val="23"/>
        </w:rPr>
        <w:t xml:space="preserve">一个客户访问文件磁盘(Shared for </w:t>
      </w:r>
      <w:r>
        <w:rPr>
          <w:rFonts w:ascii="Arial" w:hAnsi="Arial" w:eastAsia="MS Mincho" w:cs="Arial"/>
          <w:kern w:val="0"/>
          <w:sz w:val="23"/>
          <w:szCs w:val="23"/>
        </w:rPr>
        <w:t>ﬁ</w:t>
      </w:r>
      <w:r>
        <w:rPr>
          <w:rFonts w:ascii="Arial" w:hAnsi="Arial" w:cs="Arial"/>
          <w:kern w:val="0"/>
          <w:sz w:val="23"/>
          <w:szCs w:val="23"/>
        </w:rPr>
        <w:t xml:space="preserve">leserver - optional) </w:t>
      </w:r>
    </w:p>
    <w:p>
      <w:pPr>
        <w:numPr>
          <w:ilvl w:val="0"/>
          <w:numId w:val="69"/>
        </w:numPr>
        <w:autoSpaceDE w:val="0"/>
        <w:autoSpaceDN w:val="0"/>
        <w:adjustRightInd w:val="0"/>
        <w:jc w:val="left"/>
        <w:rPr>
          <w:rFonts w:ascii="Arial" w:hAnsi="Arial" w:cs="Arial"/>
          <w:kern w:val="0"/>
          <w:sz w:val="23"/>
          <w:szCs w:val="23"/>
        </w:rPr>
      </w:pPr>
      <w:r>
        <w:rPr>
          <w:rFonts w:ascii="Arial" w:hAnsi="Arial" w:cs="Arial"/>
          <w:kern w:val="0"/>
          <w:sz w:val="23"/>
          <w:szCs w:val="23"/>
        </w:rPr>
        <w:t>一个数据库磁盘</w:t>
      </w:r>
    </w:p>
    <w:p>
      <w:pPr>
        <w:numPr>
          <w:ilvl w:val="0"/>
          <w:numId w:val="69"/>
        </w:numPr>
        <w:autoSpaceDE w:val="0"/>
        <w:autoSpaceDN w:val="0"/>
        <w:adjustRightInd w:val="0"/>
        <w:jc w:val="left"/>
        <w:rPr>
          <w:rFonts w:ascii="Arial" w:hAnsi="Arial" w:cs="Arial"/>
          <w:kern w:val="0"/>
          <w:sz w:val="23"/>
          <w:szCs w:val="23"/>
        </w:rPr>
      </w:pPr>
      <w:r>
        <w:rPr>
          <w:rFonts w:ascii="Arial" w:hAnsi="Arial" w:cs="Arial"/>
          <w:kern w:val="0"/>
          <w:sz w:val="23"/>
          <w:szCs w:val="23"/>
        </w:rPr>
        <w:t xml:space="preserve">一个前成像文件磁盘(database – optional) </w:t>
      </w:r>
    </w:p>
    <w:p>
      <w:pPr>
        <w:numPr>
          <w:ilvl w:val="0"/>
          <w:numId w:val="69"/>
        </w:numPr>
        <w:autoSpaceDE w:val="0"/>
        <w:autoSpaceDN w:val="0"/>
        <w:adjustRightInd w:val="0"/>
        <w:jc w:val="left"/>
        <w:rPr>
          <w:rFonts w:ascii="Arial" w:hAnsi="Arial" w:cs="Arial"/>
          <w:kern w:val="0"/>
          <w:sz w:val="23"/>
          <w:szCs w:val="23"/>
        </w:rPr>
      </w:pPr>
      <w:r>
        <w:rPr>
          <w:rFonts w:ascii="Arial" w:hAnsi="Arial" w:cs="Arial"/>
          <w:kern w:val="0"/>
          <w:sz w:val="23"/>
          <w:szCs w:val="23"/>
        </w:rPr>
        <w:t xml:space="preserve">一个后成像文件磁盘(database roll forward recovery – optional) </w:t>
      </w:r>
    </w:p>
    <w:p>
      <w:pPr>
        <w:numPr>
          <w:ilvl w:val="0"/>
          <w:numId w:val="69"/>
        </w:numPr>
        <w:autoSpaceDE w:val="0"/>
        <w:autoSpaceDN w:val="0"/>
        <w:adjustRightInd w:val="0"/>
        <w:jc w:val="left"/>
        <w:rPr>
          <w:rFonts w:ascii="Arial" w:hAnsi="Arial" w:cs="Arial"/>
          <w:kern w:val="0"/>
          <w:sz w:val="23"/>
          <w:szCs w:val="23"/>
        </w:rPr>
      </w:pPr>
      <w:r>
        <w:rPr>
          <w:rFonts w:ascii="Arial" w:hAnsi="Arial" w:cs="Arial"/>
          <w:kern w:val="0"/>
          <w:sz w:val="23"/>
          <w:szCs w:val="23"/>
        </w:rPr>
        <w:t xml:space="preserve">一个在线数据库备份磁盘(optional) </w:t>
      </w:r>
    </w:p>
    <w:p>
      <w:pPr>
        <w:autoSpaceDE w:val="0"/>
        <w:autoSpaceDN w:val="0"/>
        <w:adjustRightInd w:val="0"/>
        <w:jc w:val="left"/>
        <w:rPr>
          <w:rFonts w:ascii="Arial" w:hAnsi="Arial" w:cs="Arial"/>
          <w:kern w:val="0"/>
          <w:sz w:val="23"/>
          <w:szCs w:val="23"/>
        </w:rPr>
      </w:pPr>
    </w:p>
    <w:p>
      <w:pPr>
        <w:autoSpaceDE w:val="0"/>
        <w:autoSpaceDN w:val="0"/>
        <w:adjustRightInd w:val="0"/>
        <w:spacing w:after="285" w:line="288" w:lineRule="atLeast"/>
        <w:ind w:firstLine="420"/>
        <w:jc w:val="left"/>
        <w:rPr>
          <w:rFonts w:ascii="Arial" w:hAnsi="Arial" w:cs="Arial"/>
          <w:kern w:val="0"/>
          <w:sz w:val="22"/>
        </w:rPr>
      </w:pPr>
      <w:r>
        <w:rPr>
          <w:rFonts w:ascii="Arial" w:hAnsi="Arial" w:cs="Arial"/>
          <w:kern w:val="0"/>
          <w:sz w:val="22"/>
        </w:rPr>
        <w:t>磁盘每分钟转速至少是一万转，如果可能，选择一万五千转的更佳。如果希望更安全，请使用镜像。避免把数据库文件放在RAID 5磁盘上，因为它们不适合做数据库服务器。</w:t>
      </w:r>
    </w:p>
    <w:p>
      <w:pPr>
        <w:autoSpaceDE w:val="0"/>
        <w:autoSpaceDN w:val="0"/>
        <w:adjustRightInd w:val="0"/>
        <w:spacing w:after="285" w:line="288" w:lineRule="atLeast"/>
        <w:ind w:right="425" w:firstLine="420"/>
        <w:jc w:val="left"/>
        <w:rPr>
          <w:rFonts w:ascii="Arial" w:hAnsi="Arial" w:cs="Arial"/>
          <w:kern w:val="0"/>
          <w:sz w:val="22"/>
        </w:rPr>
      </w:pPr>
      <w:r>
        <w:rPr>
          <w:rFonts w:ascii="Arial" w:hAnsi="Arial" w:cs="Arial"/>
          <w:kern w:val="0"/>
          <w:sz w:val="22"/>
        </w:rPr>
        <w:t>数据库大小取决于API</w:t>
      </w:r>
      <w:r>
        <w:rPr>
          <w:rFonts w:hint="eastAsia" w:ascii="Arial" w:hAnsi="Arial" w:cs="Arial"/>
          <w:kern w:val="0"/>
          <w:sz w:val="22"/>
        </w:rPr>
        <w:t>oT</w:t>
      </w:r>
      <w:r>
        <w:rPr>
          <w:rFonts w:ascii="Arial" w:hAnsi="Arial" w:cs="Arial"/>
          <w:kern w:val="0"/>
          <w:sz w:val="22"/>
        </w:rPr>
        <w:t xml:space="preserve">数据库存储的数据。数据库增长基于每天产生交易的数量。 </w:t>
      </w:r>
    </w:p>
    <w:p>
      <w:pPr>
        <w:autoSpaceDE w:val="0"/>
        <w:autoSpaceDN w:val="0"/>
        <w:adjustRightInd w:val="0"/>
        <w:spacing w:line="288" w:lineRule="atLeast"/>
        <w:ind w:firstLine="420"/>
        <w:jc w:val="left"/>
        <w:rPr>
          <w:rFonts w:ascii="Arial" w:hAnsi="Arial" w:cs="Arial"/>
          <w:kern w:val="0"/>
          <w:sz w:val="23"/>
          <w:szCs w:val="23"/>
        </w:rPr>
      </w:pPr>
      <w:r>
        <w:rPr>
          <w:rFonts w:ascii="Arial" w:hAnsi="Arial" w:cs="Arial"/>
          <w:kern w:val="0"/>
          <w:sz w:val="23"/>
          <w:szCs w:val="23"/>
        </w:rPr>
        <w:t>大小因人而异，但通常大小如下：</w:t>
      </w:r>
    </w:p>
    <w:p>
      <w:pPr>
        <w:numPr>
          <w:ilvl w:val="0"/>
          <w:numId w:val="70"/>
        </w:numPr>
        <w:autoSpaceDE w:val="0"/>
        <w:autoSpaceDN w:val="0"/>
        <w:adjustRightInd w:val="0"/>
        <w:jc w:val="left"/>
        <w:rPr>
          <w:rFonts w:ascii="Arial" w:hAnsi="Arial" w:cs="Arial"/>
          <w:kern w:val="0"/>
          <w:sz w:val="23"/>
          <w:szCs w:val="23"/>
        </w:rPr>
      </w:pPr>
      <w:r>
        <w:rPr>
          <w:rFonts w:ascii="Arial" w:hAnsi="Arial" w:cs="Arial"/>
          <w:kern w:val="0"/>
          <w:sz w:val="23"/>
          <w:szCs w:val="23"/>
        </w:rPr>
        <w:t>对于小的API</w:t>
      </w:r>
      <w:r>
        <w:rPr>
          <w:rFonts w:hint="eastAsia" w:ascii="Arial" w:hAnsi="Arial" w:cs="Arial"/>
          <w:kern w:val="0"/>
          <w:sz w:val="23"/>
          <w:szCs w:val="23"/>
        </w:rPr>
        <w:t>oT</w:t>
      </w:r>
      <w:r>
        <w:rPr>
          <w:rFonts w:ascii="Arial" w:hAnsi="Arial" w:cs="Arial"/>
          <w:kern w:val="0"/>
          <w:sz w:val="23"/>
          <w:szCs w:val="23"/>
        </w:rPr>
        <w:t>数据库，起始200Mb，每年40Mb增长。</w:t>
      </w:r>
    </w:p>
    <w:p>
      <w:pPr>
        <w:numPr>
          <w:ilvl w:val="0"/>
          <w:numId w:val="70"/>
        </w:numPr>
        <w:autoSpaceDE w:val="0"/>
        <w:autoSpaceDN w:val="0"/>
        <w:adjustRightInd w:val="0"/>
        <w:jc w:val="left"/>
        <w:rPr>
          <w:rFonts w:ascii="Arial" w:hAnsi="Arial" w:cs="Arial"/>
          <w:kern w:val="0"/>
          <w:sz w:val="23"/>
          <w:szCs w:val="23"/>
        </w:rPr>
      </w:pPr>
      <w:r>
        <w:rPr>
          <w:rFonts w:ascii="Arial" w:hAnsi="Arial" w:cs="Arial"/>
          <w:kern w:val="0"/>
          <w:sz w:val="23"/>
          <w:szCs w:val="23"/>
        </w:rPr>
        <w:t>对于中型的API</w:t>
      </w:r>
      <w:r>
        <w:rPr>
          <w:rFonts w:hint="eastAsia" w:ascii="Arial" w:hAnsi="Arial" w:cs="Arial"/>
          <w:kern w:val="0"/>
          <w:sz w:val="23"/>
          <w:szCs w:val="23"/>
        </w:rPr>
        <w:t>oT</w:t>
      </w:r>
      <w:r>
        <w:rPr>
          <w:rFonts w:ascii="Arial" w:hAnsi="Arial" w:cs="Arial"/>
          <w:kern w:val="0"/>
          <w:sz w:val="23"/>
          <w:szCs w:val="23"/>
        </w:rPr>
        <w:t>数据库，起始500Mb，每年100Mb增长。</w:t>
      </w:r>
    </w:p>
    <w:p>
      <w:pPr>
        <w:numPr>
          <w:ilvl w:val="0"/>
          <w:numId w:val="70"/>
        </w:numPr>
        <w:autoSpaceDE w:val="0"/>
        <w:autoSpaceDN w:val="0"/>
        <w:adjustRightInd w:val="0"/>
        <w:jc w:val="left"/>
        <w:rPr>
          <w:rFonts w:ascii="Arial" w:hAnsi="Arial" w:cs="Arial"/>
          <w:kern w:val="0"/>
          <w:sz w:val="23"/>
          <w:szCs w:val="23"/>
        </w:rPr>
      </w:pPr>
      <w:r>
        <w:rPr>
          <w:rFonts w:ascii="Arial" w:hAnsi="Arial" w:cs="Arial"/>
          <w:kern w:val="0"/>
          <w:sz w:val="23"/>
          <w:szCs w:val="23"/>
        </w:rPr>
        <w:t>对于大型的API</w:t>
      </w:r>
      <w:r>
        <w:rPr>
          <w:rFonts w:hint="eastAsia" w:ascii="Arial" w:hAnsi="Arial" w:cs="Arial"/>
          <w:kern w:val="0"/>
          <w:sz w:val="23"/>
          <w:szCs w:val="23"/>
        </w:rPr>
        <w:t>oT</w:t>
      </w:r>
      <w:r>
        <w:rPr>
          <w:rFonts w:ascii="Arial" w:hAnsi="Arial" w:cs="Arial"/>
          <w:kern w:val="0"/>
          <w:sz w:val="23"/>
          <w:szCs w:val="23"/>
        </w:rPr>
        <w:t>数据库，起始2Gb，每年500Mb增长。</w:t>
      </w:r>
    </w:p>
    <w:p>
      <w:pPr>
        <w:numPr>
          <w:ilvl w:val="0"/>
          <w:numId w:val="70"/>
        </w:numPr>
        <w:autoSpaceDE w:val="0"/>
        <w:autoSpaceDN w:val="0"/>
        <w:adjustRightInd w:val="0"/>
        <w:jc w:val="left"/>
        <w:rPr>
          <w:rFonts w:ascii="Arial" w:hAnsi="Arial" w:cs="Arial"/>
          <w:kern w:val="0"/>
          <w:sz w:val="23"/>
          <w:szCs w:val="23"/>
        </w:rPr>
      </w:pPr>
      <w:r>
        <w:rPr>
          <w:rFonts w:ascii="Arial" w:hAnsi="Arial" w:cs="Arial"/>
          <w:kern w:val="0"/>
          <w:sz w:val="23"/>
          <w:szCs w:val="23"/>
        </w:rPr>
        <w:t>对于特大型数据库，起始10Gb，每年2Gb增长。</w:t>
      </w:r>
    </w:p>
    <w:p>
      <w:pPr>
        <w:autoSpaceDE w:val="0"/>
        <w:autoSpaceDN w:val="0"/>
        <w:adjustRightInd w:val="0"/>
        <w:jc w:val="left"/>
        <w:rPr>
          <w:rFonts w:ascii="Arial" w:hAnsi="Arial" w:cs="Arial"/>
          <w:kern w:val="0"/>
          <w:sz w:val="23"/>
          <w:szCs w:val="23"/>
        </w:rPr>
      </w:pPr>
    </w:p>
    <w:p>
      <w:pPr>
        <w:autoSpaceDE w:val="0"/>
        <w:autoSpaceDN w:val="0"/>
        <w:adjustRightInd w:val="0"/>
        <w:ind w:firstLine="420"/>
        <w:jc w:val="left"/>
        <w:rPr>
          <w:rFonts w:ascii="Arial" w:hAnsi="Arial" w:cs="Arial"/>
          <w:kern w:val="0"/>
          <w:sz w:val="23"/>
          <w:szCs w:val="23"/>
        </w:rPr>
      </w:pPr>
      <w:r>
        <w:rPr>
          <w:rFonts w:ascii="Arial" w:hAnsi="Arial" w:cs="Arial"/>
          <w:kern w:val="0"/>
          <w:sz w:val="23"/>
          <w:szCs w:val="23"/>
        </w:rPr>
        <w:t xml:space="preserve">备份 </w:t>
      </w:r>
    </w:p>
    <w:p>
      <w:pPr>
        <w:autoSpaceDE w:val="0"/>
        <w:autoSpaceDN w:val="0"/>
        <w:adjustRightInd w:val="0"/>
        <w:spacing w:after="285"/>
        <w:ind w:firstLine="420"/>
        <w:jc w:val="left"/>
        <w:rPr>
          <w:rFonts w:hint="eastAsia" w:ascii="Arial" w:hAnsi="Arial" w:cs="Arial"/>
          <w:color w:val="000000"/>
          <w:kern w:val="0"/>
          <w:sz w:val="24"/>
          <w:szCs w:val="24"/>
        </w:rPr>
      </w:pPr>
      <w:r>
        <w:rPr>
          <w:rFonts w:ascii="Arial" w:hAnsi="Arial" w:cs="Arial"/>
          <w:kern w:val="0"/>
          <w:sz w:val="23"/>
          <w:szCs w:val="23"/>
        </w:rPr>
        <w:t xml:space="preserve">磁带容量必须与数据库服务器的硬盘容量匹配。 </w:t>
      </w:r>
    </w:p>
    <w:p>
      <w:pPr>
        <w:autoSpaceDE w:val="0"/>
        <w:autoSpaceDN w:val="0"/>
        <w:adjustRightInd w:val="0"/>
        <w:ind w:firstLine="420"/>
        <w:jc w:val="left"/>
        <w:rPr>
          <w:rFonts w:ascii="Arial" w:hAnsi="Arial" w:cs="Arial"/>
          <w:kern w:val="0"/>
          <w:sz w:val="23"/>
          <w:szCs w:val="23"/>
        </w:rPr>
      </w:pPr>
      <w:r>
        <w:rPr>
          <w:rFonts w:ascii="Arial" w:hAnsi="Arial" w:cs="Arial"/>
          <w:kern w:val="0"/>
          <w:sz w:val="23"/>
          <w:szCs w:val="23"/>
        </w:rPr>
        <w:t>打印机</w:t>
      </w:r>
    </w:p>
    <w:p>
      <w:pPr>
        <w:autoSpaceDE w:val="0"/>
        <w:autoSpaceDN w:val="0"/>
        <w:adjustRightInd w:val="0"/>
        <w:spacing w:after="285"/>
        <w:ind w:firstLine="420"/>
        <w:jc w:val="left"/>
        <w:rPr>
          <w:rFonts w:ascii="Arial" w:hAnsi="Arial" w:cs="Arial"/>
          <w:kern w:val="0"/>
          <w:sz w:val="23"/>
          <w:szCs w:val="23"/>
        </w:rPr>
      </w:pPr>
      <w:r>
        <w:rPr>
          <w:rFonts w:ascii="Arial" w:hAnsi="Arial" w:cs="Arial"/>
          <w:kern w:val="0"/>
          <w:sz w:val="23"/>
          <w:szCs w:val="23"/>
        </w:rPr>
        <w:t>激光打印机</w:t>
      </w:r>
    </w:p>
    <w:p>
      <w:pPr>
        <w:autoSpaceDE w:val="0"/>
        <w:autoSpaceDN w:val="0"/>
        <w:adjustRightInd w:val="0"/>
        <w:ind w:firstLine="420"/>
        <w:jc w:val="left"/>
        <w:rPr>
          <w:rFonts w:ascii="Arial" w:hAnsi="Arial" w:cs="Arial"/>
          <w:kern w:val="0"/>
          <w:sz w:val="23"/>
          <w:szCs w:val="23"/>
        </w:rPr>
      </w:pPr>
      <w:r>
        <w:rPr>
          <w:rFonts w:ascii="Arial" w:hAnsi="Arial" w:cs="Arial"/>
          <w:kern w:val="0"/>
          <w:sz w:val="23"/>
          <w:szCs w:val="23"/>
        </w:rPr>
        <w:t xml:space="preserve">邮件和互联网访问 </w:t>
      </w:r>
    </w:p>
    <w:p>
      <w:pPr>
        <w:autoSpaceDE w:val="0"/>
        <w:autoSpaceDN w:val="0"/>
        <w:adjustRightInd w:val="0"/>
        <w:jc w:val="left"/>
        <w:rPr>
          <w:rFonts w:ascii="Arial" w:hAnsi="Arial" w:cs="Arial"/>
          <w:kern w:val="0"/>
          <w:sz w:val="23"/>
          <w:szCs w:val="23"/>
        </w:rPr>
      </w:pPr>
    </w:p>
    <w:p>
      <w:pPr>
        <w:widowControl/>
        <w:jc w:val="left"/>
        <w:rPr>
          <w:rFonts w:ascii="Arial" w:hAnsi="Arial" w:cs="Arial"/>
          <w:sz w:val="23"/>
          <w:szCs w:val="23"/>
        </w:rPr>
      </w:pPr>
      <w:r>
        <w:rPr>
          <w:rFonts w:ascii="Arial" w:hAnsi="Arial" w:cs="Arial"/>
          <w:sz w:val="23"/>
          <w:szCs w:val="23"/>
        </w:rPr>
        <w:br w:type="page"/>
      </w:r>
    </w:p>
    <w:bookmarkEnd w:id="359"/>
    <w:bookmarkEnd w:id="360"/>
    <w:p>
      <w:pPr>
        <w:pStyle w:val="2"/>
        <w:spacing w:before="0"/>
        <w:rPr>
          <w:rFonts w:ascii="Arial" w:hAnsi="Arial" w:cs="Arial"/>
          <w:iCs/>
          <w:kern w:val="32"/>
          <w:sz w:val="32"/>
          <w:szCs w:val="20"/>
        </w:rPr>
      </w:pPr>
      <w:bookmarkStart w:id="361" w:name="_Toc528659868"/>
      <w:bookmarkStart w:id="362" w:name="_Toc338434883"/>
      <w:bookmarkStart w:id="363" w:name="_Toc536270586"/>
      <w:r>
        <w:rPr>
          <w:rFonts w:ascii="Arial" w:hAnsi="Arial" w:cs="Arial"/>
          <w:iCs/>
          <w:kern w:val="32"/>
          <w:sz w:val="32"/>
          <w:szCs w:val="20"/>
        </w:rPr>
        <w:t>附件</w:t>
      </w:r>
      <w:r>
        <w:rPr>
          <w:rFonts w:hint="eastAsia" w:ascii="Arial" w:hAnsi="Arial" w:cs="Arial"/>
          <w:iCs/>
          <w:kern w:val="32"/>
          <w:sz w:val="32"/>
          <w:szCs w:val="20"/>
        </w:rPr>
        <w:t>2</w:t>
      </w:r>
      <w:r>
        <w:rPr>
          <w:rFonts w:ascii="Arial" w:hAnsi="Arial" w:cs="Arial"/>
          <w:iCs/>
          <w:kern w:val="32"/>
          <w:sz w:val="32"/>
          <w:szCs w:val="20"/>
        </w:rPr>
        <w:t>—</w:t>
      </w:r>
      <w:r>
        <w:rPr>
          <w:rFonts w:hint="eastAsia" w:ascii="Arial" w:hAnsi="Arial" w:cs="Arial"/>
          <w:iCs/>
          <w:kern w:val="32"/>
          <w:sz w:val="32"/>
          <w:szCs w:val="20"/>
        </w:rPr>
        <w:t>APIoT年度维护</w:t>
      </w:r>
      <w:r>
        <w:rPr>
          <w:rFonts w:ascii="Arial" w:hAnsi="Arial" w:cs="Arial"/>
          <w:iCs/>
          <w:kern w:val="32"/>
          <w:sz w:val="32"/>
          <w:szCs w:val="20"/>
        </w:rPr>
        <w:t>服务说明</w:t>
      </w:r>
      <w:bookmarkEnd w:id="361"/>
      <w:bookmarkEnd w:id="362"/>
      <w:bookmarkEnd w:id="363"/>
    </w:p>
    <w:p>
      <w:pPr>
        <w:widowControl/>
        <w:spacing w:line="360" w:lineRule="auto"/>
        <w:ind w:firstLine="420"/>
        <w:rPr>
          <w:rFonts w:ascii="Arial" w:hAnsi="Arial" w:cs="Arial"/>
          <w:b/>
          <w:kern w:val="0"/>
          <w:sz w:val="28"/>
          <w:szCs w:val="28"/>
        </w:rPr>
      </w:pPr>
      <w:bookmarkStart w:id="364" w:name="_Toc327633207"/>
      <w:bookmarkStart w:id="365" w:name="_Toc327779671"/>
      <w:bookmarkStart w:id="366" w:name="_Toc327615793"/>
      <w:bookmarkStart w:id="367" w:name="_Toc327634088"/>
      <w:bookmarkStart w:id="368" w:name="_Toc327545746"/>
      <w:bookmarkStart w:id="369" w:name="_Toc327616873"/>
      <w:bookmarkStart w:id="370" w:name="_Toc327616225"/>
      <w:r>
        <w:rPr>
          <w:rFonts w:hint="eastAsia" w:ascii="Arial" w:hAnsi="Arial" w:cs="Arial"/>
          <w:b/>
          <w:kern w:val="0"/>
          <w:sz w:val="28"/>
          <w:szCs w:val="28"/>
        </w:rPr>
        <w:t>前言</w:t>
      </w:r>
    </w:p>
    <w:p>
      <w:pPr>
        <w:widowControl/>
        <w:spacing w:line="360" w:lineRule="auto"/>
        <w:ind w:firstLine="420"/>
        <w:rPr>
          <w:rFonts w:ascii="Arial" w:hAnsi="Arial" w:cs="Arial"/>
          <w:bCs/>
          <w:szCs w:val="21"/>
        </w:rPr>
      </w:pPr>
      <w:r>
        <w:rPr>
          <w:rFonts w:hint="eastAsia" w:ascii="Arial" w:hAnsi="Arial" w:cs="Arial"/>
          <w:bCs/>
          <w:szCs w:val="21"/>
        </w:rPr>
        <w:t>该文档详细说明APIoT 提供的年度维护服务内容，具体内容包括软件升级程序，远程维护和诊断，热线电话和邮件支持，客户化软件的支持，访问API 集团技术支持网站等。</w:t>
      </w:r>
    </w:p>
    <w:p>
      <w:pPr>
        <w:widowControl/>
        <w:spacing w:line="360" w:lineRule="auto"/>
        <w:ind w:firstLine="420"/>
        <w:rPr>
          <w:rFonts w:ascii="Arial" w:hAnsi="Arial" w:cs="Arial"/>
          <w:bCs/>
          <w:szCs w:val="21"/>
        </w:rPr>
      </w:pPr>
      <w:r>
        <w:rPr>
          <w:rFonts w:hint="eastAsia" w:ascii="Arial" w:hAnsi="Arial" w:cs="Arial"/>
          <w:bCs/>
          <w:szCs w:val="21"/>
        </w:rPr>
        <w:t>APIoT维护合同确保我们的客户能够在整个APIoT 解决方案生命周期内，从API 获得优秀的支持和维护服务，特别是在客户日常使用系统的过程中，客户能够从快速方便地从获得APIoT 的维护和服务支持。</w:t>
      </w:r>
    </w:p>
    <w:p>
      <w:pPr>
        <w:widowControl/>
        <w:spacing w:line="360" w:lineRule="auto"/>
        <w:ind w:firstLine="420"/>
        <w:rPr>
          <w:rFonts w:ascii="Arial" w:hAnsi="Arial" w:cs="Arial"/>
          <w:bCs/>
          <w:szCs w:val="21"/>
        </w:rPr>
      </w:pPr>
      <w:r>
        <w:rPr>
          <w:rFonts w:hint="eastAsia" w:ascii="Arial" w:hAnsi="Arial" w:cs="Arial"/>
          <w:bCs/>
          <w:szCs w:val="21"/>
        </w:rPr>
        <w:t>APIoT</w:t>
      </w:r>
      <w:r>
        <w:rPr>
          <w:rFonts w:ascii="Arial" w:hAnsi="Arial" w:cs="Arial"/>
          <w:bCs/>
          <w:szCs w:val="21"/>
        </w:rPr>
        <w:t xml:space="preserve"> </w:t>
      </w:r>
      <w:r>
        <w:rPr>
          <w:rFonts w:hint="eastAsia" w:ascii="Arial" w:hAnsi="Arial" w:cs="Arial"/>
          <w:bCs/>
          <w:szCs w:val="21"/>
        </w:rPr>
        <w:t>智能维护系统V8</w:t>
      </w:r>
      <w:r>
        <w:rPr>
          <w:rFonts w:ascii="Arial" w:hAnsi="Arial" w:cs="Arial"/>
          <w:bCs/>
          <w:szCs w:val="21"/>
        </w:rPr>
        <w:t>.0</w:t>
      </w:r>
      <w:r>
        <w:rPr>
          <w:rFonts w:hint="eastAsia" w:ascii="Arial" w:hAnsi="Arial" w:cs="Arial"/>
          <w:bCs/>
          <w:szCs w:val="21"/>
        </w:rPr>
        <w:t>版本是API 集团最新版本的产品，基于当今主流成熟先进的IT 技术构架。</w:t>
      </w:r>
    </w:p>
    <w:p>
      <w:pPr>
        <w:widowControl/>
        <w:spacing w:line="360" w:lineRule="auto"/>
        <w:ind w:firstLine="420"/>
        <w:rPr>
          <w:rFonts w:ascii="Arial" w:hAnsi="Arial" w:cs="Arial"/>
          <w:bCs/>
          <w:szCs w:val="21"/>
        </w:rPr>
      </w:pPr>
      <w:r>
        <w:rPr>
          <w:rFonts w:hint="eastAsia" w:ascii="Arial" w:hAnsi="Arial" w:cs="Arial"/>
          <w:bCs/>
          <w:szCs w:val="21"/>
        </w:rPr>
        <w:t>API 的服务理念是：与客户共同工作，持续支持客户业务发展。</w:t>
      </w:r>
    </w:p>
    <w:p>
      <w:pPr>
        <w:widowControl/>
        <w:spacing w:line="360" w:lineRule="auto"/>
        <w:ind w:firstLine="420"/>
        <w:rPr>
          <w:rFonts w:ascii="Arial" w:hAnsi="Arial" w:cs="Arial"/>
          <w:bCs/>
          <w:szCs w:val="21"/>
        </w:rPr>
      </w:pPr>
      <w:r>
        <w:rPr>
          <w:rFonts w:hint="eastAsia" w:ascii="Arial" w:hAnsi="Arial" w:cs="Arial"/>
          <w:bCs/>
          <w:szCs w:val="21"/>
        </w:rPr>
        <w:t>任何在维护合同范围内的需求（不管是任何版本的APIoT系统，当然我们强烈推荐客户采用最新的系统，最新的系统不仅功能更加丰富多彩而且也会更加稳定可靠），API 集团将提供完善和有效的支持。</w:t>
      </w:r>
    </w:p>
    <w:p>
      <w:pPr>
        <w:widowControl/>
        <w:spacing w:line="360" w:lineRule="auto"/>
        <w:ind w:firstLine="420"/>
        <w:rPr>
          <w:rFonts w:ascii="Arial" w:hAnsi="Arial" w:cs="Arial"/>
          <w:b/>
          <w:kern w:val="0"/>
          <w:sz w:val="28"/>
          <w:szCs w:val="28"/>
        </w:rPr>
      </w:pPr>
      <w:r>
        <w:rPr>
          <w:rFonts w:hint="eastAsia" w:ascii="Arial" w:hAnsi="Arial" w:cs="Arial"/>
          <w:b/>
          <w:kern w:val="0"/>
          <w:sz w:val="28"/>
          <w:szCs w:val="28"/>
        </w:rPr>
        <w:t>1 维护的软件</w:t>
      </w:r>
    </w:p>
    <w:p>
      <w:pPr>
        <w:widowControl/>
        <w:spacing w:line="360" w:lineRule="auto"/>
        <w:ind w:firstLine="420"/>
        <w:rPr>
          <w:rFonts w:ascii="Arial" w:hAnsi="Arial" w:cs="Arial"/>
          <w:bCs/>
          <w:szCs w:val="21"/>
        </w:rPr>
      </w:pPr>
      <w:r>
        <w:rPr>
          <w:rFonts w:hint="eastAsia" w:ascii="Arial" w:hAnsi="Arial" w:cs="Arial"/>
          <w:bCs/>
          <w:szCs w:val="21"/>
        </w:rPr>
        <w:t>用户的APIoT</w:t>
      </w:r>
      <w:r>
        <w:rPr>
          <w:rFonts w:ascii="Arial" w:hAnsi="Arial" w:cs="Arial"/>
          <w:bCs/>
          <w:szCs w:val="21"/>
        </w:rPr>
        <w:t xml:space="preserve"> </w:t>
      </w:r>
      <w:r>
        <w:rPr>
          <w:rFonts w:hint="eastAsia" w:ascii="Arial" w:hAnsi="Arial" w:cs="Arial"/>
          <w:bCs/>
          <w:szCs w:val="21"/>
        </w:rPr>
        <w:t>智能维护系统V8</w:t>
      </w:r>
      <w:r>
        <w:rPr>
          <w:rFonts w:ascii="Arial" w:hAnsi="Arial" w:cs="Arial"/>
          <w:bCs/>
          <w:szCs w:val="21"/>
        </w:rPr>
        <w:t>.0</w:t>
      </w:r>
      <w:r>
        <w:rPr>
          <w:rFonts w:hint="eastAsia" w:ascii="Arial" w:hAnsi="Arial" w:cs="Arial"/>
          <w:bCs/>
          <w:szCs w:val="21"/>
        </w:rPr>
        <w:t>版软件由API 中国售出。该软件的维护服务计费日期为系统上线当日算起的后推一个自然年。当年的维护合同到期，供应商将寄出下一年度的维护合同。</w:t>
      </w:r>
    </w:p>
    <w:p>
      <w:pPr>
        <w:widowControl/>
        <w:spacing w:line="360" w:lineRule="auto"/>
        <w:ind w:firstLine="420"/>
        <w:rPr>
          <w:rFonts w:ascii="Arial" w:hAnsi="Arial" w:cs="Arial"/>
          <w:b/>
          <w:kern w:val="0"/>
          <w:sz w:val="28"/>
          <w:szCs w:val="28"/>
        </w:rPr>
      </w:pPr>
      <w:r>
        <w:rPr>
          <w:rFonts w:hint="eastAsia" w:ascii="Arial" w:hAnsi="Arial" w:cs="Arial"/>
          <w:b/>
          <w:kern w:val="0"/>
          <w:sz w:val="28"/>
          <w:szCs w:val="28"/>
        </w:rPr>
        <w:t>2 维护服务内容</w:t>
      </w:r>
    </w:p>
    <w:p>
      <w:pPr>
        <w:widowControl/>
        <w:spacing w:line="360" w:lineRule="auto"/>
        <w:ind w:firstLine="420"/>
        <w:rPr>
          <w:rFonts w:ascii="Arial" w:hAnsi="Arial" w:cs="Arial"/>
          <w:bCs/>
          <w:szCs w:val="21"/>
        </w:rPr>
      </w:pPr>
      <w:r>
        <w:rPr>
          <w:rFonts w:hint="eastAsia" w:ascii="Arial" w:hAnsi="Arial" w:cs="Arial"/>
          <w:bCs/>
          <w:szCs w:val="21"/>
        </w:rPr>
        <w:t>客户购买APIoT软件维护服务后，将从API 获得如下内容的服务：</w:t>
      </w:r>
    </w:p>
    <w:p>
      <w:pPr>
        <w:widowControl/>
        <w:spacing w:line="360" w:lineRule="auto"/>
        <w:ind w:firstLine="420"/>
        <w:rPr>
          <w:rFonts w:ascii="Arial" w:hAnsi="Arial" w:cs="Arial"/>
          <w:b/>
          <w:kern w:val="0"/>
          <w:sz w:val="24"/>
        </w:rPr>
      </w:pPr>
      <w:r>
        <w:rPr>
          <w:rFonts w:hint="eastAsia" w:ascii="Arial" w:hAnsi="Arial" w:cs="Arial"/>
          <w:b/>
          <w:kern w:val="0"/>
          <w:sz w:val="24"/>
        </w:rPr>
        <w:t>2.1 多语言的支持（中文和英文）</w:t>
      </w:r>
    </w:p>
    <w:p>
      <w:pPr>
        <w:widowControl/>
        <w:spacing w:line="360" w:lineRule="auto"/>
        <w:ind w:firstLine="420"/>
        <w:rPr>
          <w:rFonts w:ascii="Arial" w:hAnsi="Arial" w:cs="Arial"/>
          <w:bCs/>
          <w:szCs w:val="21"/>
        </w:rPr>
      </w:pPr>
      <w:r>
        <w:rPr>
          <w:rFonts w:hint="eastAsia" w:ascii="Arial" w:hAnsi="Arial" w:cs="Arial"/>
          <w:bCs/>
          <w:szCs w:val="21"/>
        </w:rPr>
        <w:t>本地电话和邮件热线：时间，上午 9：00 到下午5：00，周一到周五。</w:t>
      </w:r>
    </w:p>
    <w:p>
      <w:pPr>
        <w:widowControl/>
        <w:spacing w:line="360" w:lineRule="auto"/>
        <w:ind w:firstLine="420"/>
        <w:rPr>
          <w:rFonts w:ascii="Arial" w:hAnsi="Arial" w:cs="Arial"/>
          <w:b/>
          <w:kern w:val="0"/>
          <w:sz w:val="24"/>
        </w:rPr>
      </w:pPr>
      <w:r>
        <w:rPr>
          <w:rFonts w:hint="eastAsia" w:ascii="Arial" w:hAnsi="Arial" w:cs="Arial"/>
          <w:b/>
          <w:kern w:val="0"/>
          <w:sz w:val="24"/>
        </w:rPr>
        <w:t>2.2 24X7 全球热线</w:t>
      </w:r>
    </w:p>
    <w:p>
      <w:pPr>
        <w:widowControl/>
        <w:spacing w:line="360" w:lineRule="auto"/>
        <w:ind w:firstLine="420"/>
        <w:rPr>
          <w:rFonts w:ascii="Arial" w:hAnsi="Arial" w:cs="Arial"/>
          <w:bCs/>
          <w:szCs w:val="21"/>
        </w:rPr>
      </w:pPr>
      <w:r>
        <w:rPr>
          <w:rFonts w:hint="eastAsia" w:ascii="Arial" w:hAnsi="Arial" w:cs="Arial"/>
          <w:bCs/>
          <w:szCs w:val="21"/>
        </w:rPr>
        <w:t>API 集团将提供24 小时的全球热线支持，支持的语种为：英文</w:t>
      </w:r>
    </w:p>
    <w:p>
      <w:pPr>
        <w:widowControl/>
        <w:spacing w:line="360" w:lineRule="auto"/>
        <w:ind w:firstLine="420"/>
        <w:rPr>
          <w:rFonts w:ascii="Arial" w:hAnsi="Arial" w:cs="Arial"/>
          <w:b/>
          <w:kern w:val="0"/>
          <w:sz w:val="24"/>
        </w:rPr>
      </w:pPr>
      <w:r>
        <w:rPr>
          <w:rFonts w:hint="eastAsia" w:ascii="Arial" w:hAnsi="Arial" w:cs="Arial"/>
          <w:b/>
          <w:kern w:val="0"/>
          <w:sz w:val="24"/>
        </w:rPr>
        <w:t>2.3 远程维护</w:t>
      </w:r>
    </w:p>
    <w:p>
      <w:pPr>
        <w:widowControl/>
        <w:spacing w:line="360" w:lineRule="auto"/>
        <w:ind w:firstLine="420"/>
        <w:rPr>
          <w:rFonts w:ascii="Arial" w:hAnsi="Arial" w:cs="Arial"/>
          <w:bCs/>
          <w:szCs w:val="21"/>
        </w:rPr>
      </w:pPr>
      <w:r>
        <w:rPr>
          <w:rFonts w:hint="eastAsia" w:ascii="Arial" w:hAnsi="Arial" w:cs="Arial"/>
          <w:bCs/>
          <w:szCs w:val="21"/>
        </w:rPr>
        <w:t>API 技术支持人员将远程访问安装在客户端的APIoT系统，提供系统结构，系统诊断和故障检修处理等服务。</w:t>
      </w:r>
    </w:p>
    <w:p>
      <w:pPr>
        <w:widowControl/>
        <w:spacing w:line="360" w:lineRule="auto"/>
        <w:ind w:firstLine="420"/>
        <w:rPr>
          <w:rFonts w:ascii="Arial" w:hAnsi="Arial" w:cs="Arial"/>
          <w:b/>
          <w:kern w:val="0"/>
          <w:sz w:val="24"/>
        </w:rPr>
      </w:pPr>
      <w:r>
        <w:rPr>
          <w:rFonts w:hint="eastAsia" w:ascii="Arial" w:hAnsi="Arial" w:cs="Arial"/>
          <w:b/>
          <w:kern w:val="0"/>
          <w:sz w:val="24"/>
        </w:rPr>
        <w:t>2.4 技术诊断，功能的和使用的问题</w:t>
      </w:r>
    </w:p>
    <w:p>
      <w:pPr>
        <w:widowControl/>
        <w:spacing w:line="360" w:lineRule="auto"/>
        <w:ind w:firstLine="420"/>
        <w:rPr>
          <w:rFonts w:ascii="Arial" w:hAnsi="Arial" w:cs="Arial"/>
          <w:bCs/>
          <w:szCs w:val="21"/>
        </w:rPr>
      </w:pPr>
      <w:r>
        <w:rPr>
          <w:rFonts w:hint="eastAsia" w:ascii="Arial" w:hAnsi="Arial" w:cs="Arial"/>
          <w:bCs/>
          <w:szCs w:val="21"/>
        </w:rPr>
        <w:t xml:space="preserve">通过电话或远程访问的分析，发现是问题是由于非软件缺陷因素引起，则API支持队伍将帮助客户定义问题的原因，决定解决方案，采取行动的步骤等（如修改软件，修改流程，用户培训） </w:t>
      </w:r>
    </w:p>
    <w:p>
      <w:pPr>
        <w:widowControl/>
        <w:spacing w:line="360" w:lineRule="auto"/>
        <w:ind w:firstLine="420"/>
        <w:rPr>
          <w:rFonts w:ascii="Arial" w:hAnsi="Arial" w:cs="Arial"/>
          <w:b/>
          <w:kern w:val="0"/>
          <w:sz w:val="24"/>
        </w:rPr>
      </w:pPr>
      <w:r>
        <w:rPr>
          <w:rFonts w:hint="eastAsia" w:ascii="Arial" w:hAnsi="Arial" w:cs="Arial"/>
          <w:b/>
          <w:kern w:val="0"/>
          <w:sz w:val="24"/>
        </w:rPr>
        <w:t>2.5 安全访问API 技术网站</w:t>
      </w:r>
    </w:p>
    <w:p>
      <w:pPr>
        <w:widowControl/>
        <w:spacing w:line="360" w:lineRule="auto"/>
        <w:ind w:firstLine="420"/>
        <w:rPr>
          <w:rFonts w:ascii="Arial" w:hAnsi="Arial" w:cs="Arial"/>
          <w:bCs/>
          <w:szCs w:val="21"/>
        </w:rPr>
      </w:pPr>
      <w:r>
        <w:rPr>
          <w:rFonts w:hint="eastAsia" w:ascii="Arial" w:hAnsi="Arial" w:cs="Arial"/>
          <w:bCs/>
          <w:szCs w:val="21"/>
        </w:rPr>
        <w:t xml:space="preserve">用户可以提交问题至该网站。API 售后服务体系的支持人员将在第一时间给您回复。同时，网站提供软件补丁，技术建议和故障确定信息。此类信息会根据API对全球，各行业用户的建议和出现问题及相应解决方法定期升级的，同时网站也将通知所有API 客户关于API 集团及其APIoT产品各种有用的最新信息。 </w:t>
      </w:r>
    </w:p>
    <w:p>
      <w:pPr>
        <w:widowControl/>
        <w:spacing w:line="360" w:lineRule="auto"/>
        <w:ind w:firstLine="420"/>
        <w:rPr>
          <w:rFonts w:ascii="Arial" w:hAnsi="Arial" w:cs="Arial"/>
          <w:b/>
          <w:kern w:val="0"/>
          <w:sz w:val="24"/>
        </w:rPr>
      </w:pPr>
      <w:r>
        <w:rPr>
          <w:rFonts w:hint="eastAsia" w:ascii="Arial" w:hAnsi="Arial" w:cs="Arial"/>
          <w:b/>
          <w:kern w:val="0"/>
          <w:sz w:val="24"/>
        </w:rPr>
        <w:t>2.6 免费升级</w:t>
      </w:r>
    </w:p>
    <w:p>
      <w:pPr>
        <w:widowControl/>
        <w:spacing w:line="360" w:lineRule="auto"/>
        <w:ind w:firstLine="420"/>
        <w:rPr>
          <w:rFonts w:ascii="Arial" w:hAnsi="Arial" w:cs="Arial"/>
          <w:bCs/>
          <w:szCs w:val="21"/>
        </w:rPr>
      </w:pPr>
      <w:r>
        <w:rPr>
          <w:rFonts w:hint="eastAsia" w:ascii="Arial" w:hAnsi="Arial" w:cs="Arial"/>
          <w:bCs/>
          <w:szCs w:val="21"/>
        </w:rPr>
        <w:t xml:space="preserve">API 研发中心定期提供APIoT的升级程序，功能加强程序，补丁程序和相关的文档。一些大的升级（如增加新的功能模块）通常是半年或一年进行一次，然而一些小的升级（如补丁程序，特殊客户要求程序）下载会根据实际情况快速发布。这些小的升级APIoT会对其进行定期汇总，归类。以方便用户进行统一集中访问和下载。 </w:t>
      </w:r>
    </w:p>
    <w:p>
      <w:pPr>
        <w:widowControl/>
        <w:spacing w:line="360" w:lineRule="auto"/>
        <w:ind w:firstLine="420"/>
        <w:rPr>
          <w:rFonts w:ascii="Arial" w:hAnsi="Arial" w:cs="Arial"/>
          <w:bCs/>
          <w:szCs w:val="21"/>
        </w:rPr>
      </w:pPr>
      <w:r>
        <w:rPr>
          <w:rFonts w:hint="eastAsia" w:ascii="Arial" w:hAnsi="Arial" w:cs="Arial"/>
          <w:bCs/>
          <w:szCs w:val="21"/>
        </w:rPr>
        <w:t xml:space="preserve">当推出任何升级程序时，API 当地顾问将会提醒和推荐当地客户下载或升级相关程序，同时提供相关文档。 </w:t>
      </w:r>
    </w:p>
    <w:p>
      <w:pPr>
        <w:widowControl/>
        <w:spacing w:line="360" w:lineRule="auto"/>
        <w:ind w:firstLine="420"/>
        <w:rPr>
          <w:rFonts w:ascii="Arial" w:hAnsi="Arial" w:cs="Arial"/>
          <w:bCs/>
          <w:szCs w:val="21"/>
        </w:rPr>
      </w:pPr>
      <w:r>
        <w:rPr>
          <w:rFonts w:hint="eastAsia" w:ascii="Arial" w:hAnsi="Arial" w:cs="Arial"/>
          <w:bCs/>
          <w:szCs w:val="21"/>
        </w:rPr>
        <w:t xml:space="preserve">升级工作由客户自愿选择，不强制。API 仍继续支持有维护合同的但不想升级系统的客户。 </w:t>
      </w:r>
    </w:p>
    <w:p>
      <w:pPr>
        <w:widowControl/>
        <w:spacing w:line="360" w:lineRule="auto"/>
        <w:ind w:firstLine="420"/>
        <w:rPr>
          <w:rFonts w:ascii="Arial" w:hAnsi="Arial" w:cs="Arial"/>
          <w:b/>
          <w:kern w:val="0"/>
          <w:sz w:val="24"/>
        </w:rPr>
      </w:pPr>
      <w:r>
        <w:rPr>
          <w:rFonts w:hint="eastAsia" w:ascii="Arial" w:hAnsi="Arial" w:cs="Arial"/>
          <w:b/>
          <w:kern w:val="0"/>
          <w:sz w:val="24"/>
        </w:rPr>
        <w:t>2.7 品质保证</w:t>
      </w:r>
    </w:p>
    <w:p>
      <w:pPr>
        <w:widowControl/>
        <w:spacing w:line="360" w:lineRule="auto"/>
        <w:ind w:firstLine="420"/>
        <w:rPr>
          <w:rFonts w:ascii="Arial" w:hAnsi="Arial" w:cs="Arial"/>
          <w:bCs/>
          <w:szCs w:val="21"/>
        </w:rPr>
      </w:pPr>
      <w:r>
        <w:rPr>
          <w:rFonts w:hint="eastAsia" w:ascii="Arial" w:hAnsi="Arial" w:cs="Arial"/>
          <w:bCs/>
          <w:szCs w:val="21"/>
        </w:rPr>
        <w:t xml:space="preserve">API 将提供免费的软件纠错，缺陷消除等任何由于软件本身质量原因引起的服务和支持。该品质保证也适用于所有 API 对客户进行客户化的程序，包括数据库维护支持。然而，API 不负责由于人为原因引起的系统故障：如不遵守用户手册的操作，输入错误的数据到系统中，由于硬件问题造成的损坏，未经许可的第三方应用软件，无规律的备份或者任何其它环境的因素，由于这些因素引起的错误，将由客户方负责自行解决。如需要API 服务，请参考本文第6 条。 </w:t>
      </w:r>
    </w:p>
    <w:p>
      <w:pPr>
        <w:widowControl/>
        <w:spacing w:line="360" w:lineRule="auto"/>
        <w:ind w:firstLine="420"/>
        <w:rPr>
          <w:rFonts w:ascii="Arial" w:hAnsi="Arial" w:cs="Arial"/>
          <w:b/>
          <w:kern w:val="0"/>
          <w:sz w:val="28"/>
          <w:szCs w:val="28"/>
        </w:rPr>
      </w:pPr>
      <w:r>
        <w:rPr>
          <w:rFonts w:hint="eastAsia" w:ascii="Arial" w:hAnsi="Arial" w:cs="Arial"/>
          <w:b/>
          <w:kern w:val="0"/>
          <w:sz w:val="28"/>
          <w:szCs w:val="28"/>
        </w:rPr>
        <w:t>3 不被提供的服务</w:t>
      </w:r>
    </w:p>
    <w:p>
      <w:pPr>
        <w:widowControl/>
        <w:spacing w:line="360" w:lineRule="auto"/>
        <w:ind w:firstLine="420"/>
        <w:rPr>
          <w:rFonts w:ascii="Arial" w:hAnsi="Arial" w:cs="Arial"/>
          <w:bCs/>
          <w:szCs w:val="21"/>
        </w:rPr>
      </w:pPr>
      <w:r>
        <w:rPr>
          <w:rFonts w:hint="eastAsia" w:ascii="Arial" w:hAnsi="Arial" w:cs="Arial"/>
          <w:bCs/>
          <w:szCs w:val="21"/>
        </w:rPr>
        <w:t xml:space="preserve">以下服务不包含在API 的维护支持合同中，如客户需要，可根据项目具体情况进行有偿服务： </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替换光盘，人工或其它材料 </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额外的用户手册 </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额外的软件使用培训 </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帮助改正客户（由于错误操作或缺少定期备份）的数据库。在这种情况下，API 为了使软件恢复正常运行，对可能造成的数据破坏不负有任何责任。</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由客户提出的其它特殊要求。 </w:t>
      </w:r>
    </w:p>
    <w:p>
      <w:pPr>
        <w:widowControl/>
        <w:spacing w:line="360" w:lineRule="auto"/>
        <w:ind w:firstLine="210"/>
        <w:rPr>
          <w:rFonts w:ascii="Arial" w:hAnsi="Arial" w:cs="Arial"/>
          <w:b/>
          <w:kern w:val="0"/>
          <w:sz w:val="28"/>
          <w:szCs w:val="28"/>
        </w:rPr>
      </w:pPr>
      <w:r>
        <w:rPr>
          <w:rFonts w:hint="eastAsia" w:ascii="Arial" w:hAnsi="Arial" w:cs="Arial"/>
          <w:b/>
          <w:kern w:val="0"/>
          <w:sz w:val="28"/>
          <w:szCs w:val="28"/>
        </w:rPr>
        <w:t>4 访问客户的服务器以进行维护</w:t>
      </w:r>
    </w:p>
    <w:p>
      <w:pPr>
        <w:widowControl/>
        <w:spacing w:line="360" w:lineRule="auto"/>
        <w:ind w:firstLine="420"/>
        <w:rPr>
          <w:rFonts w:ascii="Arial" w:hAnsi="Arial" w:cs="Arial"/>
          <w:bCs/>
          <w:szCs w:val="21"/>
        </w:rPr>
      </w:pPr>
      <w:r>
        <w:rPr>
          <w:rFonts w:hint="eastAsia" w:ascii="Arial" w:hAnsi="Arial" w:cs="Arial"/>
          <w:bCs/>
          <w:szCs w:val="21"/>
        </w:rPr>
        <w:t>客户需要提供某种形式远程访问途径，如VPN 账号，以使API 支持队伍能远程执行他们的支持工作。</w:t>
      </w:r>
    </w:p>
    <w:p>
      <w:pPr>
        <w:widowControl/>
        <w:spacing w:line="360" w:lineRule="auto"/>
        <w:rPr>
          <w:rFonts w:ascii="Arial" w:hAnsi="Arial" w:cs="Arial"/>
          <w:bCs/>
          <w:szCs w:val="21"/>
        </w:rPr>
      </w:pPr>
      <w:r>
        <w:rPr>
          <w:rFonts w:hint="eastAsia" w:ascii="Arial" w:hAnsi="Arial" w:cs="Arial"/>
          <w:bCs/>
          <w:szCs w:val="21"/>
        </w:rPr>
        <w:t>年度维护合同生效期间和更新年度维护合同从系统正式上线之日，当日起开始生效。</w:t>
      </w:r>
    </w:p>
    <w:p>
      <w:pPr>
        <w:widowControl/>
        <w:spacing w:line="360" w:lineRule="auto"/>
        <w:ind w:firstLine="420"/>
        <w:rPr>
          <w:rFonts w:ascii="Arial" w:hAnsi="Arial" w:cs="Arial"/>
          <w:bCs/>
          <w:szCs w:val="21"/>
        </w:rPr>
      </w:pPr>
      <w:r>
        <w:rPr>
          <w:rFonts w:hint="eastAsia" w:ascii="Arial" w:hAnsi="Arial" w:cs="Arial"/>
          <w:bCs/>
          <w:szCs w:val="21"/>
        </w:rPr>
        <w:t xml:space="preserve">在年度维护合同到期时，API 将对客户发出接下一年度维护合同续签的官方提醒，年维护费用为软件许可证费用的10%（许可证费用详见原软件采购合同商务部分），如果付款延误，API 有权利收取当地利率下的延误利息，另外收取维护费用付款前的经过客户方认可的其他任何额外的支持和服务的费用。 </w:t>
      </w:r>
    </w:p>
    <w:p>
      <w:pPr>
        <w:widowControl/>
        <w:spacing w:line="360" w:lineRule="auto"/>
        <w:ind w:firstLine="420"/>
        <w:rPr>
          <w:rFonts w:ascii="Arial" w:hAnsi="Arial" w:cs="Arial"/>
          <w:bCs/>
          <w:szCs w:val="21"/>
        </w:rPr>
      </w:pPr>
      <w:r>
        <w:rPr>
          <w:rFonts w:hint="eastAsia" w:ascii="Arial" w:hAnsi="Arial" w:cs="Arial"/>
          <w:bCs/>
          <w:szCs w:val="21"/>
        </w:rPr>
        <w:t xml:space="preserve">合同双方在有任何违反该合同条款的情况下，有权利以书面通知的方式通知另一方，在任何时候终止该合同。在这种情况下，没有权利要求退还已经履行的服务内容和服务款项。 </w:t>
      </w:r>
    </w:p>
    <w:p>
      <w:pPr>
        <w:widowControl/>
        <w:spacing w:line="360" w:lineRule="auto"/>
        <w:ind w:firstLine="420"/>
        <w:rPr>
          <w:rFonts w:ascii="Arial" w:hAnsi="Arial" w:cs="Arial"/>
          <w:b/>
          <w:kern w:val="0"/>
          <w:sz w:val="28"/>
          <w:szCs w:val="28"/>
        </w:rPr>
      </w:pPr>
      <w:r>
        <w:rPr>
          <w:rFonts w:hint="eastAsia" w:ascii="Arial" w:hAnsi="Arial" w:cs="Arial"/>
          <w:b/>
          <w:kern w:val="0"/>
          <w:sz w:val="28"/>
          <w:szCs w:val="28"/>
        </w:rPr>
        <w:t>5 责任限制</w:t>
      </w:r>
    </w:p>
    <w:p>
      <w:pPr>
        <w:widowControl/>
        <w:spacing w:line="360" w:lineRule="auto"/>
        <w:ind w:firstLine="420"/>
        <w:rPr>
          <w:rFonts w:ascii="Arial" w:hAnsi="Arial" w:cs="Arial"/>
          <w:bCs/>
          <w:szCs w:val="21"/>
        </w:rPr>
      </w:pPr>
      <w:r>
        <w:rPr>
          <w:rFonts w:hint="eastAsia" w:ascii="Arial" w:hAnsi="Arial" w:cs="Arial"/>
          <w:bCs/>
          <w:szCs w:val="21"/>
        </w:rPr>
        <w:t xml:space="preserve">如果发生以下情形中的任何一种，API 有权利不履行任何合同中规定的义务： </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安装 APIoT 系统的硬件在没有API 授权许可的情况下，客户擅自对硬件进行修改。 </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硬件没有在制造厂商的说明下进行正确使用。 </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未经 API 授权的用户访问了APIoT 系统。 </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未经 API 授权的IT 公司访问了APIoT 系统， </w:t>
      </w:r>
    </w:p>
    <w:p>
      <w:pPr>
        <w:widowControl/>
        <w:spacing w:line="360" w:lineRule="auto"/>
        <w:ind w:left="210" w:leftChars="100"/>
        <w:rPr>
          <w:rFonts w:ascii="Arial" w:hAnsi="Arial" w:cs="Arial"/>
          <w:bCs/>
          <w:szCs w:val="21"/>
        </w:rPr>
      </w:pPr>
      <w:r>
        <w:rPr>
          <w:rFonts w:ascii="Arial" w:hAnsi="Arial" w:cs="Arial"/>
          <w:bCs/>
          <w:szCs w:val="21"/>
        </w:rPr>
        <w:t>􀀻</w:t>
      </w:r>
      <w:r>
        <w:rPr>
          <w:rFonts w:hint="eastAsia" w:ascii="Arial" w:hAnsi="Arial" w:cs="Arial"/>
          <w:bCs/>
          <w:szCs w:val="21"/>
        </w:rPr>
        <w:t xml:space="preserve"> 未经 API 授权的接口程序访问了APIoT 系统。 </w:t>
      </w:r>
    </w:p>
    <w:p>
      <w:pPr>
        <w:widowControl/>
        <w:spacing w:line="360" w:lineRule="auto"/>
        <w:ind w:firstLine="210"/>
        <w:rPr>
          <w:rFonts w:ascii="Arial" w:hAnsi="Arial" w:cs="Arial"/>
          <w:bCs/>
          <w:szCs w:val="21"/>
        </w:rPr>
      </w:pPr>
      <w:r>
        <w:rPr>
          <w:rFonts w:hint="eastAsia" w:ascii="Arial" w:hAnsi="Arial" w:cs="Arial"/>
          <w:bCs/>
          <w:szCs w:val="21"/>
        </w:rPr>
        <w:t xml:space="preserve">API 对于由于火灾、洪水等不可抗力因素造成的损坏不承担任何责任。客户需自行对自身资产进行保险。  </w:t>
      </w:r>
    </w:p>
    <w:p>
      <w:pPr>
        <w:widowControl/>
        <w:spacing w:line="360" w:lineRule="auto"/>
        <w:ind w:firstLine="210"/>
        <w:rPr>
          <w:rFonts w:ascii="Arial" w:hAnsi="Arial" w:cs="Arial"/>
          <w:b/>
          <w:kern w:val="0"/>
          <w:sz w:val="28"/>
          <w:szCs w:val="28"/>
        </w:rPr>
      </w:pPr>
      <w:r>
        <w:rPr>
          <w:rFonts w:hint="eastAsia" w:ascii="Arial" w:hAnsi="Arial" w:cs="Arial"/>
          <w:b/>
          <w:kern w:val="0"/>
          <w:sz w:val="28"/>
          <w:szCs w:val="28"/>
        </w:rPr>
        <w:t>6 现场服务响应时间</w:t>
      </w:r>
    </w:p>
    <w:p>
      <w:pPr>
        <w:spacing w:line="360" w:lineRule="auto"/>
        <w:rPr>
          <w:rFonts w:hint="eastAsia" w:ascii="Arial" w:hAnsi="Arial" w:cs="Arial"/>
          <w:sz w:val="24"/>
          <w:szCs w:val="24"/>
        </w:rPr>
      </w:pPr>
      <w:r>
        <w:rPr>
          <w:rFonts w:hint="eastAsia" w:ascii="Arial" w:hAnsi="Arial" w:eastAsia="Arial" w:cs="Arial"/>
          <w:bCs/>
          <w:szCs w:val="21"/>
        </w:rPr>
        <w:t>􀀻</w:t>
      </w:r>
      <w:r>
        <w:rPr>
          <w:rFonts w:hint="eastAsia" w:ascii="Arial" w:hAnsi="Arial" w:cs="Arial"/>
          <w:bCs/>
          <w:szCs w:val="21"/>
        </w:rPr>
        <w:t xml:space="preserve"> 如果由于用户本身对系统误操作而产生问题，如不遵守用户手册的操作，输入错误的数据到系统中，由于硬件问题造成的损坏，未经许可的第三方应用软件，无规律的备份或者任何其它环境的因素，由于这些因素引起的错误，客户要求APIoT顾问到现场进行修复的，将按照5000 RMB/人/天的标准向客户收费，差旅费用根据实际发生额向客户报销。APIoT 顾问将确保在用户书面（传真或邮件）提出问题后的24 小时内进行响应。事后根据服务的内容开具相应发票收取费用。</w:t>
      </w:r>
      <w:bookmarkEnd w:id="364"/>
      <w:bookmarkEnd w:id="365"/>
      <w:bookmarkEnd w:id="366"/>
      <w:bookmarkEnd w:id="367"/>
      <w:bookmarkEnd w:id="368"/>
      <w:bookmarkEnd w:id="369"/>
      <w:bookmarkEnd w:id="370"/>
    </w:p>
    <w:sectPr>
      <w:headerReference r:id="rId3" w:type="default"/>
      <w:footerReference r:id="rId5" w:type="default"/>
      <w:headerReference r:id="rId4" w:type="even"/>
      <w:pgSz w:w="11906" w:h="16838"/>
      <w:pgMar w:top="1440" w:right="1416" w:bottom="1440" w:left="1797" w:header="425" w:footer="743"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aramond">
    <w:panose1 w:val="02020404030301010803"/>
    <w:charset w:val="00"/>
    <w:family w:val="roman"/>
    <w:pitch w:val="default"/>
    <w:sig w:usb0="00000287" w:usb1="00000000" w:usb2="00000000" w:usb3="00000000" w:csb0="0000009F" w:csb1="DFD70000"/>
  </w:font>
  <w:font w:name="Times">
    <w:altName w:val="Times New Roman"/>
    <w:panose1 w:val="02020603050405020304"/>
    <w:charset w:val="00"/>
    <w:family w:val="auto"/>
    <w:pitch w:val="default"/>
    <w:sig w:usb0="00000000" w:usb1="00000000" w:usb2="00000000" w:usb3="00000000" w:csb0="00000001" w:csb1="00000000"/>
  </w:font>
  <w:font w:name="华文行楷">
    <w:panose1 w:val="02010800040101010101"/>
    <w:charset w:val="86"/>
    <w:family w:val="auto"/>
    <w:pitch w:val="default"/>
    <w:sig w:usb0="00000001" w:usb1="080F0000" w:usb2="00000000" w:usb3="00000000" w:csb0="00040000" w:csb1="00000000"/>
  </w:font>
  <w:font w:name="华文宋体">
    <w:panose1 w:val="02010600040101010101"/>
    <w:charset w:val="86"/>
    <w:family w:val="auto"/>
    <w:pitch w:val="default"/>
    <w:sig w:usb0="00000287" w:usb1="080F0000" w:usb2="00000000" w:usb3="00000000" w:csb0="0004009F" w:csb1="DFD70000"/>
  </w:font>
  <w:font w:name="等线 Light">
    <w:panose1 w:val="02010600030101010101"/>
    <w:charset w:val="86"/>
    <w:family w:val="auto"/>
    <w:pitch w:val="default"/>
    <w:sig w:usb0="A00002BF" w:usb1="38CF7CFA" w:usb2="00000016" w:usb3="00000000" w:csb0="0004000F" w:csb1="00000000"/>
  </w:font>
  <w:font w:name="Times-Roman">
    <w:altName w:val="Segoe Print"/>
    <w:panose1 w:val="00000000000000000000"/>
    <w:charset w:val="4D"/>
    <w:family w:val="auto"/>
    <w:pitch w:val="default"/>
    <w:sig w:usb0="00000000" w:usb1="00000000" w:usb2="00000000" w:usb3="00000000" w:csb0="00000001" w:csb1="00000000"/>
  </w:font>
  <w:font w:name="}IQˇ">
    <w:altName w:val="Calibri"/>
    <w:panose1 w:val="00000000000000000000"/>
    <w:charset w:val="4D"/>
    <w:family w:val="auto"/>
    <w:pitch w:val="default"/>
    <w:sig w:usb0="00000000" w:usb1="00000000" w:usb2="00000000" w:usb3="00000000" w:csb0="00000001" w:csb1="00000000"/>
  </w:font>
  <w:font w:name="仿宋_GB2312">
    <w:altName w:val="仿宋"/>
    <w:panose1 w:val="00000000000000000000"/>
    <w:charset w:val="86"/>
    <w:family w:val="modern"/>
    <w:pitch w:val="default"/>
    <w:sig w:usb0="00000000" w:usb1="00000000" w:usb2="00000010" w:usb3="00000000" w:csb0="00040000" w:csb1="00000000"/>
  </w:font>
  <w:font w:name="OEOLF M+ Helvetica Neue LT Std">
    <w:altName w:val="宋体"/>
    <w:panose1 w:val="00000000000000000000"/>
    <w:charset w:val="86"/>
    <w:family w:val="roman"/>
    <w:pitch w:val="default"/>
    <w:sig w:usb0="00000000" w:usb1="00000000" w:usb2="00000010" w:usb3="00000000" w:csb0="00040000" w:csb1="00000000"/>
  </w:font>
  <w:font w:name="Calibri">
    <w:panose1 w:val="020F0502020204030204"/>
    <w:charset w:val="01"/>
    <w:family w:val="auto"/>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华文中宋">
    <w:panose1 w:val="02010600040101010101"/>
    <w:charset w:val="86"/>
    <w:family w:val="auto"/>
    <w:pitch w:val="default"/>
    <w:sig w:usb0="00000287" w:usb1="080F0000" w:usb2="00000000" w:usb3="00000000" w:csb0="0004009F" w:csb1="DFD7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MS Mincho">
    <w:altName w:val="Kozuka Mincho Pr6N M"/>
    <w:panose1 w:val="02020609040205080304"/>
    <w:charset w:val="80"/>
    <w:family w:val="modern"/>
    <w:pitch w:val="default"/>
    <w:sig w:usb0="00000000" w:usb1="00000000" w:usb2="08000012" w:usb3="00000000" w:csb0="0002009F" w:csb1="00000000"/>
  </w:font>
  <w:font w:name="Calibri">
    <w:panose1 w:val="020F0502020204030204"/>
    <w:charset w:val="4D"/>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Kozuka Mincho Pr6N M">
    <w:panose1 w:val="02020600000000000000"/>
    <w:charset w:val="80"/>
    <w:family w:val="auto"/>
    <w:pitch w:val="default"/>
    <w:sig w:usb0="000002D7" w:usb1="2AC71C11" w:usb2="00000012"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69014230"/>
    </w:sdtPr>
    <w:sdtContent>
      <w:p>
        <w:pPr>
          <w:pStyle w:val="26"/>
          <w:jc w:val="right"/>
        </w:pPr>
        <w:r>
          <w:fldChar w:fldCharType="begin"/>
        </w:r>
        <w:r>
          <w:instrText xml:space="preserve">PAGE   \* MERGEFORMAT</w:instrText>
        </w:r>
        <w:r>
          <w:fldChar w:fldCharType="separate"/>
        </w:r>
        <w:r>
          <w:rPr>
            <w:lang w:val="da-DK"/>
          </w:rPr>
          <w:t>19</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none" w:color="auto" w:sz="0" w:space="0"/>
      </w:pBdr>
      <w:ind w:firstLine="210" w:firstLineChars="100"/>
      <w:jc w:val="left"/>
    </w:pPr>
    <w:r>
      <w:rPr>
        <w:rFonts w:ascii="微软雅黑" w:hAnsi="微软雅黑" w:eastAsia="微软雅黑"/>
        <w:color w:val="666666"/>
        <w:sz w:val="21"/>
        <w:szCs w:val="21"/>
      </w:rPr>
      <w:drawing>
        <wp:inline distT="0" distB="0" distL="0" distR="0">
          <wp:extent cx="1615440" cy="441960"/>
          <wp:effectExtent l="0" t="0" r="3810" b="0"/>
          <wp:docPr id="28" name="图片 28" descr="http://www.hengyishihua.com/advs/pics/20161216/1481850273.png">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www.hengyishihua.com/advs/pics/20161216/1481850273.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615440" cy="441960"/>
                  </a:xfrm>
                  <a:prstGeom prst="rect">
                    <a:avLst/>
                  </a:prstGeom>
                  <a:noFill/>
                  <a:ln>
                    <a:noFill/>
                  </a:ln>
                </pic:spPr>
              </pic:pic>
            </a:graphicData>
          </a:graphic>
        </wp:inline>
      </w:drawing>
    </w:r>
    <w:r>
      <w:rPr>
        <w:rFonts w:hint="eastAsia" w:ascii="华文行楷" w:hAnsi="华文行楷" w:cs="华文行楷"/>
        <w:color w:val="000000"/>
        <w:sz w:val="20"/>
      </w:rPr>
      <w:t xml:space="preserve">   </w:t>
    </w:r>
    <w:r>
      <w:rPr>
        <w:rFonts w:ascii="华文行楷" w:hAnsi="华文行楷" w:cs="华文行楷"/>
        <w:color w:val="000000"/>
        <w:sz w:val="20"/>
      </w:rPr>
      <w:t xml:space="preserve"> </w:t>
    </w:r>
    <w:r>
      <w:rPr>
        <w:rFonts w:hint="eastAsia" w:ascii="华文行楷" w:hAnsi="华文行楷" w:cs="华文行楷"/>
        <w:color w:val="000000"/>
        <w:sz w:val="20"/>
      </w:rPr>
      <w:t xml:space="preserve">                                      </w:t>
    </w:r>
    <w:r>
      <w:rPr>
        <w:rFonts w:ascii="华文行楷" w:hAnsi="华文行楷" w:cs="华文行楷"/>
        <w:color w:val="000000"/>
        <w:sz w:val="20"/>
      </w:rPr>
      <w:drawing>
        <wp:inline distT="0" distB="0" distL="0" distR="0">
          <wp:extent cx="838200" cy="467995"/>
          <wp:effectExtent l="0" t="0" r="0" b="8255"/>
          <wp:docPr id="31" name="图片 31" descr="图片包含 剪贴画&#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剪贴画&#10;&#10;已生成极高可信度的说明"/>
                  <pic:cNvPicPr>
                    <a:picLocks noChangeAspect="1"/>
                  </pic:cNvPicPr>
                </pic:nvPicPr>
                <pic:blipFill>
                  <a:blip r:embed="rId3"/>
                  <a:stretch>
                    <a:fillRect/>
                  </a:stretch>
                </pic:blipFill>
                <pic:spPr>
                  <a:xfrm>
                    <a:off x="0" y="0"/>
                    <a:ext cx="838800" cy="468000"/>
                  </a:xfrm>
                  <a:prstGeom prst="rect">
                    <a:avLst/>
                  </a:prstGeom>
                </pic:spPr>
              </pic:pic>
            </a:graphicData>
          </a:graphic>
        </wp:inline>
      </w:drawing>
    </w:r>
    <w:r>
      <w:rPr>
        <w:rFonts w:hint="eastAsia" w:ascii="华文行楷" w:hAnsi="华文行楷" w:cs="华文行楷"/>
        <w:color w:val="000000"/>
        <w:sz w:val="20"/>
      </w:rPr>
      <w:t xml:space="preserve">    </w:t>
    </w:r>
    <w:r>
      <w:rPr>
        <w:rFonts w:ascii="华文行楷" w:hAnsi="华文行楷" w:cs="华文行楷"/>
        <w:color w:val="000000"/>
        <w:sz w:val="20"/>
      </w:rPr>
      <w:t xml:space="preserve">              </w:t>
    </w:r>
    <w:r>
      <w:rPr>
        <w:rFonts w:hint="eastAsia" w:ascii="华文行楷" w:hAnsi="华文行楷" w:cs="华文行楷"/>
        <w:color w:val="000000"/>
        <w:sz w:val="2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7"/>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8449041"/>
    <w:multiLevelType w:val="multilevel"/>
    <w:tmpl w:val="A8449041"/>
    <w:lvl w:ilvl="0" w:tentative="0">
      <w:start w:val="1"/>
      <w:numFmt w:val="bullet"/>
      <w:lvlText w:val=""/>
      <w:lvlJc w:val="left"/>
      <w:rPr>
        <w:rFonts w:hint="default" w:ascii="Symbol" w:hAnsi="Symbol"/>
      </w:rPr>
    </w:lvl>
    <w:lvl w:ilvl="1" w:tentative="0">
      <w:start w:val="0"/>
      <w:numFmt w:val="decimal"/>
      <w:lvlText w:val=""/>
      <w:lvlJc w:val="left"/>
      <w:rPr>
        <w:rFonts w:cs="Times New Roman"/>
      </w:rPr>
    </w:lvl>
    <w:lvl w:ilvl="2" w:tentative="0">
      <w:start w:val="0"/>
      <w:numFmt w:val="decimal"/>
      <w:lvlText w:val=""/>
      <w:lvlJc w:val="left"/>
      <w:rPr>
        <w:rFonts w:cs="Times New Roman"/>
      </w:rPr>
    </w:lvl>
    <w:lvl w:ilvl="3" w:tentative="0">
      <w:start w:val="0"/>
      <w:numFmt w:val="decimal"/>
      <w:lvlText w:val=""/>
      <w:lvlJc w:val="left"/>
      <w:rPr>
        <w:rFonts w:cs="Times New Roman"/>
      </w:rPr>
    </w:lvl>
    <w:lvl w:ilvl="4" w:tentative="0">
      <w:start w:val="0"/>
      <w:numFmt w:val="decimal"/>
      <w:lvlText w:val=""/>
      <w:lvlJc w:val="left"/>
      <w:rPr>
        <w:rFonts w:cs="Times New Roman"/>
      </w:rPr>
    </w:lvl>
    <w:lvl w:ilvl="5" w:tentative="0">
      <w:start w:val="0"/>
      <w:numFmt w:val="decimal"/>
      <w:lvlText w:val=""/>
      <w:lvlJc w:val="left"/>
      <w:rPr>
        <w:rFonts w:cs="Times New Roman"/>
      </w:rPr>
    </w:lvl>
    <w:lvl w:ilvl="6" w:tentative="0">
      <w:start w:val="0"/>
      <w:numFmt w:val="decimal"/>
      <w:lvlText w:val=""/>
      <w:lvlJc w:val="left"/>
      <w:rPr>
        <w:rFonts w:cs="Times New Roman"/>
      </w:rPr>
    </w:lvl>
    <w:lvl w:ilvl="7" w:tentative="0">
      <w:start w:val="0"/>
      <w:numFmt w:val="decimal"/>
      <w:lvlText w:val=""/>
      <w:lvlJc w:val="left"/>
      <w:rPr>
        <w:rFonts w:cs="Times New Roman"/>
      </w:rPr>
    </w:lvl>
    <w:lvl w:ilvl="8" w:tentative="0">
      <w:start w:val="0"/>
      <w:numFmt w:val="decimal"/>
      <w:lvlText w:val=""/>
      <w:lvlJc w:val="left"/>
      <w:rPr>
        <w:rFonts w:cs="Times New Roman"/>
      </w:rPr>
    </w:lvl>
  </w:abstractNum>
  <w:abstractNum w:abstractNumId="1">
    <w:nsid w:val="D1F78CA0"/>
    <w:multiLevelType w:val="multilevel"/>
    <w:tmpl w:val="D1F78CA0"/>
    <w:lvl w:ilvl="0" w:tentative="0">
      <w:start w:val="1"/>
      <w:numFmt w:val="bullet"/>
      <w:lvlText w:val=""/>
      <w:lvlJc w:val="left"/>
      <w:rPr>
        <w:rFonts w:hint="default" w:ascii="Symbol" w:hAnsi="Symbol"/>
      </w:rPr>
    </w:lvl>
    <w:lvl w:ilvl="1" w:tentative="0">
      <w:start w:val="0"/>
      <w:numFmt w:val="decimal"/>
      <w:lvlText w:val=""/>
      <w:lvlJc w:val="left"/>
      <w:rPr>
        <w:rFonts w:cs="Times New Roman"/>
      </w:rPr>
    </w:lvl>
    <w:lvl w:ilvl="2" w:tentative="0">
      <w:start w:val="0"/>
      <w:numFmt w:val="decimal"/>
      <w:lvlText w:val=""/>
      <w:lvlJc w:val="left"/>
      <w:rPr>
        <w:rFonts w:cs="Times New Roman"/>
      </w:rPr>
    </w:lvl>
    <w:lvl w:ilvl="3" w:tentative="0">
      <w:start w:val="0"/>
      <w:numFmt w:val="decimal"/>
      <w:lvlText w:val=""/>
      <w:lvlJc w:val="left"/>
      <w:rPr>
        <w:rFonts w:cs="Times New Roman"/>
      </w:rPr>
    </w:lvl>
    <w:lvl w:ilvl="4" w:tentative="0">
      <w:start w:val="0"/>
      <w:numFmt w:val="decimal"/>
      <w:lvlText w:val=""/>
      <w:lvlJc w:val="left"/>
      <w:rPr>
        <w:rFonts w:cs="Times New Roman"/>
      </w:rPr>
    </w:lvl>
    <w:lvl w:ilvl="5" w:tentative="0">
      <w:start w:val="0"/>
      <w:numFmt w:val="decimal"/>
      <w:lvlText w:val=""/>
      <w:lvlJc w:val="left"/>
      <w:rPr>
        <w:rFonts w:cs="Times New Roman"/>
      </w:rPr>
    </w:lvl>
    <w:lvl w:ilvl="6" w:tentative="0">
      <w:start w:val="0"/>
      <w:numFmt w:val="decimal"/>
      <w:lvlText w:val=""/>
      <w:lvlJc w:val="left"/>
      <w:rPr>
        <w:rFonts w:cs="Times New Roman"/>
      </w:rPr>
    </w:lvl>
    <w:lvl w:ilvl="7" w:tentative="0">
      <w:start w:val="0"/>
      <w:numFmt w:val="decimal"/>
      <w:lvlText w:val=""/>
      <w:lvlJc w:val="left"/>
      <w:rPr>
        <w:rFonts w:cs="Times New Roman"/>
      </w:rPr>
    </w:lvl>
    <w:lvl w:ilvl="8" w:tentative="0">
      <w:start w:val="0"/>
      <w:numFmt w:val="decimal"/>
      <w:lvlText w:val=""/>
      <w:lvlJc w:val="left"/>
      <w:rPr>
        <w:rFonts w:cs="Times New Roman"/>
      </w:rPr>
    </w:lvl>
  </w:abstractNum>
  <w:abstractNum w:abstractNumId="2">
    <w:nsid w:val="F79EECAC"/>
    <w:multiLevelType w:val="multilevel"/>
    <w:tmpl w:val="F79EECAC"/>
    <w:lvl w:ilvl="0" w:tentative="0">
      <w:start w:val="5"/>
      <w:numFmt w:val="decimal"/>
      <w:suff w:val="space"/>
      <w:lvlText w:val="%1."/>
      <w:lvlJc w:val="left"/>
    </w:lvl>
    <w:lvl w:ilvl="1" w:tentative="0">
      <w:start w:val="4"/>
      <w:numFmt w:val="decimal"/>
      <w:isLgl/>
      <w:lvlText w:val="%1.%2"/>
      <w:lvlJc w:val="left"/>
      <w:pPr>
        <w:ind w:left="768" w:hanging="768"/>
      </w:pPr>
      <w:rPr>
        <w:rFonts w:hint="default"/>
      </w:rPr>
    </w:lvl>
    <w:lvl w:ilvl="2" w:tentative="0">
      <w:start w:val="3"/>
      <w:numFmt w:val="decimal"/>
      <w:isLgl/>
      <w:lvlText w:val="%1.%2.%3"/>
      <w:lvlJc w:val="left"/>
      <w:pPr>
        <w:ind w:left="768" w:hanging="768"/>
      </w:pPr>
      <w:rPr>
        <w:rFonts w:hint="default"/>
      </w:rPr>
    </w:lvl>
    <w:lvl w:ilvl="3" w:tentative="0">
      <w:start w:val="1"/>
      <w:numFmt w:val="decimal"/>
      <w:isLgl/>
      <w:lvlText w:val="%1.%2.%3.%4"/>
      <w:lvlJc w:val="left"/>
      <w:pPr>
        <w:ind w:left="768" w:hanging="768"/>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3">
    <w:nsid w:val="FFFFFF89"/>
    <w:multiLevelType w:val="singleLevel"/>
    <w:tmpl w:val="FFFFFF89"/>
    <w:lvl w:ilvl="0" w:tentative="0">
      <w:start w:val="1"/>
      <w:numFmt w:val="bullet"/>
      <w:pStyle w:val="14"/>
      <w:lvlText w:val=""/>
      <w:lvlJc w:val="left"/>
      <w:pPr>
        <w:tabs>
          <w:tab w:val="left" w:pos="360"/>
        </w:tabs>
        <w:ind w:left="360" w:hanging="360" w:hangingChars="200"/>
      </w:pPr>
      <w:rPr>
        <w:rFonts w:hint="default" w:ascii="Times New Roman" w:hAnsi="Times New Roman"/>
      </w:rPr>
    </w:lvl>
  </w:abstractNum>
  <w:abstractNum w:abstractNumId="4">
    <w:nsid w:val="01BB107C"/>
    <w:multiLevelType w:val="multilevel"/>
    <w:tmpl w:val="01BB107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02CB4BF3"/>
    <w:multiLevelType w:val="multilevel"/>
    <w:tmpl w:val="02CB4BF3"/>
    <w:lvl w:ilvl="0" w:tentative="0">
      <w:start w:val="1"/>
      <w:numFmt w:val="decimal"/>
      <w:lvlText w:val="%1)"/>
      <w:lvlJc w:val="left"/>
      <w:pPr>
        <w:ind w:left="1052" w:hanging="360"/>
      </w:pPr>
      <w:rPr>
        <w:rFonts w:hint="default"/>
      </w:rPr>
    </w:lvl>
    <w:lvl w:ilvl="1" w:tentative="0">
      <w:start w:val="1"/>
      <w:numFmt w:val="lowerLetter"/>
      <w:lvlText w:val="%2)"/>
      <w:lvlJc w:val="left"/>
      <w:pPr>
        <w:ind w:left="1532" w:hanging="420"/>
      </w:pPr>
    </w:lvl>
    <w:lvl w:ilvl="2" w:tentative="0">
      <w:start w:val="1"/>
      <w:numFmt w:val="lowerRoman"/>
      <w:lvlText w:val="%3."/>
      <w:lvlJc w:val="right"/>
      <w:pPr>
        <w:ind w:left="1952" w:hanging="420"/>
      </w:pPr>
    </w:lvl>
    <w:lvl w:ilvl="3" w:tentative="0">
      <w:start w:val="1"/>
      <w:numFmt w:val="decimal"/>
      <w:lvlText w:val="%4."/>
      <w:lvlJc w:val="left"/>
      <w:pPr>
        <w:ind w:left="2372" w:hanging="420"/>
      </w:pPr>
    </w:lvl>
    <w:lvl w:ilvl="4" w:tentative="0">
      <w:start w:val="1"/>
      <w:numFmt w:val="lowerLetter"/>
      <w:lvlText w:val="%5)"/>
      <w:lvlJc w:val="left"/>
      <w:pPr>
        <w:ind w:left="2792" w:hanging="420"/>
      </w:pPr>
    </w:lvl>
    <w:lvl w:ilvl="5" w:tentative="0">
      <w:start w:val="1"/>
      <w:numFmt w:val="lowerRoman"/>
      <w:lvlText w:val="%6."/>
      <w:lvlJc w:val="right"/>
      <w:pPr>
        <w:ind w:left="3212" w:hanging="420"/>
      </w:pPr>
    </w:lvl>
    <w:lvl w:ilvl="6" w:tentative="0">
      <w:start w:val="1"/>
      <w:numFmt w:val="decimal"/>
      <w:lvlText w:val="%7."/>
      <w:lvlJc w:val="left"/>
      <w:pPr>
        <w:ind w:left="3632" w:hanging="420"/>
      </w:pPr>
    </w:lvl>
    <w:lvl w:ilvl="7" w:tentative="0">
      <w:start w:val="1"/>
      <w:numFmt w:val="lowerLetter"/>
      <w:lvlText w:val="%8)"/>
      <w:lvlJc w:val="left"/>
      <w:pPr>
        <w:ind w:left="4052" w:hanging="420"/>
      </w:pPr>
    </w:lvl>
    <w:lvl w:ilvl="8" w:tentative="0">
      <w:start w:val="1"/>
      <w:numFmt w:val="lowerRoman"/>
      <w:lvlText w:val="%9."/>
      <w:lvlJc w:val="right"/>
      <w:pPr>
        <w:ind w:left="4472" w:hanging="420"/>
      </w:pPr>
    </w:lvl>
  </w:abstractNum>
  <w:abstractNum w:abstractNumId="6">
    <w:nsid w:val="02CE3B51"/>
    <w:multiLevelType w:val="multilevel"/>
    <w:tmpl w:val="02CE3B51"/>
    <w:lvl w:ilvl="0" w:tentative="0">
      <w:start w:val="1"/>
      <w:numFmt w:val="decimal"/>
      <w:lvlText w:val="%1)"/>
      <w:lvlJc w:val="left"/>
      <w:pPr>
        <w:tabs>
          <w:tab w:val="left" w:pos="1272"/>
        </w:tabs>
        <w:ind w:left="1272" w:hanging="420"/>
      </w:pPr>
    </w:lvl>
    <w:lvl w:ilvl="1" w:tentative="0">
      <w:start w:val="1"/>
      <w:numFmt w:val="bullet"/>
      <w:lvlText w:val=""/>
      <w:lvlJc w:val="left"/>
      <w:pPr>
        <w:tabs>
          <w:tab w:val="left" w:pos="988"/>
        </w:tabs>
        <w:ind w:left="988" w:hanging="420"/>
      </w:pPr>
      <w:rPr>
        <w:rFonts w:hint="default" w:ascii="Times New Roman" w:hAnsi="Times New Roman"/>
        <w:sz w:val="16"/>
      </w:rPr>
    </w:lvl>
    <w:lvl w:ilvl="2" w:tentative="0">
      <w:start w:val="1"/>
      <w:numFmt w:val="decimal"/>
      <w:lvlText w:val="%3)"/>
      <w:lvlJc w:val="left"/>
      <w:pPr>
        <w:tabs>
          <w:tab w:val="left" w:pos="2112"/>
        </w:tabs>
        <w:ind w:left="2112" w:hanging="420"/>
      </w:pPr>
    </w:lvl>
    <w:lvl w:ilvl="3" w:tentative="0">
      <w:start w:val="3"/>
      <w:numFmt w:val="decimal"/>
      <w:lvlText w:val="%4、"/>
      <w:lvlJc w:val="left"/>
      <w:pPr>
        <w:ind w:left="2832" w:hanging="720"/>
      </w:pPr>
      <w:rPr>
        <w:rFonts w:hint="default"/>
      </w:rPr>
    </w:lvl>
    <w:lvl w:ilvl="4" w:tentative="0">
      <w:start w:val="1"/>
      <w:numFmt w:val="lowerLetter"/>
      <w:lvlText w:val="%5)"/>
      <w:lvlJc w:val="left"/>
      <w:pPr>
        <w:tabs>
          <w:tab w:val="left" w:pos="2952"/>
        </w:tabs>
        <w:ind w:left="2952" w:hanging="420"/>
      </w:pPr>
    </w:lvl>
    <w:lvl w:ilvl="5" w:tentative="0">
      <w:start w:val="1"/>
      <w:numFmt w:val="lowerRoman"/>
      <w:lvlText w:val="%6."/>
      <w:lvlJc w:val="right"/>
      <w:pPr>
        <w:tabs>
          <w:tab w:val="left" w:pos="3372"/>
        </w:tabs>
        <w:ind w:left="3372" w:hanging="420"/>
      </w:pPr>
    </w:lvl>
    <w:lvl w:ilvl="6" w:tentative="0">
      <w:start w:val="1"/>
      <w:numFmt w:val="decimal"/>
      <w:lvlText w:val="%7."/>
      <w:lvlJc w:val="left"/>
      <w:pPr>
        <w:tabs>
          <w:tab w:val="left" w:pos="3792"/>
        </w:tabs>
        <w:ind w:left="3792" w:hanging="420"/>
      </w:pPr>
    </w:lvl>
    <w:lvl w:ilvl="7" w:tentative="0">
      <w:start w:val="1"/>
      <w:numFmt w:val="lowerLetter"/>
      <w:lvlText w:val="%8)"/>
      <w:lvlJc w:val="left"/>
      <w:pPr>
        <w:tabs>
          <w:tab w:val="left" w:pos="4212"/>
        </w:tabs>
        <w:ind w:left="4212" w:hanging="420"/>
      </w:pPr>
    </w:lvl>
    <w:lvl w:ilvl="8" w:tentative="0">
      <w:start w:val="1"/>
      <w:numFmt w:val="lowerRoman"/>
      <w:lvlText w:val="%9."/>
      <w:lvlJc w:val="right"/>
      <w:pPr>
        <w:tabs>
          <w:tab w:val="left" w:pos="4632"/>
        </w:tabs>
        <w:ind w:left="4632" w:hanging="420"/>
      </w:pPr>
    </w:lvl>
  </w:abstractNum>
  <w:abstractNum w:abstractNumId="7">
    <w:nsid w:val="0320242B"/>
    <w:multiLevelType w:val="multilevel"/>
    <w:tmpl w:val="0320242B"/>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8">
    <w:nsid w:val="05A958BD"/>
    <w:multiLevelType w:val="multilevel"/>
    <w:tmpl w:val="05A958BD"/>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9">
    <w:nsid w:val="09122A5F"/>
    <w:multiLevelType w:val="multilevel"/>
    <w:tmpl w:val="09122A5F"/>
    <w:lvl w:ilvl="0" w:tentative="0">
      <w:start w:val="1"/>
      <w:numFmt w:val="bullet"/>
      <w:lvlText w:val=""/>
      <w:lvlJc w:val="left"/>
      <w:pPr>
        <w:tabs>
          <w:tab w:val="left" w:pos="845"/>
        </w:tabs>
        <w:ind w:left="845" w:hanging="420"/>
      </w:pPr>
      <w:rPr>
        <w:rFonts w:hint="default" w:ascii="Times New Roman" w:hAnsi="Times New Roman"/>
        <w:sz w:val="16"/>
      </w:rPr>
    </w:lvl>
    <w:lvl w:ilvl="1" w:tentative="0">
      <w:start w:val="1"/>
      <w:numFmt w:val="bullet"/>
      <w:lvlText w:val=""/>
      <w:lvlJc w:val="left"/>
      <w:pPr>
        <w:tabs>
          <w:tab w:val="left" w:pos="1265"/>
        </w:tabs>
        <w:ind w:left="1265" w:hanging="420"/>
      </w:pPr>
      <w:rPr>
        <w:rFonts w:hint="default" w:ascii="Times New Roman" w:hAnsi="Times New Roman"/>
      </w:rPr>
    </w:lvl>
    <w:lvl w:ilvl="2" w:tentative="0">
      <w:start w:val="1"/>
      <w:numFmt w:val="decimal"/>
      <w:lvlText w:val="%3)"/>
      <w:lvlJc w:val="left"/>
      <w:pPr>
        <w:tabs>
          <w:tab w:val="left" w:pos="1685"/>
        </w:tabs>
        <w:ind w:left="1685" w:hanging="420"/>
      </w:pPr>
    </w:lvl>
    <w:lvl w:ilvl="3" w:tentative="0">
      <w:start w:val="1"/>
      <w:numFmt w:val="bullet"/>
      <w:lvlText w:val=""/>
      <w:lvlJc w:val="left"/>
      <w:pPr>
        <w:tabs>
          <w:tab w:val="left" w:pos="988"/>
        </w:tabs>
        <w:ind w:left="988" w:hanging="420"/>
      </w:pPr>
      <w:rPr>
        <w:rFonts w:hint="default" w:ascii="Wingdings" w:hAnsi="Wingdings"/>
        <w:sz w:val="16"/>
      </w:rPr>
    </w:lvl>
    <w:lvl w:ilvl="4" w:tentative="0">
      <w:start w:val="1"/>
      <w:numFmt w:val="decimal"/>
      <w:lvlText w:val="%5)"/>
      <w:lvlJc w:val="left"/>
      <w:pPr>
        <w:tabs>
          <w:tab w:val="left" w:pos="1685"/>
        </w:tabs>
        <w:ind w:left="1685" w:hanging="420"/>
      </w:pPr>
    </w:lvl>
    <w:lvl w:ilvl="5" w:tentative="0">
      <w:start w:val="1"/>
      <w:numFmt w:val="bullet"/>
      <w:lvlText w:val=""/>
      <w:lvlJc w:val="left"/>
      <w:pPr>
        <w:tabs>
          <w:tab w:val="left" w:pos="2945"/>
        </w:tabs>
        <w:ind w:left="2945" w:hanging="420"/>
      </w:pPr>
      <w:rPr>
        <w:rFonts w:hint="default" w:ascii="Times New Roman" w:hAnsi="Times New Roman"/>
      </w:rPr>
    </w:lvl>
    <w:lvl w:ilvl="6" w:tentative="0">
      <w:start w:val="1"/>
      <w:numFmt w:val="bullet"/>
      <w:lvlText w:val=""/>
      <w:lvlJc w:val="left"/>
      <w:pPr>
        <w:tabs>
          <w:tab w:val="left" w:pos="3365"/>
        </w:tabs>
        <w:ind w:left="3365" w:hanging="420"/>
      </w:pPr>
      <w:rPr>
        <w:rFonts w:hint="default" w:ascii="Times New Roman" w:hAnsi="Times New Roman"/>
      </w:rPr>
    </w:lvl>
    <w:lvl w:ilvl="7" w:tentative="0">
      <w:start w:val="1"/>
      <w:numFmt w:val="bullet"/>
      <w:lvlText w:val=""/>
      <w:lvlJc w:val="left"/>
      <w:pPr>
        <w:tabs>
          <w:tab w:val="left" w:pos="3785"/>
        </w:tabs>
        <w:ind w:left="3785" w:hanging="420"/>
      </w:pPr>
      <w:rPr>
        <w:rFonts w:hint="default" w:ascii="Times New Roman" w:hAnsi="Times New Roman"/>
      </w:rPr>
    </w:lvl>
    <w:lvl w:ilvl="8" w:tentative="0">
      <w:start w:val="1"/>
      <w:numFmt w:val="bullet"/>
      <w:lvlText w:val=""/>
      <w:lvlJc w:val="left"/>
      <w:pPr>
        <w:tabs>
          <w:tab w:val="left" w:pos="4205"/>
        </w:tabs>
        <w:ind w:left="4205" w:hanging="420"/>
      </w:pPr>
      <w:rPr>
        <w:rFonts w:hint="default" w:ascii="Times New Roman" w:hAnsi="Times New Roman"/>
      </w:rPr>
    </w:lvl>
  </w:abstractNum>
  <w:abstractNum w:abstractNumId="10">
    <w:nsid w:val="0AA33211"/>
    <w:multiLevelType w:val="multilevel"/>
    <w:tmpl w:val="0AA33211"/>
    <w:lvl w:ilvl="0" w:tentative="0">
      <w:start w:val="1"/>
      <w:numFmt w:val="lowerLetter"/>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0BFD2485"/>
    <w:multiLevelType w:val="multilevel"/>
    <w:tmpl w:val="0BFD2485"/>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2">
    <w:nsid w:val="0D2501A5"/>
    <w:multiLevelType w:val="multilevel"/>
    <w:tmpl w:val="0D2501A5"/>
    <w:lvl w:ilvl="0" w:tentative="0">
      <w:start w:val="1"/>
      <w:numFmt w:val="bullet"/>
      <w:lvlText w:val=""/>
      <w:lvlJc w:val="left"/>
      <w:pPr>
        <w:tabs>
          <w:tab w:val="left" w:pos="845"/>
        </w:tabs>
        <w:ind w:left="845" w:hanging="420"/>
      </w:pPr>
      <w:rPr>
        <w:rFonts w:hint="default" w:ascii="Wingdings" w:hAnsi="Wingdings"/>
        <w:sz w:val="16"/>
      </w:rPr>
    </w:lvl>
    <w:lvl w:ilvl="1" w:tentative="0">
      <w:start w:val="1"/>
      <w:numFmt w:val="bullet"/>
      <w:lvlText w:val=""/>
      <w:lvlJc w:val="left"/>
      <w:pPr>
        <w:tabs>
          <w:tab w:val="left" w:pos="1265"/>
        </w:tabs>
        <w:ind w:left="1265" w:hanging="420"/>
      </w:pPr>
      <w:rPr>
        <w:rFonts w:hint="default" w:ascii="Times New Roman" w:hAnsi="Times New Roman"/>
      </w:rPr>
    </w:lvl>
    <w:lvl w:ilvl="2" w:tentative="0">
      <w:start w:val="1"/>
      <w:numFmt w:val="bullet"/>
      <w:lvlText w:val=""/>
      <w:lvlJc w:val="left"/>
      <w:pPr>
        <w:tabs>
          <w:tab w:val="left" w:pos="1685"/>
        </w:tabs>
        <w:ind w:left="1685" w:hanging="420"/>
      </w:pPr>
      <w:rPr>
        <w:rFonts w:hint="default" w:ascii="Times New Roman" w:hAnsi="Times New Roman"/>
      </w:rPr>
    </w:lvl>
    <w:lvl w:ilvl="3" w:tentative="0">
      <w:start w:val="1"/>
      <w:numFmt w:val="bullet"/>
      <w:lvlText w:val=""/>
      <w:lvlJc w:val="left"/>
      <w:pPr>
        <w:tabs>
          <w:tab w:val="left" w:pos="2105"/>
        </w:tabs>
        <w:ind w:left="2105" w:hanging="420"/>
      </w:pPr>
      <w:rPr>
        <w:rFonts w:hint="default" w:ascii="Times New Roman" w:hAnsi="Times New Roman"/>
      </w:rPr>
    </w:lvl>
    <w:lvl w:ilvl="4" w:tentative="0">
      <w:start w:val="1"/>
      <w:numFmt w:val="bullet"/>
      <w:lvlText w:val=""/>
      <w:lvlJc w:val="left"/>
      <w:pPr>
        <w:tabs>
          <w:tab w:val="left" w:pos="2525"/>
        </w:tabs>
        <w:ind w:left="2525" w:hanging="420"/>
      </w:pPr>
      <w:rPr>
        <w:rFonts w:hint="default" w:ascii="Times New Roman" w:hAnsi="Times New Roman"/>
      </w:rPr>
    </w:lvl>
    <w:lvl w:ilvl="5" w:tentative="0">
      <w:start w:val="1"/>
      <w:numFmt w:val="bullet"/>
      <w:lvlText w:val=""/>
      <w:lvlJc w:val="left"/>
      <w:pPr>
        <w:tabs>
          <w:tab w:val="left" w:pos="2945"/>
        </w:tabs>
        <w:ind w:left="2945" w:hanging="420"/>
      </w:pPr>
      <w:rPr>
        <w:rFonts w:hint="default" w:ascii="Times New Roman" w:hAnsi="Times New Roman"/>
      </w:rPr>
    </w:lvl>
    <w:lvl w:ilvl="6" w:tentative="0">
      <w:start w:val="1"/>
      <w:numFmt w:val="bullet"/>
      <w:lvlText w:val=""/>
      <w:lvlJc w:val="left"/>
      <w:pPr>
        <w:tabs>
          <w:tab w:val="left" w:pos="3365"/>
        </w:tabs>
        <w:ind w:left="3365" w:hanging="420"/>
      </w:pPr>
      <w:rPr>
        <w:rFonts w:hint="default" w:ascii="Times New Roman" w:hAnsi="Times New Roman"/>
      </w:rPr>
    </w:lvl>
    <w:lvl w:ilvl="7" w:tentative="0">
      <w:start w:val="1"/>
      <w:numFmt w:val="bullet"/>
      <w:lvlText w:val=""/>
      <w:lvlJc w:val="left"/>
      <w:pPr>
        <w:tabs>
          <w:tab w:val="left" w:pos="3785"/>
        </w:tabs>
        <w:ind w:left="3785" w:hanging="420"/>
      </w:pPr>
      <w:rPr>
        <w:rFonts w:hint="default" w:ascii="Times New Roman" w:hAnsi="Times New Roman"/>
      </w:rPr>
    </w:lvl>
    <w:lvl w:ilvl="8" w:tentative="0">
      <w:start w:val="1"/>
      <w:numFmt w:val="bullet"/>
      <w:lvlText w:val=""/>
      <w:lvlJc w:val="left"/>
      <w:pPr>
        <w:tabs>
          <w:tab w:val="left" w:pos="4205"/>
        </w:tabs>
        <w:ind w:left="4205" w:hanging="420"/>
      </w:pPr>
      <w:rPr>
        <w:rFonts w:hint="default" w:ascii="Times New Roman" w:hAnsi="Times New Roman"/>
      </w:rPr>
    </w:lvl>
  </w:abstractNum>
  <w:abstractNum w:abstractNumId="13">
    <w:nsid w:val="0D390430"/>
    <w:multiLevelType w:val="multilevel"/>
    <w:tmpl w:val="0D39043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0DC27A01"/>
    <w:multiLevelType w:val="multilevel"/>
    <w:tmpl w:val="0DC27A01"/>
    <w:lvl w:ilvl="0" w:tentative="0">
      <w:start w:val="1"/>
      <w:numFmt w:val="bullet"/>
      <w:lvlText w:val=""/>
      <w:lvlJc w:val="left"/>
      <w:pPr>
        <w:tabs>
          <w:tab w:val="left" w:pos="846"/>
        </w:tabs>
        <w:ind w:left="846" w:hanging="420"/>
      </w:pPr>
      <w:rPr>
        <w:rFonts w:hint="default" w:ascii="Wingdings" w:hAnsi="Wingdings"/>
        <w:sz w:val="16"/>
      </w:rPr>
    </w:lvl>
    <w:lvl w:ilvl="1" w:tentative="0">
      <w:start w:val="1"/>
      <w:numFmt w:val="bullet"/>
      <w:lvlText w:val=""/>
      <w:lvlJc w:val="left"/>
      <w:pPr>
        <w:tabs>
          <w:tab w:val="left" w:pos="1266"/>
        </w:tabs>
        <w:ind w:left="1266" w:hanging="420"/>
      </w:pPr>
      <w:rPr>
        <w:rFonts w:hint="default" w:ascii="Times New Roman" w:hAnsi="Times New Roman"/>
      </w:rPr>
    </w:lvl>
    <w:lvl w:ilvl="2" w:tentative="0">
      <w:start w:val="1"/>
      <w:numFmt w:val="bullet"/>
      <w:lvlText w:val=""/>
      <w:lvlJc w:val="left"/>
      <w:pPr>
        <w:tabs>
          <w:tab w:val="left" w:pos="1686"/>
        </w:tabs>
        <w:ind w:left="1686" w:hanging="420"/>
      </w:pPr>
      <w:rPr>
        <w:rFonts w:hint="default" w:ascii="Times New Roman" w:hAnsi="Times New Roman"/>
      </w:rPr>
    </w:lvl>
    <w:lvl w:ilvl="3" w:tentative="0">
      <w:start w:val="1"/>
      <w:numFmt w:val="bullet"/>
      <w:lvlText w:val=""/>
      <w:lvlJc w:val="left"/>
      <w:pPr>
        <w:tabs>
          <w:tab w:val="left" w:pos="2106"/>
        </w:tabs>
        <w:ind w:left="2106" w:hanging="420"/>
      </w:pPr>
      <w:rPr>
        <w:rFonts w:hint="default" w:ascii="Times New Roman" w:hAnsi="Times New Roman"/>
      </w:rPr>
    </w:lvl>
    <w:lvl w:ilvl="4" w:tentative="0">
      <w:start w:val="1"/>
      <w:numFmt w:val="bullet"/>
      <w:lvlText w:val=""/>
      <w:lvlJc w:val="left"/>
      <w:pPr>
        <w:tabs>
          <w:tab w:val="left" w:pos="2526"/>
        </w:tabs>
        <w:ind w:left="2526" w:hanging="420"/>
      </w:pPr>
      <w:rPr>
        <w:rFonts w:hint="default" w:ascii="Times New Roman" w:hAnsi="Times New Roman"/>
      </w:rPr>
    </w:lvl>
    <w:lvl w:ilvl="5" w:tentative="0">
      <w:start w:val="1"/>
      <w:numFmt w:val="bullet"/>
      <w:lvlText w:val=""/>
      <w:lvlJc w:val="left"/>
      <w:pPr>
        <w:tabs>
          <w:tab w:val="left" w:pos="2946"/>
        </w:tabs>
        <w:ind w:left="2946" w:hanging="420"/>
      </w:pPr>
      <w:rPr>
        <w:rFonts w:hint="default" w:ascii="Times New Roman" w:hAnsi="Times New Roman"/>
      </w:rPr>
    </w:lvl>
    <w:lvl w:ilvl="6" w:tentative="0">
      <w:start w:val="1"/>
      <w:numFmt w:val="bullet"/>
      <w:lvlText w:val=""/>
      <w:lvlJc w:val="left"/>
      <w:pPr>
        <w:tabs>
          <w:tab w:val="left" w:pos="3366"/>
        </w:tabs>
        <w:ind w:left="3366" w:hanging="420"/>
      </w:pPr>
      <w:rPr>
        <w:rFonts w:hint="default" w:ascii="Times New Roman" w:hAnsi="Times New Roman"/>
      </w:rPr>
    </w:lvl>
    <w:lvl w:ilvl="7" w:tentative="0">
      <w:start w:val="1"/>
      <w:numFmt w:val="bullet"/>
      <w:lvlText w:val=""/>
      <w:lvlJc w:val="left"/>
      <w:pPr>
        <w:tabs>
          <w:tab w:val="left" w:pos="3786"/>
        </w:tabs>
        <w:ind w:left="3786" w:hanging="420"/>
      </w:pPr>
      <w:rPr>
        <w:rFonts w:hint="default" w:ascii="Times New Roman" w:hAnsi="Times New Roman"/>
      </w:rPr>
    </w:lvl>
    <w:lvl w:ilvl="8" w:tentative="0">
      <w:start w:val="1"/>
      <w:numFmt w:val="bullet"/>
      <w:lvlText w:val=""/>
      <w:lvlJc w:val="left"/>
      <w:pPr>
        <w:tabs>
          <w:tab w:val="left" w:pos="4206"/>
        </w:tabs>
        <w:ind w:left="4206" w:hanging="420"/>
      </w:pPr>
      <w:rPr>
        <w:rFonts w:hint="default" w:ascii="Times New Roman" w:hAnsi="Times New Roman"/>
      </w:rPr>
    </w:lvl>
  </w:abstractNum>
  <w:abstractNum w:abstractNumId="15">
    <w:nsid w:val="0FF729C7"/>
    <w:multiLevelType w:val="multilevel"/>
    <w:tmpl w:val="0FF729C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133B6354"/>
    <w:multiLevelType w:val="multilevel"/>
    <w:tmpl w:val="133B6354"/>
    <w:lvl w:ilvl="0" w:tentative="0">
      <w:start w:val="1"/>
      <w:numFmt w:val="bullet"/>
      <w:lvlText w:val=""/>
      <w:lvlJc w:val="left"/>
      <w:pPr>
        <w:tabs>
          <w:tab w:val="left" w:pos="845"/>
        </w:tabs>
        <w:ind w:left="845" w:hanging="420"/>
      </w:pPr>
      <w:rPr>
        <w:rFonts w:hint="default" w:ascii="Wingdings" w:hAnsi="Wingdings"/>
        <w:sz w:val="16"/>
      </w:rPr>
    </w:lvl>
    <w:lvl w:ilvl="1" w:tentative="0">
      <w:start w:val="1"/>
      <w:numFmt w:val="bullet"/>
      <w:lvlText w:val=""/>
      <w:lvlJc w:val="left"/>
      <w:pPr>
        <w:tabs>
          <w:tab w:val="left" w:pos="1265"/>
        </w:tabs>
        <w:ind w:left="1265" w:hanging="420"/>
      </w:pPr>
      <w:rPr>
        <w:rFonts w:hint="default" w:ascii="Times New Roman" w:hAnsi="Times New Roman"/>
      </w:rPr>
    </w:lvl>
    <w:lvl w:ilvl="2" w:tentative="0">
      <w:start w:val="1"/>
      <w:numFmt w:val="bullet"/>
      <w:lvlText w:val=""/>
      <w:lvlJc w:val="left"/>
      <w:pPr>
        <w:tabs>
          <w:tab w:val="left" w:pos="1685"/>
        </w:tabs>
        <w:ind w:left="1685" w:hanging="420"/>
      </w:pPr>
      <w:rPr>
        <w:rFonts w:hint="default" w:ascii="Times New Roman" w:hAnsi="Times New Roman"/>
      </w:rPr>
    </w:lvl>
    <w:lvl w:ilvl="3" w:tentative="0">
      <w:start w:val="1"/>
      <w:numFmt w:val="bullet"/>
      <w:lvlText w:val=""/>
      <w:lvlJc w:val="left"/>
      <w:pPr>
        <w:tabs>
          <w:tab w:val="left" w:pos="2105"/>
        </w:tabs>
        <w:ind w:left="2105" w:hanging="420"/>
      </w:pPr>
      <w:rPr>
        <w:rFonts w:hint="default" w:ascii="Times New Roman" w:hAnsi="Times New Roman"/>
      </w:rPr>
    </w:lvl>
    <w:lvl w:ilvl="4" w:tentative="0">
      <w:start w:val="1"/>
      <w:numFmt w:val="bullet"/>
      <w:lvlText w:val=""/>
      <w:lvlJc w:val="left"/>
      <w:pPr>
        <w:tabs>
          <w:tab w:val="left" w:pos="2525"/>
        </w:tabs>
        <w:ind w:left="2525" w:hanging="420"/>
      </w:pPr>
      <w:rPr>
        <w:rFonts w:hint="default" w:ascii="Times New Roman" w:hAnsi="Times New Roman"/>
      </w:rPr>
    </w:lvl>
    <w:lvl w:ilvl="5" w:tentative="0">
      <w:start w:val="1"/>
      <w:numFmt w:val="bullet"/>
      <w:lvlText w:val=""/>
      <w:lvlJc w:val="left"/>
      <w:pPr>
        <w:tabs>
          <w:tab w:val="left" w:pos="2945"/>
        </w:tabs>
        <w:ind w:left="2945" w:hanging="420"/>
      </w:pPr>
      <w:rPr>
        <w:rFonts w:hint="default" w:ascii="Times New Roman" w:hAnsi="Times New Roman"/>
      </w:rPr>
    </w:lvl>
    <w:lvl w:ilvl="6" w:tentative="0">
      <w:start w:val="1"/>
      <w:numFmt w:val="bullet"/>
      <w:lvlText w:val=""/>
      <w:lvlJc w:val="left"/>
      <w:pPr>
        <w:tabs>
          <w:tab w:val="left" w:pos="3365"/>
        </w:tabs>
        <w:ind w:left="3365" w:hanging="420"/>
      </w:pPr>
      <w:rPr>
        <w:rFonts w:hint="default" w:ascii="Times New Roman" w:hAnsi="Times New Roman"/>
      </w:rPr>
    </w:lvl>
    <w:lvl w:ilvl="7" w:tentative="0">
      <w:start w:val="1"/>
      <w:numFmt w:val="bullet"/>
      <w:lvlText w:val=""/>
      <w:lvlJc w:val="left"/>
      <w:pPr>
        <w:tabs>
          <w:tab w:val="left" w:pos="3785"/>
        </w:tabs>
        <w:ind w:left="3785" w:hanging="420"/>
      </w:pPr>
      <w:rPr>
        <w:rFonts w:hint="default" w:ascii="Times New Roman" w:hAnsi="Times New Roman"/>
      </w:rPr>
    </w:lvl>
    <w:lvl w:ilvl="8" w:tentative="0">
      <w:start w:val="1"/>
      <w:numFmt w:val="bullet"/>
      <w:lvlText w:val=""/>
      <w:lvlJc w:val="left"/>
      <w:pPr>
        <w:tabs>
          <w:tab w:val="left" w:pos="4205"/>
        </w:tabs>
        <w:ind w:left="4205" w:hanging="420"/>
      </w:pPr>
      <w:rPr>
        <w:rFonts w:hint="default" w:ascii="Times New Roman" w:hAnsi="Times New Roman"/>
      </w:rPr>
    </w:lvl>
  </w:abstractNum>
  <w:abstractNum w:abstractNumId="17">
    <w:nsid w:val="15F51598"/>
    <w:multiLevelType w:val="multilevel"/>
    <w:tmpl w:val="15F515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19AD24F3"/>
    <w:multiLevelType w:val="multilevel"/>
    <w:tmpl w:val="19AD24F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1E142DA8"/>
    <w:multiLevelType w:val="multilevel"/>
    <w:tmpl w:val="1E142DA8"/>
    <w:lvl w:ilvl="0" w:tentative="0">
      <w:start w:val="1"/>
      <w:numFmt w:val="decimal"/>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20">
    <w:nsid w:val="1E5970CD"/>
    <w:multiLevelType w:val="multilevel"/>
    <w:tmpl w:val="1E5970CD"/>
    <w:lvl w:ilvl="0" w:tentative="0">
      <w:start w:val="1"/>
      <w:numFmt w:val="lowerLetter"/>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2131070B"/>
    <w:multiLevelType w:val="multilevel"/>
    <w:tmpl w:val="2131070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217D7DA4"/>
    <w:multiLevelType w:val="multilevel"/>
    <w:tmpl w:val="217D7DA4"/>
    <w:lvl w:ilvl="0" w:tentative="0">
      <w:start w:val="1"/>
      <w:numFmt w:val="decimal"/>
      <w:lvlText w:val="%1)"/>
      <w:lvlJc w:val="left"/>
      <w:pPr>
        <w:tabs>
          <w:tab w:val="left" w:pos="420"/>
        </w:tabs>
        <w:ind w:left="420" w:hanging="420"/>
      </w:pPr>
    </w:lvl>
    <w:lvl w:ilvl="1" w:tentative="0">
      <w:start w:val="1"/>
      <w:numFmt w:val="bullet"/>
      <w:lvlText w:val=""/>
      <w:lvlJc w:val="left"/>
      <w:pPr>
        <w:tabs>
          <w:tab w:val="left" w:pos="840"/>
        </w:tabs>
        <w:ind w:left="840" w:hanging="420"/>
      </w:pPr>
      <w:rPr>
        <w:rFonts w:hint="default" w:ascii="Times New Roman" w:hAnsi="Times New Roman"/>
        <w:sz w:val="16"/>
      </w:rPr>
    </w:lvl>
    <w:lvl w:ilvl="2" w:tentative="0">
      <w:start w:val="1"/>
      <w:numFmt w:val="decimal"/>
      <w:lvlText w:val="（%3）"/>
      <w:lvlJc w:val="left"/>
      <w:pPr>
        <w:tabs>
          <w:tab w:val="left" w:pos="1560"/>
        </w:tabs>
        <w:ind w:left="1560" w:hanging="720"/>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3">
    <w:nsid w:val="232D1F64"/>
    <w:multiLevelType w:val="multilevel"/>
    <w:tmpl w:val="232D1F64"/>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24">
    <w:nsid w:val="26147660"/>
    <w:multiLevelType w:val="multilevel"/>
    <w:tmpl w:val="2614766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261F1CB4"/>
    <w:multiLevelType w:val="multilevel"/>
    <w:tmpl w:val="261F1CB4"/>
    <w:lvl w:ilvl="0" w:tentative="0">
      <w:start w:val="1"/>
      <w:numFmt w:val="decimal"/>
      <w:lvlText w:val="%1"/>
      <w:lvlJc w:val="left"/>
      <w:pPr>
        <w:tabs>
          <w:tab w:val="left" w:pos="360"/>
        </w:tabs>
        <w:ind w:left="360" w:hanging="360"/>
      </w:pPr>
      <w:rPr>
        <w:rFonts w:hint="eastAsia"/>
      </w:rPr>
    </w:lvl>
    <w:lvl w:ilvl="1" w:tentative="0">
      <w:start w:val="1"/>
      <w:numFmt w:val="lowerLetter"/>
      <w:lvlText w:val="%2)"/>
      <w:lvlJc w:val="left"/>
      <w:pPr>
        <w:tabs>
          <w:tab w:val="left" w:pos="840"/>
        </w:tabs>
        <w:ind w:left="840" w:hanging="420"/>
      </w:pPr>
    </w:lvl>
    <w:lvl w:ilvl="2" w:tentative="0">
      <w:start w:val="1"/>
      <w:numFmt w:val="decimal"/>
      <w:lvlText w:val="%1.%2.%3"/>
      <w:lvlJc w:val="left"/>
      <w:pPr>
        <w:tabs>
          <w:tab w:val="left" w:pos="1560"/>
        </w:tabs>
        <w:ind w:left="1560" w:hanging="720"/>
      </w:pPr>
      <w:rPr>
        <w:rFonts w:hint="eastAsia"/>
      </w:rPr>
    </w:lvl>
    <w:lvl w:ilvl="3" w:tentative="0">
      <w:start w:val="1"/>
      <w:numFmt w:val="decimal"/>
      <w:lvlText w:val="%1.%2.%3.%4"/>
      <w:lvlJc w:val="left"/>
      <w:pPr>
        <w:tabs>
          <w:tab w:val="left" w:pos="1980"/>
        </w:tabs>
        <w:ind w:left="1980" w:hanging="720"/>
      </w:pPr>
      <w:rPr>
        <w:rFonts w:hint="eastAsia"/>
      </w:rPr>
    </w:lvl>
    <w:lvl w:ilvl="4" w:tentative="0">
      <w:start w:val="1"/>
      <w:numFmt w:val="decimal"/>
      <w:lvlText w:val="%1.%2.%3.%4.%5"/>
      <w:lvlJc w:val="left"/>
      <w:pPr>
        <w:tabs>
          <w:tab w:val="left" w:pos="2760"/>
        </w:tabs>
        <w:ind w:left="2760" w:hanging="1080"/>
      </w:pPr>
      <w:rPr>
        <w:rFonts w:hint="eastAsia"/>
      </w:rPr>
    </w:lvl>
    <w:lvl w:ilvl="5" w:tentative="0">
      <w:start w:val="1"/>
      <w:numFmt w:val="decimal"/>
      <w:lvlText w:val="%1.%2.%3.%4.%5.%6"/>
      <w:lvlJc w:val="left"/>
      <w:pPr>
        <w:tabs>
          <w:tab w:val="left" w:pos="3180"/>
        </w:tabs>
        <w:ind w:left="3180" w:hanging="1080"/>
      </w:pPr>
      <w:rPr>
        <w:rFonts w:hint="eastAsia"/>
      </w:rPr>
    </w:lvl>
    <w:lvl w:ilvl="6" w:tentative="0">
      <w:start w:val="1"/>
      <w:numFmt w:val="decimal"/>
      <w:lvlText w:val="%1.%2.%3.%4.%5.%6.%7"/>
      <w:lvlJc w:val="left"/>
      <w:pPr>
        <w:tabs>
          <w:tab w:val="left" w:pos="3600"/>
        </w:tabs>
        <w:ind w:left="3600" w:hanging="1080"/>
      </w:pPr>
      <w:rPr>
        <w:rFonts w:hint="eastAsia"/>
      </w:rPr>
    </w:lvl>
    <w:lvl w:ilvl="7" w:tentative="0">
      <w:start w:val="1"/>
      <w:numFmt w:val="decimal"/>
      <w:lvlText w:val="%1.%2.%3.%4.%5.%6.%7.%8"/>
      <w:lvlJc w:val="left"/>
      <w:pPr>
        <w:tabs>
          <w:tab w:val="left" w:pos="4380"/>
        </w:tabs>
        <w:ind w:left="4380" w:hanging="1440"/>
      </w:pPr>
      <w:rPr>
        <w:rFonts w:hint="eastAsia"/>
      </w:rPr>
    </w:lvl>
    <w:lvl w:ilvl="8" w:tentative="0">
      <w:start w:val="1"/>
      <w:numFmt w:val="decimal"/>
      <w:lvlText w:val="%1.%2.%3.%4.%5.%6.%7.%8.%9"/>
      <w:lvlJc w:val="left"/>
      <w:pPr>
        <w:tabs>
          <w:tab w:val="left" w:pos="4800"/>
        </w:tabs>
        <w:ind w:left="4800" w:hanging="1440"/>
      </w:pPr>
      <w:rPr>
        <w:rFonts w:hint="eastAsia"/>
      </w:rPr>
    </w:lvl>
  </w:abstractNum>
  <w:abstractNum w:abstractNumId="26">
    <w:nsid w:val="265A0D82"/>
    <w:multiLevelType w:val="multilevel"/>
    <w:tmpl w:val="265A0D82"/>
    <w:lvl w:ilvl="0" w:tentative="0">
      <w:start w:val="1"/>
      <w:numFmt w:val="bullet"/>
      <w:lvlText w:val=""/>
      <w:lvlJc w:val="left"/>
      <w:pPr>
        <w:tabs>
          <w:tab w:val="left" w:pos="845"/>
        </w:tabs>
        <w:ind w:left="845" w:hanging="420"/>
      </w:pPr>
      <w:rPr>
        <w:rFonts w:hint="default" w:ascii="Wingdings" w:hAnsi="Wingdings"/>
        <w:sz w:val="16"/>
      </w:rPr>
    </w:lvl>
    <w:lvl w:ilvl="1" w:tentative="0">
      <w:start w:val="1"/>
      <w:numFmt w:val="bullet"/>
      <w:lvlText w:val=""/>
      <w:lvlJc w:val="left"/>
      <w:pPr>
        <w:tabs>
          <w:tab w:val="left" w:pos="1265"/>
        </w:tabs>
        <w:ind w:left="1265" w:hanging="420"/>
      </w:pPr>
      <w:rPr>
        <w:rFonts w:hint="default" w:ascii="Times New Roman" w:hAnsi="Times New Roman"/>
      </w:rPr>
    </w:lvl>
    <w:lvl w:ilvl="2" w:tentative="0">
      <w:start w:val="1"/>
      <w:numFmt w:val="bullet"/>
      <w:lvlText w:val=""/>
      <w:lvlJc w:val="left"/>
      <w:pPr>
        <w:tabs>
          <w:tab w:val="left" w:pos="1685"/>
        </w:tabs>
        <w:ind w:left="1685" w:hanging="420"/>
      </w:pPr>
      <w:rPr>
        <w:rFonts w:hint="default" w:ascii="Times New Roman" w:hAnsi="Times New Roman"/>
      </w:rPr>
    </w:lvl>
    <w:lvl w:ilvl="3" w:tentative="0">
      <w:start w:val="1"/>
      <w:numFmt w:val="bullet"/>
      <w:lvlText w:val=""/>
      <w:lvlJc w:val="left"/>
      <w:pPr>
        <w:tabs>
          <w:tab w:val="left" w:pos="2105"/>
        </w:tabs>
        <w:ind w:left="2105" w:hanging="420"/>
      </w:pPr>
      <w:rPr>
        <w:rFonts w:hint="default" w:ascii="Times New Roman" w:hAnsi="Times New Roman"/>
      </w:rPr>
    </w:lvl>
    <w:lvl w:ilvl="4" w:tentative="0">
      <w:start w:val="1"/>
      <w:numFmt w:val="bullet"/>
      <w:lvlText w:val=""/>
      <w:lvlJc w:val="left"/>
      <w:pPr>
        <w:tabs>
          <w:tab w:val="left" w:pos="2525"/>
        </w:tabs>
        <w:ind w:left="2525" w:hanging="420"/>
      </w:pPr>
      <w:rPr>
        <w:rFonts w:hint="default" w:ascii="Times New Roman" w:hAnsi="Times New Roman"/>
      </w:rPr>
    </w:lvl>
    <w:lvl w:ilvl="5" w:tentative="0">
      <w:start w:val="1"/>
      <w:numFmt w:val="bullet"/>
      <w:lvlText w:val=""/>
      <w:lvlJc w:val="left"/>
      <w:pPr>
        <w:tabs>
          <w:tab w:val="left" w:pos="2945"/>
        </w:tabs>
        <w:ind w:left="2945" w:hanging="420"/>
      </w:pPr>
      <w:rPr>
        <w:rFonts w:hint="default" w:ascii="Times New Roman" w:hAnsi="Times New Roman"/>
      </w:rPr>
    </w:lvl>
    <w:lvl w:ilvl="6" w:tentative="0">
      <w:start w:val="1"/>
      <w:numFmt w:val="bullet"/>
      <w:lvlText w:val=""/>
      <w:lvlJc w:val="left"/>
      <w:pPr>
        <w:tabs>
          <w:tab w:val="left" w:pos="3365"/>
        </w:tabs>
        <w:ind w:left="3365" w:hanging="420"/>
      </w:pPr>
      <w:rPr>
        <w:rFonts w:hint="default" w:ascii="Times New Roman" w:hAnsi="Times New Roman"/>
      </w:rPr>
    </w:lvl>
    <w:lvl w:ilvl="7" w:tentative="0">
      <w:start w:val="1"/>
      <w:numFmt w:val="bullet"/>
      <w:lvlText w:val=""/>
      <w:lvlJc w:val="left"/>
      <w:pPr>
        <w:tabs>
          <w:tab w:val="left" w:pos="3785"/>
        </w:tabs>
        <w:ind w:left="3785" w:hanging="420"/>
      </w:pPr>
      <w:rPr>
        <w:rFonts w:hint="default" w:ascii="Times New Roman" w:hAnsi="Times New Roman"/>
      </w:rPr>
    </w:lvl>
    <w:lvl w:ilvl="8" w:tentative="0">
      <w:start w:val="1"/>
      <w:numFmt w:val="bullet"/>
      <w:lvlText w:val=""/>
      <w:lvlJc w:val="left"/>
      <w:pPr>
        <w:tabs>
          <w:tab w:val="left" w:pos="4205"/>
        </w:tabs>
        <w:ind w:left="4205" w:hanging="420"/>
      </w:pPr>
      <w:rPr>
        <w:rFonts w:hint="default" w:ascii="Times New Roman" w:hAnsi="Times New Roman"/>
      </w:rPr>
    </w:lvl>
  </w:abstractNum>
  <w:abstractNum w:abstractNumId="27">
    <w:nsid w:val="289F071D"/>
    <w:multiLevelType w:val="multilevel"/>
    <w:tmpl w:val="289F071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B661499"/>
    <w:multiLevelType w:val="multilevel"/>
    <w:tmpl w:val="2B6614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2BC55F02"/>
    <w:multiLevelType w:val="multilevel"/>
    <w:tmpl w:val="2BC55F02"/>
    <w:lvl w:ilvl="0" w:tentative="0">
      <w:start w:val="1"/>
      <w:numFmt w:val="bullet"/>
      <w:lvlText w:val=""/>
      <w:lvlJc w:val="left"/>
      <w:pPr>
        <w:ind w:left="1129" w:hanging="420"/>
      </w:pPr>
      <w:rPr>
        <w:rFonts w:hint="default" w:ascii="Wingdings" w:hAnsi="Wingdings"/>
        <w:sz w:val="16"/>
      </w:rPr>
    </w:lvl>
    <w:lvl w:ilvl="1" w:tentative="0">
      <w:start w:val="1"/>
      <w:numFmt w:val="bullet"/>
      <w:lvlText w:val=""/>
      <w:lvlJc w:val="left"/>
      <w:pPr>
        <w:ind w:left="1549" w:hanging="420"/>
      </w:pPr>
      <w:rPr>
        <w:rFonts w:hint="default" w:ascii="Wingdings" w:hAnsi="Wingdings"/>
      </w:rPr>
    </w:lvl>
    <w:lvl w:ilvl="2" w:tentative="0">
      <w:start w:val="1"/>
      <w:numFmt w:val="bullet"/>
      <w:lvlText w:val=""/>
      <w:lvlJc w:val="left"/>
      <w:pPr>
        <w:ind w:left="1969" w:hanging="420"/>
      </w:pPr>
      <w:rPr>
        <w:rFonts w:hint="default" w:ascii="Wingdings" w:hAnsi="Wingdings"/>
      </w:rPr>
    </w:lvl>
    <w:lvl w:ilvl="3" w:tentative="0">
      <w:start w:val="1"/>
      <w:numFmt w:val="bullet"/>
      <w:lvlText w:val=""/>
      <w:lvlJc w:val="left"/>
      <w:pPr>
        <w:ind w:left="2389" w:hanging="420"/>
      </w:pPr>
      <w:rPr>
        <w:rFonts w:hint="default" w:ascii="Wingdings" w:hAnsi="Wingdings"/>
      </w:rPr>
    </w:lvl>
    <w:lvl w:ilvl="4" w:tentative="0">
      <w:start w:val="1"/>
      <w:numFmt w:val="bullet"/>
      <w:lvlText w:val=""/>
      <w:lvlJc w:val="left"/>
      <w:pPr>
        <w:ind w:left="2809" w:hanging="420"/>
      </w:pPr>
      <w:rPr>
        <w:rFonts w:hint="default" w:ascii="Wingdings" w:hAnsi="Wingdings"/>
      </w:rPr>
    </w:lvl>
    <w:lvl w:ilvl="5" w:tentative="0">
      <w:start w:val="1"/>
      <w:numFmt w:val="bullet"/>
      <w:lvlText w:val=""/>
      <w:lvlJc w:val="left"/>
      <w:pPr>
        <w:ind w:left="3229" w:hanging="420"/>
      </w:pPr>
      <w:rPr>
        <w:rFonts w:hint="default" w:ascii="Wingdings" w:hAnsi="Wingdings"/>
      </w:rPr>
    </w:lvl>
    <w:lvl w:ilvl="6" w:tentative="0">
      <w:start w:val="1"/>
      <w:numFmt w:val="bullet"/>
      <w:lvlText w:val=""/>
      <w:lvlJc w:val="left"/>
      <w:pPr>
        <w:ind w:left="3649" w:hanging="420"/>
      </w:pPr>
      <w:rPr>
        <w:rFonts w:hint="default" w:ascii="Wingdings" w:hAnsi="Wingdings"/>
      </w:rPr>
    </w:lvl>
    <w:lvl w:ilvl="7" w:tentative="0">
      <w:start w:val="1"/>
      <w:numFmt w:val="bullet"/>
      <w:lvlText w:val=""/>
      <w:lvlJc w:val="left"/>
      <w:pPr>
        <w:ind w:left="4069" w:hanging="420"/>
      </w:pPr>
      <w:rPr>
        <w:rFonts w:hint="default" w:ascii="Wingdings" w:hAnsi="Wingdings"/>
      </w:rPr>
    </w:lvl>
    <w:lvl w:ilvl="8" w:tentative="0">
      <w:start w:val="1"/>
      <w:numFmt w:val="bullet"/>
      <w:lvlText w:val=""/>
      <w:lvlJc w:val="left"/>
      <w:pPr>
        <w:ind w:left="4489" w:hanging="420"/>
      </w:pPr>
      <w:rPr>
        <w:rFonts w:hint="default" w:ascii="Wingdings" w:hAnsi="Wingdings"/>
      </w:rPr>
    </w:lvl>
  </w:abstractNum>
  <w:abstractNum w:abstractNumId="30">
    <w:nsid w:val="2C3E7172"/>
    <w:multiLevelType w:val="multilevel"/>
    <w:tmpl w:val="2C3E7172"/>
    <w:lvl w:ilvl="0" w:tentative="0">
      <w:start w:val="1"/>
      <w:numFmt w:val="bullet"/>
      <w:lvlText w:val=""/>
      <w:lvlJc w:val="left"/>
      <w:pPr>
        <w:tabs>
          <w:tab w:val="left" w:pos="2064"/>
        </w:tabs>
        <w:ind w:left="2064" w:hanging="420"/>
      </w:pPr>
      <w:rPr>
        <w:rFonts w:hint="default" w:ascii="Wingdings" w:hAnsi="Wingdings"/>
        <w:sz w:val="16"/>
      </w:rPr>
    </w:lvl>
    <w:lvl w:ilvl="1" w:tentative="0">
      <w:start w:val="1"/>
      <w:numFmt w:val="decimal"/>
      <w:lvlText w:val="%2、"/>
      <w:lvlJc w:val="left"/>
      <w:pPr>
        <w:tabs>
          <w:tab w:val="left" w:pos="1140"/>
        </w:tabs>
        <w:ind w:left="1140" w:hanging="720"/>
      </w:pPr>
      <w:rPr>
        <w:rFonts w:hint="default"/>
      </w:rPr>
    </w:lvl>
    <w:lvl w:ilvl="2" w:tentative="0">
      <w:start w:val="1"/>
      <w:numFmt w:val="decimalFullWidth"/>
      <w:lvlText w:val="%3、"/>
      <w:lvlJc w:val="left"/>
      <w:pPr>
        <w:tabs>
          <w:tab w:val="left" w:pos="1560"/>
        </w:tabs>
        <w:ind w:left="1560" w:hanging="720"/>
      </w:pPr>
      <w:rPr>
        <w:rFonts w:hint="default"/>
      </w:rPr>
    </w:lvl>
    <w:lvl w:ilvl="3" w:tentative="0">
      <w:start w:val="1"/>
      <w:numFmt w:val="decimal"/>
      <w:lvlText w:val="%4."/>
      <w:lvlJc w:val="left"/>
      <w:pPr>
        <w:tabs>
          <w:tab w:val="left" w:pos="1620"/>
        </w:tabs>
        <w:ind w:left="1620" w:hanging="360"/>
      </w:pPr>
      <w:rPr>
        <w:rFonts w:hint="default"/>
        <w:b/>
      </w:rPr>
    </w:lvl>
    <w:lvl w:ilvl="4" w:tentative="0">
      <w:start w:val="1"/>
      <w:numFmt w:val="decimal"/>
      <w:lvlText w:val="%5."/>
      <w:lvlJc w:val="left"/>
      <w:pPr>
        <w:tabs>
          <w:tab w:val="left" w:pos="2040"/>
        </w:tabs>
        <w:ind w:left="1793" w:hanging="113"/>
      </w:pPr>
      <w:rPr>
        <w:rFonts w:hint="eastAsia" w:ascii="OEOLF M+ Helvetica Neue LT Std" w:hAnsi="OEOLF M+ Helvetica Neue LT Std" w:eastAsia="OEOLF M+ Helvetica Neue LT Std"/>
        <w:b/>
        <w:i w:val="0"/>
        <w:color w:val="000000"/>
        <w:sz w:val="21"/>
      </w:r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1">
    <w:nsid w:val="2D3B7D14"/>
    <w:multiLevelType w:val="multilevel"/>
    <w:tmpl w:val="2D3B7D1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2D63D1A3"/>
    <w:multiLevelType w:val="singleLevel"/>
    <w:tmpl w:val="2D63D1A3"/>
    <w:lvl w:ilvl="0" w:tentative="0">
      <w:start w:val="1"/>
      <w:numFmt w:val="decimal"/>
      <w:suff w:val="nothing"/>
      <w:lvlText w:val="%1）"/>
      <w:lvlJc w:val="left"/>
    </w:lvl>
  </w:abstractNum>
  <w:abstractNum w:abstractNumId="33">
    <w:nsid w:val="3130468A"/>
    <w:multiLevelType w:val="multilevel"/>
    <w:tmpl w:val="3130468A"/>
    <w:lvl w:ilvl="0" w:tentative="0">
      <w:start w:val="1"/>
      <w:numFmt w:val="decimal"/>
      <w:lvlText w:val="%1)"/>
      <w:lvlJc w:val="left"/>
      <w:pPr>
        <w:tabs>
          <w:tab w:val="left" w:pos="845"/>
        </w:tabs>
        <w:ind w:left="845" w:hanging="420"/>
      </w:pPr>
    </w:lvl>
    <w:lvl w:ilvl="1" w:tentative="0">
      <w:start w:val="1"/>
      <w:numFmt w:val="bullet"/>
      <w:lvlText w:val=""/>
      <w:lvlJc w:val="left"/>
      <w:pPr>
        <w:tabs>
          <w:tab w:val="left" w:pos="1265"/>
        </w:tabs>
        <w:ind w:left="1265" w:hanging="420"/>
      </w:pPr>
      <w:rPr>
        <w:rFonts w:hint="default" w:ascii="Times New Roman" w:hAnsi="Times New Roman"/>
        <w:sz w:val="16"/>
      </w:rPr>
    </w:lvl>
    <w:lvl w:ilvl="2" w:tentative="0">
      <w:start w:val="1"/>
      <w:numFmt w:val="decimal"/>
      <w:lvlText w:val="%3)"/>
      <w:lvlJc w:val="left"/>
      <w:pPr>
        <w:tabs>
          <w:tab w:val="left" w:pos="1685"/>
        </w:tabs>
        <w:ind w:left="1685" w:hanging="420"/>
      </w:pPr>
    </w:lvl>
    <w:lvl w:ilvl="3" w:tentative="0">
      <w:start w:val="1"/>
      <w:numFmt w:val="decimal"/>
      <w:lvlText w:val="%4."/>
      <w:lvlJc w:val="left"/>
      <w:pPr>
        <w:tabs>
          <w:tab w:val="left" w:pos="2105"/>
        </w:tabs>
        <w:ind w:left="2105" w:hanging="420"/>
      </w:pPr>
    </w:lvl>
    <w:lvl w:ilvl="4" w:tentative="0">
      <w:start w:val="1"/>
      <w:numFmt w:val="lowerLetter"/>
      <w:lvlText w:val="%5)"/>
      <w:lvlJc w:val="left"/>
      <w:pPr>
        <w:tabs>
          <w:tab w:val="left" w:pos="2525"/>
        </w:tabs>
        <w:ind w:left="2525" w:hanging="420"/>
      </w:pPr>
    </w:lvl>
    <w:lvl w:ilvl="5" w:tentative="0">
      <w:start w:val="1"/>
      <w:numFmt w:val="lowerRoman"/>
      <w:lvlText w:val="%6."/>
      <w:lvlJc w:val="right"/>
      <w:pPr>
        <w:tabs>
          <w:tab w:val="left" w:pos="2945"/>
        </w:tabs>
        <w:ind w:left="2945" w:hanging="420"/>
      </w:pPr>
    </w:lvl>
    <w:lvl w:ilvl="6" w:tentative="0">
      <w:start w:val="1"/>
      <w:numFmt w:val="decimal"/>
      <w:lvlText w:val="%7."/>
      <w:lvlJc w:val="left"/>
      <w:pPr>
        <w:tabs>
          <w:tab w:val="left" w:pos="3365"/>
        </w:tabs>
        <w:ind w:left="3365" w:hanging="420"/>
      </w:pPr>
    </w:lvl>
    <w:lvl w:ilvl="7" w:tentative="0">
      <w:start w:val="1"/>
      <w:numFmt w:val="lowerLetter"/>
      <w:lvlText w:val="%8)"/>
      <w:lvlJc w:val="left"/>
      <w:pPr>
        <w:tabs>
          <w:tab w:val="left" w:pos="3785"/>
        </w:tabs>
        <w:ind w:left="3785" w:hanging="420"/>
      </w:pPr>
    </w:lvl>
    <w:lvl w:ilvl="8" w:tentative="0">
      <w:start w:val="1"/>
      <w:numFmt w:val="lowerRoman"/>
      <w:lvlText w:val="%9."/>
      <w:lvlJc w:val="right"/>
      <w:pPr>
        <w:tabs>
          <w:tab w:val="left" w:pos="4205"/>
        </w:tabs>
        <w:ind w:left="4205" w:hanging="420"/>
      </w:pPr>
    </w:lvl>
  </w:abstractNum>
  <w:abstractNum w:abstractNumId="34">
    <w:nsid w:val="32C57299"/>
    <w:multiLevelType w:val="multilevel"/>
    <w:tmpl w:val="32C57299"/>
    <w:lvl w:ilvl="0" w:tentative="0">
      <w:start w:val="1"/>
      <w:numFmt w:val="decimal"/>
      <w:lvlText w:val="%1、"/>
      <w:lvlJc w:val="left"/>
      <w:pPr>
        <w:ind w:left="720" w:hanging="720"/>
      </w:pPr>
      <w:rPr>
        <w:rFonts w:hint="default"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5">
    <w:nsid w:val="36702943"/>
    <w:multiLevelType w:val="multilevel"/>
    <w:tmpl w:val="3670294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36EA651B"/>
    <w:multiLevelType w:val="multilevel"/>
    <w:tmpl w:val="36EA651B"/>
    <w:lvl w:ilvl="0" w:tentative="0">
      <w:start w:val="1"/>
      <w:numFmt w:val="bullet"/>
      <w:lvlText w:val=""/>
      <w:lvlJc w:val="left"/>
      <w:pPr>
        <w:ind w:left="846" w:hanging="420"/>
      </w:pPr>
      <w:rPr>
        <w:rFonts w:hint="default" w:ascii="Wingdings" w:hAnsi="Wingdings"/>
        <w:sz w:val="16"/>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37">
    <w:nsid w:val="3B416648"/>
    <w:multiLevelType w:val="multilevel"/>
    <w:tmpl w:val="3B416648"/>
    <w:lvl w:ilvl="0" w:tentative="0">
      <w:start w:val="1"/>
      <w:numFmt w:val="bullet"/>
      <w:lvlText w:val=""/>
      <w:lvlJc w:val="left"/>
      <w:pPr>
        <w:tabs>
          <w:tab w:val="left" w:pos="845"/>
        </w:tabs>
        <w:ind w:left="845" w:hanging="420"/>
      </w:pPr>
      <w:rPr>
        <w:rFonts w:hint="default" w:ascii="Times New Roman" w:hAnsi="Times New Roman"/>
        <w:sz w:val="16"/>
      </w:rPr>
    </w:lvl>
    <w:lvl w:ilvl="1" w:tentative="0">
      <w:start w:val="1"/>
      <w:numFmt w:val="bullet"/>
      <w:lvlText w:val=""/>
      <w:lvlJc w:val="left"/>
      <w:pPr>
        <w:tabs>
          <w:tab w:val="left" w:pos="1265"/>
        </w:tabs>
        <w:ind w:left="1265" w:hanging="420"/>
      </w:pPr>
      <w:rPr>
        <w:rFonts w:hint="default" w:ascii="Times New Roman" w:hAnsi="Times New Roman"/>
      </w:rPr>
    </w:lvl>
    <w:lvl w:ilvl="2" w:tentative="0">
      <w:start w:val="1"/>
      <w:numFmt w:val="decimal"/>
      <w:lvlText w:val="%3)"/>
      <w:lvlJc w:val="left"/>
      <w:pPr>
        <w:tabs>
          <w:tab w:val="left" w:pos="1685"/>
        </w:tabs>
        <w:ind w:left="1685" w:hanging="420"/>
      </w:pPr>
    </w:lvl>
    <w:lvl w:ilvl="3" w:tentative="0">
      <w:start w:val="1"/>
      <w:numFmt w:val="bullet"/>
      <w:lvlText w:val=""/>
      <w:lvlJc w:val="left"/>
      <w:pPr>
        <w:tabs>
          <w:tab w:val="left" w:pos="2105"/>
        </w:tabs>
        <w:ind w:left="2105" w:hanging="420"/>
      </w:pPr>
      <w:rPr>
        <w:rFonts w:hint="default" w:ascii="Wingdings" w:hAnsi="Wingdings"/>
        <w:sz w:val="16"/>
      </w:rPr>
    </w:lvl>
    <w:lvl w:ilvl="4" w:tentative="0">
      <w:start w:val="1"/>
      <w:numFmt w:val="decimal"/>
      <w:lvlText w:val="%5)"/>
      <w:lvlJc w:val="left"/>
      <w:pPr>
        <w:tabs>
          <w:tab w:val="left" w:pos="1685"/>
        </w:tabs>
        <w:ind w:left="1685" w:hanging="420"/>
      </w:pPr>
    </w:lvl>
    <w:lvl w:ilvl="5" w:tentative="0">
      <w:start w:val="1"/>
      <w:numFmt w:val="bullet"/>
      <w:lvlText w:val=""/>
      <w:lvlJc w:val="left"/>
      <w:pPr>
        <w:tabs>
          <w:tab w:val="left" w:pos="2945"/>
        </w:tabs>
        <w:ind w:left="2945" w:hanging="420"/>
      </w:pPr>
      <w:rPr>
        <w:rFonts w:hint="default" w:ascii="Times New Roman" w:hAnsi="Times New Roman"/>
      </w:rPr>
    </w:lvl>
    <w:lvl w:ilvl="6" w:tentative="0">
      <w:start w:val="1"/>
      <w:numFmt w:val="bullet"/>
      <w:lvlText w:val=""/>
      <w:lvlJc w:val="left"/>
      <w:pPr>
        <w:tabs>
          <w:tab w:val="left" w:pos="3365"/>
        </w:tabs>
        <w:ind w:left="3365" w:hanging="420"/>
      </w:pPr>
      <w:rPr>
        <w:rFonts w:hint="default" w:ascii="Times New Roman" w:hAnsi="Times New Roman"/>
      </w:rPr>
    </w:lvl>
    <w:lvl w:ilvl="7" w:tentative="0">
      <w:start w:val="1"/>
      <w:numFmt w:val="bullet"/>
      <w:lvlText w:val=""/>
      <w:lvlJc w:val="left"/>
      <w:pPr>
        <w:tabs>
          <w:tab w:val="left" w:pos="3785"/>
        </w:tabs>
        <w:ind w:left="3785" w:hanging="420"/>
      </w:pPr>
      <w:rPr>
        <w:rFonts w:hint="default" w:ascii="Times New Roman" w:hAnsi="Times New Roman"/>
      </w:rPr>
    </w:lvl>
    <w:lvl w:ilvl="8" w:tentative="0">
      <w:start w:val="1"/>
      <w:numFmt w:val="bullet"/>
      <w:lvlText w:val=""/>
      <w:lvlJc w:val="left"/>
      <w:pPr>
        <w:tabs>
          <w:tab w:val="left" w:pos="4205"/>
        </w:tabs>
        <w:ind w:left="4205" w:hanging="420"/>
      </w:pPr>
      <w:rPr>
        <w:rFonts w:hint="default" w:ascii="Times New Roman" w:hAnsi="Times New Roman"/>
      </w:rPr>
    </w:lvl>
  </w:abstractNum>
  <w:abstractNum w:abstractNumId="38">
    <w:nsid w:val="3E3B12FF"/>
    <w:multiLevelType w:val="multilevel"/>
    <w:tmpl w:val="3E3B12FF"/>
    <w:lvl w:ilvl="0" w:tentative="0">
      <w:start w:val="1"/>
      <w:numFmt w:val="bullet"/>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39">
    <w:nsid w:val="3F672256"/>
    <w:multiLevelType w:val="multilevel"/>
    <w:tmpl w:val="3F672256"/>
    <w:lvl w:ilvl="0" w:tentative="0">
      <w:start w:val="1"/>
      <w:numFmt w:val="decimal"/>
      <w:lvlText w:val="%1)"/>
      <w:lvlJc w:val="left"/>
      <w:pPr>
        <w:ind w:left="902" w:hanging="420"/>
      </w:pPr>
    </w:lvl>
    <w:lvl w:ilvl="1" w:tentative="0">
      <w:start w:val="1"/>
      <w:numFmt w:val="lowerLetter"/>
      <w:lvlText w:val="%2)"/>
      <w:lvlJc w:val="left"/>
      <w:pPr>
        <w:ind w:left="1322" w:hanging="420"/>
      </w:pPr>
    </w:lvl>
    <w:lvl w:ilvl="2" w:tentative="0">
      <w:start w:val="1"/>
      <w:numFmt w:val="lowerRoman"/>
      <w:lvlText w:val="%3."/>
      <w:lvlJc w:val="right"/>
      <w:pPr>
        <w:ind w:left="1742" w:hanging="420"/>
      </w:pPr>
    </w:lvl>
    <w:lvl w:ilvl="3" w:tentative="0">
      <w:start w:val="1"/>
      <w:numFmt w:val="decimal"/>
      <w:lvlText w:val="%4."/>
      <w:lvlJc w:val="left"/>
      <w:pPr>
        <w:ind w:left="2162" w:hanging="420"/>
      </w:pPr>
    </w:lvl>
    <w:lvl w:ilvl="4" w:tentative="0">
      <w:start w:val="1"/>
      <w:numFmt w:val="lowerLetter"/>
      <w:lvlText w:val="%5)"/>
      <w:lvlJc w:val="left"/>
      <w:pPr>
        <w:ind w:left="2582" w:hanging="420"/>
      </w:pPr>
    </w:lvl>
    <w:lvl w:ilvl="5" w:tentative="0">
      <w:start w:val="1"/>
      <w:numFmt w:val="lowerRoman"/>
      <w:lvlText w:val="%6."/>
      <w:lvlJc w:val="right"/>
      <w:pPr>
        <w:ind w:left="3002" w:hanging="420"/>
      </w:pPr>
    </w:lvl>
    <w:lvl w:ilvl="6" w:tentative="0">
      <w:start w:val="1"/>
      <w:numFmt w:val="decimal"/>
      <w:lvlText w:val="%7."/>
      <w:lvlJc w:val="left"/>
      <w:pPr>
        <w:ind w:left="3422" w:hanging="420"/>
      </w:pPr>
    </w:lvl>
    <w:lvl w:ilvl="7" w:tentative="0">
      <w:start w:val="1"/>
      <w:numFmt w:val="lowerLetter"/>
      <w:lvlText w:val="%8)"/>
      <w:lvlJc w:val="left"/>
      <w:pPr>
        <w:ind w:left="3842" w:hanging="420"/>
      </w:pPr>
    </w:lvl>
    <w:lvl w:ilvl="8" w:tentative="0">
      <w:start w:val="1"/>
      <w:numFmt w:val="lowerRoman"/>
      <w:lvlText w:val="%9."/>
      <w:lvlJc w:val="right"/>
      <w:pPr>
        <w:ind w:left="4262" w:hanging="420"/>
      </w:pPr>
    </w:lvl>
  </w:abstractNum>
  <w:abstractNum w:abstractNumId="40">
    <w:nsid w:val="402163FF"/>
    <w:multiLevelType w:val="multilevel"/>
    <w:tmpl w:val="402163FF"/>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40925BE6"/>
    <w:multiLevelType w:val="multilevel"/>
    <w:tmpl w:val="40925BE6"/>
    <w:lvl w:ilvl="0" w:tentative="0">
      <w:start w:val="1"/>
      <w:numFmt w:val="bullet"/>
      <w:lvlText w:val=""/>
      <w:lvlJc w:val="left"/>
      <w:pPr>
        <w:ind w:left="420" w:hanging="420"/>
      </w:pPr>
      <w:rPr>
        <w:rFonts w:hint="default" w:ascii="Wingdings" w:hAnsi="Wingdings"/>
        <w:sz w:val="16"/>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2">
    <w:nsid w:val="41C44D7A"/>
    <w:multiLevelType w:val="multilevel"/>
    <w:tmpl w:val="41C44D7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3">
    <w:nsid w:val="478750A4"/>
    <w:multiLevelType w:val="multilevel"/>
    <w:tmpl w:val="478750A4"/>
    <w:lvl w:ilvl="0" w:tentative="0">
      <w:start w:val="1"/>
      <w:numFmt w:val="decimal"/>
      <w:lvlText w:val="%1)"/>
      <w:lvlJc w:val="left"/>
      <w:pPr>
        <w:tabs>
          <w:tab w:val="left" w:pos="845"/>
        </w:tabs>
        <w:ind w:left="845" w:hanging="420"/>
      </w:pPr>
    </w:lvl>
    <w:lvl w:ilvl="1" w:tentative="0">
      <w:start w:val="1"/>
      <w:numFmt w:val="bullet"/>
      <w:lvlText w:val=""/>
      <w:lvlJc w:val="left"/>
      <w:pPr>
        <w:tabs>
          <w:tab w:val="left" w:pos="1265"/>
        </w:tabs>
        <w:ind w:left="1265" w:hanging="420"/>
      </w:pPr>
      <w:rPr>
        <w:rFonts w:hint="default" w:ascii="Wingdings" w:hAnsi="Wingdings"/>
        <w:sz w:val="16"/>
      </w:rPr>
    </w:lvl>
    <w:lvl w:ilvl="2" w:tentative="0">
      <w:start w:val="1"/>
      <w:numFmt w:val="decimal"/>
      <w:lvlText w:val="%3)"/>
      <w:lvlJc w:val="left"/>
      <w:pPr>
        <w:tabs>
          <w:tab w:val="left" w:pos="1685"/>
        </w:tabs>
        <w:ind w:left="1685" w:hanging="420"/>
      </w:pPr>
    </w:lvl>
    <w:lvl w:ilvl="3" w:tentative="0">
      <w:start w:val="1"/>
      <w:numFmt w:val="decimal"/>
      <w:lvlText w:val="%4."/>
      <w:lvlJc w:val="left"/>
      <w:pPr>
        <w:tabs>
          <w:tab w:val="left" w:pos="2105"/>
        </w:tabs>
        <w:ind w:left="2105" w:hanging="420"/>
      </w:pPr>
    </w:lvl>
    <w:lvl w:ilvl="4" w:tentative="0">
      <w:start w:val="1"/>
      <w:numFmt w:val="lowerLetter"/>
      <w:lvlText w:val="%5)"/>
      <w:lvlJc w:val="left"/>
      <w:pPr>
        <w:tabs>
          <w:tab w:val="left" w:pos="2525"/>
        </w:tabs>
        <w:ind w:left="2525" w:hanging="420"/>
      </w:pPr>
    </w:lvl>
    <w:lvl w:ilvl="5" w:tentative="0">
      <w:start w:val="1"/>
      <w:numFmt w:val="lowerRoman"/>
      <w:lvlText w:val="%6."/>
      <w:lvlJc w:val="right"/>
      <w:pPr>
        <w:tabs>
          <w:tab w:val="left" w:pos="2945"/>
        </w:tabs>
        <w:ind w:left="2945" w:hanging="420"/>
      </w:pPr>
    </w:lvl>
    <w:lvl w:ilvl="6" w:tentative="0">
      <w:start w:val="1"/>
      <w:numFmt w:val="decimal"/>
      <w:lvlText w:val="%7."/>
      <w:lvlJc w:val="left"/>
      <w:pPr>
        <w:tabs>
          <w:tab w:val="left" w:pos="3365"/>
        </w:tabs>
        <w:ind w:left="3365" w:hanging="420"/>
      </w:pPr>
    </w:lvl>
    <w:lvl w:ilvl="7" w:tentative="0">
      <w:start w:val="1"/>
      <w:numFmt w:val="lowerLetter"/>
      <w:lvlText w:val="%8)"/>
      <w:lvlJc w:val="left"/>
      <w:pPr>
        <w:tabs>
          <w:tab w:val="left" w:pos="3785"/>
        </w:tabs>
        <w:ind w:left="3785" w:hanging="420"/>
      </w:pPr>
    </w:lvl>
    <w:lvl w:ilvl="8" w:tentative="0">
      <w:start w:val="1"/>
      <w:numFmt w:val="lowerRoman"/>
      <w:lvlText w:val="%9."/>
      <w:lvlJc w:val="right"/>
      <w:pPr>
        <w:tabs>
          <w:tab w:val="left" w:pos="4205"/>
        </w:tabs>
        <w:ind w:left="4205" w:hanging="420"/>
      </w:pPr>
    </w:lvl>
  </w:abstractNum>
  <w:abstractNum w:abstractNumId="44">
    <w:nsid w:val="48093988"/>
    <w:multiLevelType w:val="multilevel"/>
    <w:tmpl w:val="48093988"/>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4F652B5C"/>
    <w:multiLevelType w:val="multilevel"/>
    <w:tmpl w:val="4F652B5C"/>
    <w:lvl w:ilvl="0" w:tentative="0">
      <w:start w:val="1"/>
      <w:numFmt w:val="bullet"/>
      <w:lvlText w:val=""/>
      <w:lvlJc w:val="left"/>
      <w:pPr>
        <w:ind w:left="1322" w:hanging="420"/>
      </w:pPr>
      <w:rPr>
        <w:rFonts w:hint="default" w:ascii="Wingdings" w:hAnsi="Wingdings"/>
      </w:rPr>
    </w:lvl>
    <w:lvl w:ilvl="1" w:tentative="0">
      <w:start w:val="1"/>
      <w:numFmt w:val="bullet"/>
      <w:lvlText w:val=""/>
      <w:lvlJc w:val="left"/>
      <w:pPr>
        <w:ind w:left="1742" w:hanging="420"/>
      </w:pPr>
      <w:rPr>
        <w:rFonts w:hint="default" w:ascii="Wingdings" w:hAnsi="Wingdings"/>
      </w:rPr>
    </w:lvl>
    <w:lvl w:ilvl="2" w:tentative="0">
      <w:start w:val="1"/>
      <w:numFmt w:val="bullet"/>
      <w:lvlText w:val=""/>
      <w:lvlJc w:val="left"/>
      <w:pPr>
        <w:ind w:left="2162" w:hanging="420"/>
      </w:pPr>
      <w:rPr>
        <w:rFonts w:hint="default" w:ascii="Wingdings" w:hAnsi="Wingdings"/>
      </w:rPr>
    </w:lvl>
    <w:lvl w:ilvl="3" w:tentative="0">
      <w:start w:val="1"/>
      <w:numFmt w:val="bullet"/>
      <w:lvlText w:val=""/>
      <w:lvlJc w:val="left"/>
      <w:pPr>
        <w:ind w:left="2582" w:hanging="420"/>
      </w:pPr>
      <w:rPr>
        <w:rFonts w:hint="default" w:ascii="Wingdings" w:hAnsi="Wingdings"/>
      </w:rPr>
    </w:lvl>
    <w:lvl w:ilvl="4" w:tentative="0">
      <w:start w:val="1"/>
      <w:numFmt w:val="bullet"/>
      <w:lvlText w:val=""/>
      <w:lvlJc w:val="left"/>
      <w:pPr>
        <w:ind w:left="3002" w:hanging="420"/>
      </w:pPr>
      <w:rPr>
        <w:rFonts w:hint="default" w:ascii="Wingdings" w:hAnsi="Wingdings"/>
      </w:rPr>
    </w:lvl>
    <w:lvl w:ilvl="5" w:tentative="0">
      <w:start w:val="1"/>
      <w:numFmt w:val="bullet"/>
      <w:lvlText w:val=""/>
      <w:lvlJc w:val="left"/>
      <w:pPr>
        <w:ind w:left="3422" w:hanging="420"/>
      </w:pPr>
      <w:rPr>
        <w:rFonts w:hint="default" w:ascii="Wingdings" w:hAnsi="Wingdings"/>
      </w:rPr>
    </w:lvl>
    <w:lvl w:ilvl="6" w:tentative="0">
      <w:start w:val="1"/>
      <w:numFmt w:val="bullet"/>
      <w:lvlText w:val=""/>
      <w:lvlJc w:val="left"/>
      <w:pPr>
        <w:ind w:left="3842" w:hanging="420"/>
      </w:pPr>
      <w:rPr>
        <w:rFonts w:hint="default" w:ascii="Wingdings" w:hAnsi="Wingdings"/>
      </w:rPr>
    </w:lvl>
    <w:lvl w:ilvl="7" w:tentative="0">
      <w:start w:val="1"/>
      <w:numFmt w:val="bullet"/>
      <w:lvlText w:val=""/>
      <w:lvlJc w:val="left"/>
      <w:pPr>
        <w:ind w:left="4262" w:hanging="420"/>
      </w:pPr>
      <w:rPr>
        <w:rFonts w:hint="default" w:ascii="Wingdings" w:hAnsi="Wingdings"/>
      </w:rPr>
    </w:lvl>
    <w:lvl w:ilvl="8" w:tentative="0">
      <w:start w:val="1"/>
      <w:numFmt w:val="bullet"/>
      <w:lvlText w:val=""/>
      <w:lvlJc w:val="left"/>
      <w:pPr>
        <w:ind w:left="4682" w:hanging="420"/>
      </w:pPr>
      <w:rPr>
        <w:rFonts w:hint="default" w:ascii="Wingdings" w:hAnsi="Wingdings"/>
      </w:rPr>
    </w:lvl>
  </w:abstractNum>
  <w:abstractNum w:abstractNumId="46">
    <w:nsid w:val="553523C5"/>
    <w:multiLevelType w:val="multilevel"/>
    <w:tmpl w:val="553523C5"/>
    <w:lvl w:ilvl="0" w:tentative="0">
      <w:start w:val="1"/>
      <w:numFmt w:val="lowerLetter"/>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7">
    <w:nsid w:val="55FB3732"/>
    <w:multiLevelType w:val="multilevel"/>
    <w:tmpl w:val="55FB3732"/>
    <w:lvl w:ilvl="0" w:tentative="0">
      <w:start w:val="1"/>
      <w:numFmt w:val="bullet"/>
      <w:lvlText w:val=""/>
      <w:lvlJc w:val="left"/>
      <w:pPr>
        <w:ind w:left="1322" w:hanging="420"/>
      </w:pPr>
      <w:rPr>
        <w:rFonts w:hint="default" w:ascii="Wingdings" w:hAnsi="Wingdings"/>
      </w:rPr>
    </w:lvl>
    <w:lvl w:ilvl="1" w:tentative="0">
      <w:start w:val="1"/>
      <w:numFmt w:val="bullet"/>
      <w:lvlText w:val=""/>
      <w:lvlJc w:val="left"/>
      <w:pPr>
        <w:ind w:left="1742" w:hanging="420"/>
      </w:pPr>
      <w:rPr>
        <w:rFonts w:hint="default" w:ascii="Wingdings" w:hAnsi="Wingdings"/>
      </w:rPr>
    </w:lvl>
    <w:lvl w:ilvl="2" w:tentative="0">
      <w:start w:val="1"/>
      <w:numFmt w:val="bullet"/>
      <w:lvlText w:val=""/>
      <w:lvlJc w:val="left"/>
      <w:pPr>
        <w:ind w:left="2162" w:hanging="420"/>
      </w:pPr>
      <w:rPr>
        <w:rFonts w:hint="default" w:ascii="Wingdings" w:hAnsi="Wingdings"/>
      </w:rPr>
    </w:lvl>
    <w:lvl w:ilvl="3" w:tentative="0">
      <w:start w:val="1"/>
      <w:numFmt w:val="bullet"/>
      <w:lvlText w:val=""/>
      <w:lvlJc w:val="left"/>
      <w:pPr>
        <w:ind w:left="2582" w:hanging="420"/>
      </w:pPr>
      <w:rPr>
        <w:rFonts w:hint="default" w:ascii="Wingdings" w:hAnsi="Wingdings"/>
      </w:rPr>
    </w:lvl>
    <w:lvl w:ilvl="4" w:tentative="0">
      <w:start w:val="1"/>
      <w:numFmt w:val="bullet"/>
      <w:lvlText w:val=""/>
      <w:lvlJc w:val="left"/>
      <w:pPr>
        <w:ind w:left="3002" w:hanging="420"/>
      </w:pPr>
      <w:rPr>
        <w:rFonts w:hint="default" w:ascii="Wingdings" w:hAnsi="Wingdings"/>
      </w:rPr>
    </w:lvl>
    <w:lvl w:ilvl="5" w:tentative="0">
      <w:start w:val="1"/>
      <w:numFmt w:val="bullet"/>
      <w:lvlText w:val=""/>
      <w:lvlJc w:val="left"/>
      <w:pPr>
        <w:ind w:left="3422" w:hanging="420"/>
      </w:pPr>
      <w:rPr>
        <w:rFonts w:hint="default" w:ascii="Wingdings" w:hAnsi="Wingdings"/>
      </w:rPr>
    </w:lvl>
    <w:lvl w:ilvl="6" w:tentative="0">
      <w:start w:val="1"/>
      <w:numFmt w:val="bullet"/>
      <w:lvlText w:val=""/>
      <w:lvlJc w:val="left"/>
      <w:pPr>
        <w:ind w:left="3842" w:hanging="420"/>
      </w:pPr>
      <w:rPr>
        <w:rFonts w:hint="default" w:ascii="Wingdings" w:hAnsi="Wingdings"/>
      </w:rPr>
    </w:lvl>
    <w:lvl w:ilvl="7" w:tentative="0">
      <w:start w:val="1"/>
      <w:numFmt w:val="bullet"/>
      <w:lvlText w:val=""/>
      <w:lvlJc w:val="left"/>
      <w:pPr>
        <w:ind w:left="4262" w:hanging="420"/>
      </w:pPr>
      <w:rPr>
        <w:rFonts w:hint="default" w:ascii="Wingdings" w:hAnsi="Wingdings"/>
      </w:rPr>
    </w:lvl>
    <w:lvl w:ilvl="8" w:tentative="0">
      <w:start w:val="1"/>
      <w:numFmt w:val="bullet"/>
      <w:lvlText w:val=""/>
      <w:lvlJc w:val="left"/>
      <w:pPr>
        <w:ind w:left="4682" w:hanging="420"/>
      </w:pPr>
      <w:rPr>
        <w:rFonts w:hint="default" w:ascii="Wingdings" w:hAnsi="Wingdings"/>
      </w:rPr>
    </w:lvl>
  </w:abstractNum>
  <w:abstractNum w:abstractNumId="48">
    <w:nsid w:val="566E0FAE"/>
    <w:multiLevelType w:val="multilevel"/>
    <w:tmpl w:val="566E0FAE"/>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bullet"/>
      <w:lvlText w:val=""/>
      <w:lvlJc w:val="left"/>
      <w:pPr>
        <w:ind w:left="709" w:hanging="709"/>
      </w:pPr>
      <w:rPr>
        <w:rFonts w:hint="default" w:ascii="Wingdings" w:hAnsi="Wingdings"/>
      </w:rPr>
    </w:lvl>
    <w:lvl w:ilvl="3" w:tentative="0">
      <w:start w:val="1"/>
      <w:numFmt w:val="bullet"/>
      <w:lvlText w:val=""/>
      <w:lvlJc w:val="left"/>
      <w:pPr>
        <w:ind w:left="851" w:hanging="851"/>
      </w:pPr>
      <w:rPr>
        <w:rFonts w:hint="default" w:ascii="Wingdings" w:hAnsi="Wingdings"/>
      </w:rPr>
    </w:lvl>
    <w:lvl w:ilvl="4" w:tentative="0">
      <w:start w:val="1"/>
      <w:numFmt w:val="bullet"/>
      <w:lvlText w:val=""/>
      <w:lvlJc w:val="left"/>
      <w:pPr>
        <w:ind w:left="992" w:hanging="992"/>
      </w:pPr>
      <w:rPr>
        <w:rFonts w:hint="default" w:ascii="Wingdings" w:hAnsi="Wingdings"/>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49">
    <w:nsid w:val="5BEA5E9A"/>
    <w:multiLevelType w:val="multilevel"/>
    <w:tmpl w:val="5BEA5E9A"/>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pStyle w:val="114"/>
      <w:lvlText w:val="%1.%2.%3"/>
      <w:lvlJc w:val="left"/>
      <w:pPr>
        <w:tabs>
          <w:tab w:val="left" w:pos="720"/>
        </w:tabs>
        <w:ind w:left="720" w:hanging="720"/>
      </w:pPr>
      <w:rPr>
        <w:rFonts w:hint="eastAsia"/>
        <w:color w:val="auto"/>
      </w:rPr>
    </w:lvl>
    <w:lvl w:ilvl="3" w:tentative="0">
      <w:start w:val="1"/>
      <w:numFmt w:val="decimal"/>
      <w:lvlText w:val="%1.%2.%3.%4"/>
      <w:lvlJc w:val="left"/>
      <w:pPr>
        <w:tabs>
          <w:tab w:val="left" w:pos="885"/>
        </w:tabs>
        <w:ind w:left="885" w:hanging="885"/>
      </w:pPr>
      <w:rPr>
        <w:rFonts w:hint="default" w:ascii="宋体" w:hAnsi="宋体" w:eastAsia="Symbol" w:cs="宋体"/>
        <w:color w:val="auto"/>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50">
    <w:nsid w:val="5C4502AD"/>
    <w:multiLevelType w:val="multilevel"/>
    <w:tmpl w:val="5C4502A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1">
    <w:nsid w:val="5C45CDA5"/>
    <w:multiLevelType w:val="multilevel"/>
    <w:tmpl w:val="5C45CDA5"/>
    <w:lvl w:ilvl="0" w:tentative="0">
      <w:start w:val="1"/>
      <w:numFmt w:val="bullet"/>
      <w:lvlText w:val=""/>
      <w:lvlJc w:val="left"/>
      <w:rPr>
        <w:rFonts w:hint="default" w:ascii="Symbol" w:hAnsi="Symbol"/>
      </w:rPr>
    </w:lvl>
    <w:lvl w:ilvl="1" w:tentative="0">
      <w:start w:val="0"/>
      <w:numFmt w:val="decimal"/>
      <w:lvlText w:val=""/>
      <w:lvlJc w:val="left"/>
      <w:rPr>
        <w:rFonts w:cs="Times New Roman"/>
      </w:rPr>
    </w:lvl>
    <w:lvl w:ilvl="2" w:tentative="0">
      <w:start w:val="0"/>
      <w:numFmt w:val="decimal"/>
      <w:lvlText w:val=""/>
      <w:lvlJc w:val="left"/>
      <w:rPr>
        <w:rFonts w:cs="Times New Roman"/>
      </w:rPr>
    </w:lvl>
    <w:lvl w:ilvl="3" w:tentative="0">
      <w:start w:val="0"/>
      <w:numFmt w:val="decimal"/>
      <w:lvlText w:val=""/>
      <w:lvlJc w:val="left"/>
      <w:rPr>
        <w:rFonts w:cs="Times New Roman"/>
      </w:rPr>
    </w:lvl>
    <w:lvl w:ilvl="4" w:tentative="0">
      <w:start w:val="0"/>
      <w:numFmt w:val="decimal"/>
      <w:lvlText w:val=""/>
      <w:lvlJc w:val="left"/>
      <w:rPr>
        <w:rFonts w:cs="Times New Roman"/>
      </w:rPr>
    </w:lvl>
    <w:lvl w:ilvl="5" w:tentative="0">
      <w:start w:val="0"/>
      <w:numFmt w:val="decimal"/>
      <w:lvlText w:val=""/>
      <w:lvlJc w:val="left"/>
      <w:rPr>
        <w:rFonts w:cs="Times New Roman"/>
      </w:rPr>
    </w:lvl>
    <w:lvl w:ilvl="6" w:tentative="0">
      <w:start w:val="0"/>
      <w:numFmt w:val="decimal"/>
      <w:lvlText w:val=""/>
      <w:lvlJc w:val="left"/>
      <w:rPr>
        <w:rFonts w:cs="Times New Roman"/>
      </w:rPr>
    </w:lvl>
    <w:lvl w:ilvl="7" w:tentative="0">
      <w:start w:val="0"/>
      <w:numFmt w:val="decimal"/>
      <w:lvlText w:val=""/>
      <w:lvlJc w:val="left"/>
      <w:rPr>
        <w:rFonts w:cs="Times New Roman"/>
      </w:rPr>
    </w:lvl>
    <w:lvl w:ilvl="8" w:tentative="0">
      <w:start w:val="0"/>
      <w:numFmt w:val="decimal"/>
      <w:lvlText w:val=""/>
      <w:lvlJc w:val="left"/>
      <w:rPr>
        <w:rFonts w:cs="Times New Roman"/>
      </w:rPr>
    </w:lvl>
  </w:abstractNum>
  <w:abstractNum w:abstractNumId="52">
    <w:nsid w:val="5DCE7129"/>
    <w:multiLevelType w:val="multilevel"/>
    <w:tmpl w:val="5DCE7129"/>
    <w:lvl w:ilvl="0" w:tentative="0">
      <w:start w:val="1"/>
      <w:numFmt w:val="decimal"/>
      <w:lvlText w:val="%1．"/>
      <w:lvlJc w:val="left"/>
      <w:pPr>
        <w:tabs>
          <w:tab w:val="left" w:pos="360"/>
        </w:tabs>
        <w:ind w:left="360" w:hanging="360"/>
      </w:pPr>
      <w:rPr>
        <w:rFonts w:hint="eastAsia"/>
      </w:rPr>
    </w:lvl>
    <w:lvl w:ilvl="1" w:tentative="0">
      <w:start w:val="1"/>
      <w:numFmt w:val="upperLetter"/>
      <w:lvlText w:val="%2."/>
      <w:lvlJc w:val="left"/>
      <w:pPr>
        <w:tabs>
          <w:tab w:val="left" w:pos="840"/>
        </w:tabs>
        <w:ind w:left="840" w:hanging="420"/>
      </w:pPr>
    </w:lvl>
    <w:lvl w:ilvl="2" w:tentative="0">
      <w:start w:val="1"/>
      <w:numFmt w:val="bullet"/>
      <w:lvlText w:val=""/>
      <w:lvlJc w:val="left"/>
      <w:pPr>
        <w:tabs>
          <w:tab w:val="left" w:pos="1260"/>
        </w:tabs>
        <w:ind w:left="1260" w:hanging="420"/>
      </w:pPr>
      <w:rPr>
        <w:rFonts w:hint="default" w:ascii="Wingdings" w:hAnsi="Wingdings"/>
        <w:sz w:val="16"/>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3">
    <w:nsid w:val="61680B3C"/>
    <w:multiLevelType w:val="multilevel"/>
    <w:tmpl w:val="61680B3C"/>
    <w:lvl w:ilvl="0" w:tentative="0">
      <w:start w:val="1"/>
      <w:numFmt w:val="bullet"/>
      <w:lvlText w:val=""/>
      <w:lvlJc w:val="left"/>
      <w:pPr>
        <w:tabs>
          <w:tab w:val="left" w:pos="840"/>
        </w:tabs>
        <w:ind w:left="840" w:hanging="420"/>
      </w:pPr>
      <w:rPr>
        <w:rFonts w:hint="default" w:ascii="Times New Roman" w:hAnsi="Times New Roman"/>
        <w:sz w:val="16"/>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4">
    <w:nsid w:val="6293702C"/>
    <w:multiLevelType w:val="multilevel"/>
    <w:tmpl w:val="6293702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5">
    <w:nsid w:val="636430A3"/>
    <w:multiLevelType w:val="multilevel"/>
    <w:tmpl w:val="636430A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6">
    <w:nsid w:val="67074710"/>
    <w:multiLevelType w:val="multilevel"/>
    <w:tmpl w:val="67074710"/>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67CC5C3A"/>
    <w:multiLevelType w:val="multilevel"/>
    <w:tmpl w:val="67CC5C3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689C6AEC"/>
    <w:multiLevelType w:val="multilevel"/>
    <w:tmpl w:val="689C6AEC"/>
    <w:lvl w:ilvl="0" w:tentative="0">
      <w:start w:val="1"/>
      <w:numFmt w:val="bullet"/>
      <w:lvlText w:val=""/>
      <w:lvlJc w:val="left"/>
      <w:pPr>
        <w:ind w:left="1152" w:hanging="360"/>
      </w:pPr>
      <w:rPr>
        <w:rFonts w:hint="default" w:ascii="Symbol" w:hAnsi="Symbol"/>
      </w:rPr>
    </w:lvl>
    <w:lvl w:ilvl="1" w:tentative="0">
      <w:start w:val="1"/>
      <w:numFmt w:val="bullet"/>
      <w:lvlText w:val="o"/>
      <w:lvlJc w:val="left"/>
      <w:pPr>
        <w:ind w:left="1872" w:hanging="360"/>
      </w:pPr>
      <w:rPr>
        <w:rFonts w:hint="default" w:ascii="Courier New" w:hAnsi="Courier New" w:cs="Courier New"/>
      </w:rPr>
    </w:lvl>
    <w:lvl w:ilvl="2" w:tentative="0">
      <w:start w:val="1"/>
      <w:numFmt w:val="bullet"/>
      <w:lvlText w:val=""/>
      <w:lvlJc w:val="left"/>
      <w:pPr>
        <w:ind w:left="2592" w:hanging="360"/>
      </w:pPr>
      <w:rPr>
        <w:rFonts w:hint="default" w:ascii="Wingdings" w:hAnsi="Wingdings"/>
      </w:rPr>
    </w:lvl>
    <w:lvl w:ilvl="3" w:tentative="0">
      <w:start w:val="1"/>
      <w:numFmt w:val="bullet"/>
      <w:lvlText w:val=""/>
      <w:lvlJc w:val="left"/>
      <w:pPr>
        <w:ind w:left="3312" w:hanging="360"/>
      </w:pPr>
      <w:rPr>
        <w:rFonts w:hint="default" w:ascii="Symbol" w:hAnsi="Symbol"/>
      </w:rPr>
    </w:lvl>
    <w:lvl w:ilvl="4" w:tentative="0">
      <w:start w:val="1"/>
      <w:numFmt w:val="bullet"/>
      <w:lvlText w:val="o"/>
      <w:lvlJc w:val="left"/>
      <w:pPr>
        <w:ind w:left="4032" w:hanging="360"/>
      </w:pPr>
      <w:rPr>
        <w:rFonts w:hint="default" w:ascii="Courier New" w:hAnsi="Courier New" w:cs="Courier New"/>
      </w:rPr>
    </w:lvl>
    <w:lvl w:ilvl="5" w:tentative="0">
      <w:start w:val="1"/>
      <w:numFmt w:val="bullet"/>
      <w:lvlText w:val=""/>
      <w:lvlJc w:val="left"/>
      <w:pPr>
        <w:ind w:left="4752" w:hanging="360"/>
      </w:pPr>
      <w:rPr>
        <w:rFonts w:hint="default" w:ascii="Wingdings" w:hAnsi="Wingdings"/>
      </w:rPr>
    </w:lvl>
    <w:lvl w:ilvl="6" w:tentative="0">
      <w:start w:val="1"/>
      <w:numFmt w:val="bullet"/>
      <w:lvlText w:val=""/>
      <w:lvlJc w:val="left"/>
      <w:pPr>
        <w:ind w:left="5472" w:hanging="360"/>
      </w:pPr>
      <w:rPr>
        <w:rFonts w:hint="default" w:ascii="Symbol" w:hAnsi="Symbol"/>
      </w:rPr>
    </w:lvl>
    <w:lvl w:ilvl="7" w:tentative="0">
      <w:start w:val="1"/>
      <w:numFmt w:val="bullet"/>
      <w:lvlText w:val="o"/>
      <w:lvlJc w:val="left"/>
      <w:pPr>
        <w:ind w:left="6192" w:hanging="360"/>
      </w:pPr>
      <w:rPr>
        <w:rFonts w:hint="default" w:ascii="Courier New" w:hAnsi="Courier New" w:cs="Courier New"/>
      </w:rPr>
    </w:lvl>
    <w:lvl w:ilvl="8" w:tentative="0">
      <w:start w:val="1"/>
      <w:numFmt w:val="bullet"/>
      <w:lvlText w:val=""/>
      <w:lvlJc w:val="left"/>
      <w:pPr>
        <w:ind w:left="6912" w:hanging="360"/>
      </w:pPr>
      <w:rPr>
        <w:rFonts w:hint="default" w:ascii="Wingdings" w:hAnsi="Wingdings"/>
      </w:rPr>
    </w:lvl>
  </w:abstractNum>
  <w:abstractNum w:abstractNumId="59">
    <w:nsid w:val="704F5EE5"/>
    <w:multiLevelType w:val="multilevel"/>
    <w:tmpl w:val="704F5EE5"/>
    <w:lvl w:ilvl="0" w:tentative="0">
      <w:start w:val="1"/>
      <w:numFmt w:val="decimal"/>
      <w:lvlText w:val="%1)"/>
      <w:lvlJc w:val="left"/>
      <w:pPr>
        <w:tabs>
          <w:tab w:val="left" w:pos="1272"/>
        </w:tabs>
        <w:ind w:left="1272" w:hanging="420"/>
      </w:pPr>
    </w:lvl>
    <w:lvl w:ilvl="1" w:tentative="0">
      <w:start w:val="1"/>
      <w:numFmt w:val="bullet"/>
      <w:lvlText w:val=""/>
      <w:lvlJc w:val="left"/>
      <w:pPr>
        <w:tabs>
          <w:tab w:val="left" w:pos="988"/>
        </w:tabs>
        <w:ind w:left="988" w:hanging="420"/>
      </w:pPr>
      <w:rPr>
        <w:rFonts w:hint="default" w:ascii="Wingdings" w:hAnsi="Wingdings"/>
        <w:sz w:val="16"/>
      </w:rPr>
    </w:lvl>
    <w:lvl w:ilvl="2" w:tentative="0">
      <w:start w:val="1"/>
      <w:numFmt w:val="decimal"/>
      <w:lvlText w:val="%3)"/>
      <w:lvlJc w:val="left"/>
      <w:pPr>
        <w:tabs>
          <w:tab w:val="left" w:pos="2112"/>
        </w:tabs>
        <w:ind w:left="2112" w:hanging="420"/>
      </w:pPr>
    </w:lvl>
    <w:lvl w:ilvl="3" w:tentative="0">
      <w:start w:val="3"/>
      <w:numFmt w:val="decimal"/>
      <w:lvlText w:val="%4、"/>
      <w:lvlJc w:val="left"/>
      <w:pPr>
        <w:ind w:left="2832" w:hanging="720"/>
      </w:pPr>
      <w:rPr>
        <w:rFonts w:hint="default"/>
      </w:rPr>
    </w:lvl>
    <w:lvl w:ilvl="4" w:tentative="0">
      <w:start w:val="1"/>
      <w:numFmt w:val="lowerLetter"/>
      <w:lvlText w:val="%5)"/>
      <w:lvlJc w:val="left"/>
      <w:pPr>
        <w:tabs>
          <w:tab w:val="left" w:pos="2952"/>
        </w:tabs>
        <w:ind w:left="2952" w:hanging="420"/>
      </w:pPr>
    </w:lvl>
    <w:lvl w:ilvl="5" w:tentative="0">
      <w:start w:val="1"/>
      <w:numFmt w:val="lowerRoman"/>
      <w:lvlText w:val="%6."/>
      <w:lvlJc w:val="right"/>
      <w:pPr>
        <w:tabs>
          <w:tab w:val="left" w:pos="3372"/>
        </w:tabs>
        <w:ind w:left="3372" w:hanging="420"/>
      </w:pPr>
    </w:lvl>
    <w:lvl w:ilvl="6" w:tentative="0">
      <w:start w:val="1"/>
      <w:numFmt w:val="decimal"/>
      <w:lvlText w:val="%7."/>
      <w:lvlJc w:val="left"/>
      <w:pPr>
        <w:tabs>
          <w:tab w:val="left" w:pos="3792"/>
        </w:tabs>
        <w:ind w:left="3792" w:hanging="420"/>
      </w:pPr>
    </w:lvl>
    <w:lvl w:ilvl="7" w:tentative="0">
      <w:start w:val="1"/>
      <w:numFmt w:val="lowerLetter"/>
      <w:lvlText w:val="%8)"/>
      <w:lvlJc w:val="left"/>
      <w:pPr>
        <w:tabs>
          <w:tab w:val="left" w:pos="4212"/>
        </w:tabs>
        <w:ind w:left="4212" w:hanging="420"/>
      </w:pPr>
    </w:lvl>
    <w:lvl w:ilvl="8" w:tentative="0">
      <w:start w:val="1"/>
      <w:numFmt w:val="lowerRoman"/>
      <w:lvlText w:val="%9."/>
      <w:lvlJc w:val="right"/>
      <w:pPr>
        <w:tabs>
          <w:tab w:val="left" w:pos="4632"/>
        </w:tabs>
        <w:ind w:left="4632" w:hanging="420"/>
      </w:pPr>
    </w:lvl>
  </w:abstractNum>
  <w:abstractNum w:abstractNumId="60">
    <w:nsid w:val="70717388"/>
    <w:multiLevelType w:val="multilevel"/>
    <w:tmpl w:val="70717388"/>
    <w:lvl w:ilvl="0" w:tentative="0">
      <w:start w:val="1"/>
      <w:numFmt w:val="decimal"/>
      <w:pStyle w:val="91"/>
      <w:isLgl/>
      <w:suff w:val="space"/>
      <w:lvlText w:val="%1"/>
      <w:lvlJc w:val="left"/>
      <w:rPr>
        <w:rFonts w:hint="eastAsia" w:cs="宋体"/>
      </w:rPr>
    </w:lvl>
    <w:lvl w:ilvl="1" w:tentative="0">
      <w:start w:val="1"/>
      <w:numFmt w:val="decimal"/>
      <w:pStyle w:val="92"/>
      <w:isLgl/>
      <w:suff w:val="space"/>
      <w:lvlText w:val="%1.%2"/>
      <w:lvlJc w:val="left"/>
      <w:rPr>
        <w:rFonts w:hint="eastAsia" w:cs="宋体"/>
      </w:rPr>
    </w:lvl>
    <w:lvl w:ilvl="2" w:tentative="0">
      <w:start w:val="1"/>
      <w:numFmt w:val="decimal"/>
      <w:pStyle w:val="93"/>
      <w:isLgl/>
      <w:suff w:val="space"/>
      <w:lvlText w:val="%1.%2.%3"/>
      <w:lvlJc w:val="left"/>
      <w:rPr>
        <w:rFonts w:hint="eastAsia" w:cs="宋体"/>
      </w:rPr>
    </w:lvl>
    <w:lvl w:ilvl="3" w:tentative="0">
      <w:start w:val="1"/>
      <w:numFmt w:val="decimal"/>
      <w:pStyle w:val="94"/>
      <w:isLgl/>
      <w:suff w:val="space"/>
      <w:lvlText w:val="%1.%2.%3.%4"/>
      <w:lvlJc w:val="left"/>
      <w:rPr>
        <w:rFonts w:hint="eastAsia" w:cs="宋体"/>
      </w:rPr>
    </w:lvl>
    <w:lvl w:ilvl="4" w:tentative="0">
      <w:start w:val="1"/>
      <w:numFmt w:val="decimal"/>
      <w:pStyle w:val="95"/>
      <w:isLgl/>
      <w:suff w:val="space"/>
      <w:lvlText w:val="%1.%2.%3.%4.%5"/>
      <w:lvlJc w:val="left"/>
      <w:rPr>
        <w:rFonts w:hint="eastAsia" w:cs="宋体"/>
      </w:rPr>
    </w:lvl>
    <w:lvl w:ilvl="5" w:tentative="0">
      <w:start w:val="1"/>
      <w:numFmt w:val="decimal"/>
      <w:pStyle w:val="96"/>
      <w:suff w:val="space"/>
      <w:lvlText w:val="%1.%2.%3.%4.%5.%6"/>
      <w:lvlJc w:val="left"/>
      <w:rPr>
        <w:rFonts w:hint="eastAsia" w:cs="宋体"/>
      </w:rPr>
    </w:lvl>
    <w:lvl w:ilvl="6" w:tentative="0">
      <w:start w:val="1"/>
      <w:numFmt w:val="decimal"/>
      <w:pStyle w:val="97"/>
      <w:isLgl/>
      <w:suff w:val="space"/>
      <w:lvlText w:val="%1.%2.%3.%4.%5.%6.%7"/>
      <w:lvlJc w:val="left"/>
      <w:rPr>
        <w:rFonts w:hint="eastAsia" w:cs="宋体"/>
      </w:rPr>
    </w:lvl>
    <w:lvl w:ilvl="7" w:tentative="0">
      <w:start w:val="1"/>
      <w:numFmt w:val="decimal"/>
      <w:lvlRestart w:val="0"/>
      <w:isLgl/>
      <w:suff w:val="space"/>
      <w:lvlText w:val="图%1-%8"/>
      <w:lvlJc w:val="center"/>
      <w:rPr>
        <w:rFonts w:hint="eastAsia" w:cs="宋体"/>
      </w:rPr>
    </w:lvl>
    <w:lvl w:ilvl="8" w:tentative="0">
      <w:start w:val="1"/>
      <w:numFmt w:val="decimal"/>
      <w:lvlRestart w:val="0"/>
      <w:isLgl/>
      <w:suff w:val="space"/>
      <w:lvlText w:val="表%1-%9"/>
      <w:lvlJc w:val="center"/>
      <w:rPr>
        <w:rFonts w:hint="eastAsia" w:cs="宋体"/>
      </w:rPr>
    </w:lvl>
  </w:abstractNum>
  <w:abstractNum w:abstractNumId="61">
    <w:nsid w:val="717E37E8"/>
    <w:multiLevelType w:val="multilevel"/>
    <w:tmpl w:val="717E37E8"/>
    <w:lvl w:ilvl="0" w:tentative="0">
      <w:start w:val="1"/>
      <w:numFmt w:val="decimal"/>
      <w:lvlText w:val="%1．"/>
      <w:lvlJc w:val="left"/>
      <w:pPr>
        <w:tabs>
          <w:tab w:val="left" w:pos="360"/>
        </w:tabs>
        <w:ind w:left="360" w:hanging="360"/>
      </w:pPr>
      <w:rPr>
        <w:rFonts w:hint="eastAsia"/>
      </w:rPr>
    </w:lvl>
    <w:lvl w:ilvl="1" w:tentative="0">
      <w:start w:val="1"/>
      <w:numFmt w:val="upperLetter"/>
      <w:lvlText w:val="%2."/>
      <w:lvlJc w:val="left"/>
      <w:pPr>
        <w:tabs>
          <w:tab w:val="left" w:pos="840"/>
        </w:tabs>
        <w:ind w:left="840" w:hanging="420"/>
      </w:pPr>
    </w:lvl>
    <w:lvl w:ilvl="2" w:tentative="0">
      <w:start w:val="1"/>
      <w:numFmt w:val="upperLetter"/>
      <w:lvlText w:val="%3."/>
      <w:lvlJc w:val="left"/>
      <w:pPr>
        <w:tabs>
          <w:tab w:val="left" w:pos="1200"/>
        </w:tabs>
        <w:ind w:left="1200" w:hanging="360"/>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2">
    <w:nsid w:val="73DA3A61"/>
    <w:multiLevelType w:val="multilevel"/>
    <w:tmpl w:val="73DA3A61"/>
    <w:lvl w:ilvl="0" w:tentative="0">
      <w:start w:val="1"/>
      <w:numFmt w:val="bullet"/>
      <w:lvlText w:val=""/>
      <w:lvlJc w:val="left"/>
      <w:pPr>
        <w:tabs>
          <w:tab w:val="left" w:pos="845"/>
        </w:tabs>
        <w:ind w:left="845" w:hanging="420"/>
      </w:pPr>
      <w:rPr>
        <w:rFonts w:hint="default" w:ascii="Times New Roman" w:hAnsi="Times New Roman"/>
        <w:sz w:val="16"/>
      </w:rPr>
    </w:lvl>
    <w:lvl w:ilvl="1" w:tentative="0">
      <w:start w:val="1"/>
      <w:numFmt w:val="bullet"/>
      <w:lvlText w:val=""/>
      <w:lvlJc w:val="left"/>
      <w:pPr>
        <w:tabs>
          <w:tab w:val="left" w:pos="1265"/>
        </w:tabs>
        <w:ind w:left="1265" w:hanging="420"/>
      </w:pPr>
      <w:rPr>
        <w:rFonts w:hint="default" w:ascii="Times New Roman" w:hAnsi="Times New Roman"/>
      </w:rPr>
    </w:lvl>
    <w:lvl w:ilvl="2" w:tentative="0">
      <w:start w:val="1"/>
      <w:numFmt w:val="decimal"/>
      <w:lvlText w:val="%3)"/>
      <w:lvlJc w:val="left"/>
      <w:pPr>
        <w:tabs>
          <w:tab w:val="left" w:pos="1685"/>
        </w:tabs>
        <w:ind w:left="1685" w:hanging="420"/>
      </w:pPr>
    </w:lvl>
    <w:lvl w:ilvl="3" w:tentative="0">
      <w:start w:val="1"/>
      <w:numFmt w:val="bullet"/>
      <w:lvlText w:val=""/>
      <w:lvlJc w:val="left"/>
      <w:pPr>
        <w:tabs>
          <w:tab w:val="left" w:pos="988"/>
        </w:tabs>
        <w:ind w:left="988" w:hanging="420"/>
      </w:pPr>
      <w:rPr>
        <w:rFonts w:hint="default" w:ascii="Times New Roman" w:hAnsi="Times New Roman"/>
        <w:sz w:val="16"/>
      </w:rPr>
    </w:lvl>
    <w:lvl w:ilvl="4" w:tentative="0">
      <w:start w:val="1"/>
      <w:numFmt w:val="decimal"/>
      <w:lvlText w:val="%5)"/>
      <w:lvlJc w:val="left"/>
      <w:pPr>
        <w:tabs>
          <w:tab w:val="left" w:pos="1685"/>
        </w:tabs>
        <w:ind w:left="1685" w:hanging="420"/>
      </w:pPr>
    </w:lvl>
    <w:lvl w:ilvl="5" w:tentative="0">
      <w:start w:val="1"/>
      <w:numFmt w:val="bullet"/>
      <w:lvlText w:val=""/>
      <w:lvlJc w:val="left"/>
      <w:pPr>
        <w:tabs>
          <w:tab w:val="left" w:pos="2945"/>
        </w:tabs>
        <w:ind w:left="2945" w:hanging="420"/>
      </w:pPr>
      <w:rPr>
        <w:rFonts w:hint="default" w:ascii="Times New Roman" w:hAnsi="Times New Roman"/>
      </w:rPr>
    </w:lvl>
    <w:lvl w:ilvl="6" w:tentative="0">
      <w:start w:val="1"/>
      <w:numFmt w:val="bullet"/>
      <w:lvlText w:val=""/>
      <w:lvlJc w:val="left"/>
      <w:pPr>
        <w:tabs>
          <w:tab w:val="left" w:pos="3365"/>
        </w:tabs>
        <w:ind w:left="3365" w:hanging="420"/>
      </w:pPr>
      <w:rPr>
        <w:rFonts w:hint="default" w:ascii="Times New Roman" w:hAnsi="Times New Roman"/>
      </w:rPr>
    </w:lvl>
    <w:lvl w:ilvl="7" w:tentative="0">
      <w:start w:val="1"/>
      <w:numFmt w:val="bullet"/>
      <w:lvlText w:val=""/>
      <w:lvlJc w:val="left"/>
      <w:pPr>
        <w:tabs>
          <w:tab w:val="left" w:pos="3785"/>
        </w:tabs>
        <w:ind w:left="3785" w:hanging="420"/>
      </w:pPr>
      <w:rPr>
        <w:rFonts w:hint="default" w:ascii="Times New Roman" w:hAnsi="Times New Roman"/>
      </w:rPr>
    </w:lvl>
    <w:lvl w:ilvl="8" w:tentative="0">
      <w:start w:val="1"/>
      <w:numFmt w:val="bullet"/>
      <w:lvlText w:val=""/>
      <w:lvlJc w:val="left"/>
      <w:pPr>
        <w:tabs>
          <w:tab w:val="left" w:pos="4205"/>
        </w:tabs>
        <w:ind w:left="4205" w:hanging="420"/>
      </w:pPr>
      <w:rPr>
        <w:rFonts w:hint="default" w:ascii="Times New Roman" w:hAnsi="Times New Roman"/>
      </w:rPr>
    </w:lvl>
  </w:abstractNum>
  <w:abstractNum w:abstractNumId="63">
    <w:nsid w:val="741D55DF"/>
    <w:multiLevelType w:val="multilevel"/>
    <w:tmpl w:val="741D55DF"/>
    <w:lvl w:ilvl="0" w:tentative="0">
      <w:start w:val="1"/>
      <w:numFmt w:val="bullet"/>
      <w:lvlText w:val=""/>
      <w:lvlJc w:val="left"/>
      <w:pPr>
        <w:tabs>
          <w:tab w:val="left" w:pos="0"/>
        </w:tabs>
        <w:ind w:left="1554" w:hanging="420"/>
      </w:pPr>
      <w:rPr>
        <w:rFonts w:hint="default" w:ascii="Wingdings" w:hAnsi="Wingdings" w:cs="Wingdings"/>
      </w:rPr>
    </w:lvl>
    <w:lvl w:ilvl="1" w:tentative="0">
      <w:start w:val="1"/>
      <w:numFmt w:val="bullet"/>
      <w:lvlText w:val=""/>
      <w:lvlJc w:val="left"/>
      <w:pPr>
        <w:tabs>
          <w:tab w:val="left" w:pos="0"/>
        </w:tabs>
        <w:ind w:left="2100" w:hanging="420"/>
      </w:pPr>
      <w:rPr>
        <w:rFonts w:hint="default" w:ascii="Wingdings" w:hAnsi="Wingdings" w:cs="Wingdings"/>
      </w:rPr>
    </w:lvl>
    <w:lvl w:ilvl="2" w:tentative="0">
      <w:start w:val="1"/>
      <w:numFmt w:val="bullet"/>
      <w:lvlText w:val=""/>
      <w:lvlJc w:val="left"/>
      <w:pPr>
        <w:tabs>
          <w:tab w:val="left" w:pos="0"/>
        </w:tabs>
        <w:ind w:left="2520" w:hanging="420"/>
      </w:pPr>
      <w:rPr>
        <w:rFonts w:hint="default" w:ascii="Wingdings" w:hAnsi="Wingdings" w:cs="Wingdings"/>
      </w:rPr>
    </w:lvl>
    <w:lvl w:ilvl="3" w:tentative="0">
      <w:start w:val="1"/>
      <w:numFmt w:val="bullet"/>
      <w:lvlText w:val=""/>
      <w:lvlJc w:val="left"/>
      <w:pPr>
        <w:tabs>
          <w:tab w:val="left" w:pos="0"/>
        </w:tabs>
        <w:ind w:left="2940" w:hanging="420"/>
      </w:pPr>
      <w:rPr>
        <w:rFonts w:hint="default" w:ascii="Wingdings" w:hAnsi="Wingdings" w:cs="Wingdings"/>
      </w:rPr>
    </w:lvl>
    <w:lvl w:ilvl="4" w:tentative="0">
      <w:start w:val="1"/>
      <w:numFmt w:val="bullet"/>
      <w:lvlText w:val=""/>
      <w:lvlJc w:val="left"/>
      <w:pPr>
        <w:tabs>
          <w:tab w:val="left" w:pos="0"/>
        </w:tabs>
        <w:ind w:left="3360" w:hanging="420"/>
      </w:pPr>
      <w:rPr>
        <w:rFonts w:hint="default" w:ascii="Wingdings" w:hAnsi="Wingdings" w:cs="Wingdings"/>
      </w:rPr>
    </w:lvl>
    <w:lvl w:ilvl="5" w:tentative="0">
      <w:start w:val="1"/>
      <w:numFmt w:val="bullet"/>
      <w:lvlText w:val=""/>
      <w:lvlJc w:val="left"/>
      <w:pPr>
        <w:tabs>
          <w:tab w:val="left" w:pos="0"/>
        </w:tabs>
        <w:ind w:left="3780" w:hanging="420"/>
      </w:pPr>
      <w:rPr>
        <w:rFonts w:hint="default" w:ascii="Wingdings" w:hAnsi="Wingdings" w:cs="Wingdings"/>
      </w:rPr>
    </w:lvl>
    <w:lvl w:ilvl="6" w:tentative="0">
      <w:start w:val="1"/>
      <w:numFmt w:val="bullet"/>
      <w:lvlText w:val=""/>
      <w:lvlJc w:val="left"/>
      <w:pPr>
        <w:tabs>
          <w:tab w:val="left" w:pos="0"/>
        </w:tabs>
        <w:ind w:left="4200" w:hanging="420"/>
      </w:pPr>
      <w:rPr>
        <w:rFonts w:hint="default" w:ascii="Wingdings" w:hAnsi="Wingdings" w:cs="Wingdings"/>
      </w:rPr>
    </w:lvl>
    <w:lvl w:ilvl="7" w:tentative="0">
      <w:start w:val="1"/>
      <w:numFmt w:val="bullet"/>
      <w:lvlText w:val=""/>
      <w:lvlJc w:val="left"/>
      <w:pPr>
        <w:tabs>
          <w:tab w:val="left" w:pos="0"/>
        </w:tabs>
        <w:ind w:left="4620" w:hanging="420"/>
      </w:pPr>
      <w:rPr>
        <w:rFonts w:hint="default" w:ascii="Wingdings" w:hAnsi="Wingdings" w:cs="Wingdings"/>
      </w:rPr>
    </w:lvl>
    <w:lvl w:ilvl="8" w:tentative="0">
      <w:start w:val="1"/>
      <w:numFmt w:val="bullet"/>
      <w:lvlText w:val=""/>
      <w:lvlJc w:val="left"/>
      <w:pPr>
        <w:tabs>
          <w:tab w:val="left" w:pos="0"/>
        </w:tabs>
        <w:ind w:left="5040" w:hanging="420"/>
      </w:pPr>
      <w:rPr>
        <w:rFonts w:hint="default" w:ascii="Wingdings" w:hAnsi="Wingdings" w:cs="Wingdings"/>
      </w:rPr>
    </w:lvl>
  </w:abstractNum>
  <w:abstractNum w:abstractNumId="64">
    <w:nsid w:val="747802C6"/>
    <w:multiLevelType w:val="multilevel"/>
    <w:tmpl w:val="747802C6"/>
    <w:lvl w:ilvl="0" w:tentative="0">
      <w:start w:val="1"/>
      <w:numFmt w:val="decimal"/>
      <w:lvlText w:val="%1)"/>
      <w:lvlJc w:val="left"/>
      <w:pPr>
        <w:tabs>
          <w:tab w:val="left" w:pos="840"/>
        </w:tabs>
        <w:ind w:left="840" w:hanging="420"/>
      </w:p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5">
    <w:nsid w:val="789A7370"/>
    <w:multiLevelType w:val="multilevel"/>
    <w:tmpl w:val="789A7370"/>
    <w:lvl w:ilvl="0" w:tentative="0">
      <w:start w:val="1"/>
      <w:numFmt w:val="bullet"/>
      <w:lvlText w:val=""/>
      <w:lvlJc w:val="left"/>
      <w:pPr>
        <w:ind w:left="540" w:hanging="420"/>
      </w:pPr>
      <w:rPr>
        <w:rFonts w:hint="default" w:ascii="Wingdings" w:hAnsi="Wingdings"/>
      </w:rPr>
    </w:lvl>
    <w:lvl w:ilvl="1" w:tentative="0">
      <w:start w:val="1"/>
      <w:numFmt w:val="bullet"/>
      <w:lvlText w:val=""/>
      <w:lvlJc w:val="left"/>
      <w:pPr>
        <w:ind w:left="960" w:hanging="420"/>
      </w:pPr>
      <w:rPr>
        <w:rFonts w:hint="default" w:ascii="Wingdings" w:hAnsi="Wingdings"/>
      </w:rPr>
    </w:lvl>
    <w:lvl w:ilvl="2" w:tentative="0">
      <w:start w:val="1"/>
      <w:numFmt w:val="bullet"/>
      <w:lvlText w:val=""/>
      <w:lvlJc w:val="left"/>
      <w:pPr>
        <w:ind w:left="1380" w:hanging="420"/>
      </w:pPr>
      <w:rPr>
        <w:rFonts w:hint="default" w:ascii="Wingdings" w:hAnsi="Wingdings"/>
      </w:rPr>
    </w:lvl>
    <w:lvl w:ilvl="3" w:tentative="0">
      <w:start w:val="1"/>
      <w:numFmt w:val="bullet"/>
      <w:lvlText w:val=""/>
      <w:lvlJc w:val="left"/>
      <w:pPr>
        <w:ind w:left="1800" w:hanging="420"/>
      </w:pPr>
      <w:rPr>
        <w:rFonts w:hint="default" w:ascii="Wingdings" w:hAnsi="Wingdings"/>
      </w:rPr>
    </w:lvl>
    <w:lvl w:ilvl="4" w:tentative="0">
      <w:start w:val="1"/>
      <w:numFmt w:val="bullet"/>
      <w:lvlText w:val=""/>
      <w:lvlJc w:val="left"/>
      <w:pPr>
        <w:ind w:left="2220" w:hanging="420"/>
      </w:pPr>
      <w:rPr>
        <w:rFonts w:hint="default" w:ascii="Wingdings" w:hAnsi="Wingdings"/>
      </w:rPr>
    </w:lvl>
    <w:lvl w:ilvl="5" w:tentative="0">
      <w:start w:val="1"/>
      <w:numFmt w:val="bullet"/>
      <w:lvlText w:val=""/>
      <w:lvlJc w:val="left"/>
      <w:pPr>
        <w:ind w:left="2640" w:hanging="420"/>
      </w:pPr>
      <w:rPr>
        <w:rFonts w:hint="default" w:ascii="Wingdings" w:hAnsi="Wingdings"/>
      </w:rPr>
    </w:lvl>
    <w:lvl w:ilvl="6" w:tentative="0">
      <w:start w:val="1"/>
      <w:numFmt w:val="bullet"/>
      <w:lvlText w:val=""/>
      <w:lvlJc w:val="left"/>
      <w:pPr>
        <w:ind w:left="3060" w:hanging="420"/>
      </w:pPr>
      <w:rPr>
        <w:rFonts w:hint="default" w:ascii="Wingdings" w:hAnsi="Wingdings"/>
      </w:rPr>
    </w:lvl>
    <w:lvl w:ilvl="7" w:tentative="0">
      <w:start w:val="1"/>
      <w:numFmt w:val="bullet"/>
      <w:lvlText w:val=""/>
      <w:lvlJc w:val="left"/>
      <w:pPr>
        <w:ind w:left="3480" w:hanging="420"/>
      </w:pPr>
      <w:rPr>
        <w:rFonts w:hint="default" w:ascii="Wingdings" w:hAnsi="Wingdings"/>
      </w:rPr>
    </w:lvl>
    <w:lvl w:ilvl="8" w:tentative="0">
      <w:start w:val="1"/>
      <w:numFmt w:val="bullet"/>
      <w:lvlText w:val=""/>
      <w:lvlJc w:val="left"/>
      <w:pPr>
        <w:ind w:left="3900" w:hanging="420"/>
      </w:pPr>
      <w:rPr>
        <w:rFonts w:hint="default" w:ascii="Wingdings" w:hAnsi="Wingdings"/>
      </w:rPr>
    </w:lvl>
  </w:abstractNum>
  <w:abstractNum w:abstractNumId="66">
    <w:nsid w:val="794D446D"/>
    <w:multiLevelType w:val="multilevel"/>
    <w:tmpl w:val="794D446D"/>
    <w:lvl w:ilvl="0" w:tentative="0">
      <w:start w:val="1"/>
      <w:numFmt w:val="decimal"/>
      <w:pStyle w:val="98"/>
      <w:lvlText w:val="%1)"/>
      <w:lvlJc w:val="left"/>
      <w:pPr>
        <w:ind w:left="840" w:hanging="420"/>
      </w:pPr>
      <w:rPr>
        <w:rFonts w:cs="宋体"/>
      </w:rPr>
    </w:lvl>
    <w:lvl w:ilvl="1" w:tentative="0">
      <w:start w:val="1"/>
      <w:numFmt w:val="lowerLetter"/>
      <w:lvlText w:val="%2)"/>
      <w:lvlJc w:val="left"/>
      <w:pPr>
        <w:ind w:left="1260" w:hanging="420"/>
      </w:pPr>
      <w:rPr>
        <w:rFonts w:cs="宋体"/>
      </w:rPr>
    </w:lvl>
    <w:lvl w:ilvl="2" w:tentative="0">
      <w:start w:val="1"/>
      <w:numFmt w:val="lowerRoman"/>
      <w:lvlText w:val="%3."/>
      <w:lvlJc w:val="right"/>
      <w:pPr>
        <w:ind w:left="1680" w:hanging="420"/>
      </w:pPr>
      <w:rPr>
        <w:rFonts w:cs="宋体"/>
      </w:rPr>
    </w:lvl>
    <w:lvl w:ilvl="3" w:tentative="0">
      <w:start w:val="1"/>
      <w:numFmt w:val="decimal"/>
      <w:lvlText w:val="%4."/>
      <w:lvlJc w:val="left"/>
      <w:pPr>
        <w:ind w:left="2100" w:hanging="420"/>
      </w:pPr>
      <w:rPr>
        <w:rFonts w:cs="宋体"/>
      </w:rPr>
    </w:lvl>
    <w:lvl w:ilvl="4" w:tentative="0">
      <w:start w:val="1"/>
      <w:numFmt w:val="lowerLetter"/>
      <w:lvlText w:val="%5)"/>
      <w:lvlJc w:val="left"/>
      <w:pPr>
        <w:ind w:left="2520" w:hanging="420"/>
      </w:pPr>
      <w:rPr>
        <w:rFonts w:cs="宋体"/>
      </w:rPr>
    </w:lvl>
    <w:lvl w:ilvl="5" w:tentative="0">
      <w:start w:val="1"/>
      <w:numFmt w:val="lowerRoman"/>
      <w:lvlText w:val="%6."/>
      <w:lvlJc w:val="right"/>
      <w:pPr>
        <w:ind w:left="2940" w:hanging="420"/>
      </w:pPr>
      <w:rPr>
        <w:rFonts w:cs="宋体"/>
      </w:rPr>
    </w:lvl>
    <w:lvl w:ilvl="6" w:tentative="0">
      <w:start w:val="1"/>
      <w:numFmt w:val="decimal"/>
      <w:lvlText w:val="%7."/>
      <w:lvlJc w:val="left"/>
      <w:pPr>
        <w:ind w:left="3360" w:hanging="420"/>
      </w:pPr>
      <w:rPr>
        <w:rFonts w:cs="宋体"/>
      </w:rPr>
    </w:lvl>
    <w:lvl w:ilvl="7" w:tentative="0">
      <w:start w:val="1"/>
      <w:numFmt w:val="lowerLetter"/>
      <w:lvlText w:val="%8)"/>
      <w:lvlJc w:val="left"/>
      <w:pPr>
        <w:ind w:left="3780" w:hanging="420"/>
      </w:pPr>
      <w:rPr>
        <w:rFonts w:cs="宋体"/>
      </w:rPr>
    </w:lvl>
    <w:lvl w:ilvl="8" w:tentative="0">
      <w:start w:val="1"/>
      <w:numFmt w:val="lowerRoman"/>
      <w:lvlText w:val="%9."/>
      <w:lvlJc w:val="right"/>
      <w:pPr>
        <w:ind w:left="4200" w:hanging="420"/>
      </w:pPr>
      <w:rPr>
        <w:rFonts w:cs="宋体"/>
      </w:rPr>
    </w:lvl>
  </w:abstractNum>
  <w:abstractNum w:abstractNumId="67">
    <w:nsid w:val="7A206815"/>
    <w:multiLevelType w:val="multilevel"/>
    <w:tmpl w:val="7A206815"/>
    <w:lvl w:ilvl="0" w:tentative="0">
      <w:start w:val="1"/>
      <w:numFmt w:val="bullet"/>
      <w:lvlText w:val=""/>
      <w:lvlJc w:val="left"/>
      <w:pPr>
        <w:tabs>
          <w:tab w:val="left" w:pos="845"/>
        </w:tabs>
        <w:ind w:left="845" w:hanging="420"/>
      </w:pPr>
      <w:rPr>
        <w:rFonts w:hint="default" w:ascii="Wingdings" w:hAnsi="Wingdings"/>
        <w:sz w:val="16"/>
      </w:rPr>
    </w:lvl>
    <w:lvl w:ilvl="1" w:tentative="0">
      <w:start w:val="1"/>
      <w:numFmt w:val="bullet"/>
      <w:lvlText w:val=""/>
      <w:lvlJc w:val="left"/>
      <w:pPr>
        <w:tabs>
          <w:tab w:val="left" w:pos="1265"/>
        </w:tabs>
        <w:ind w:left="1265" w:hanging="420"/>
      </w:pPr>
      <w:rPr>
        <w:rFonts w:hint="default" w:ascii="Times New Roman" w:hAnsi="Times New Roman"/>
      </w:rPr>
    </w:lvl>
    <w:lvl w:ilvl="2" w:tentative="0">
      <w:start w:val="1"/>
      <w:numFmt w:val="bullet"/>
      <w:lvlText w:val=""/>
      <w:lvlJc w:val="left"/>
      <w:pPr>
        <w:tabs>
          <w:tab w:val="left" w:pos="1685"/>
        </w:tabs>
        <w:ind w:left="1685" w:hanging="420"/>
      </w:pPr>
      <w:rPr>
        <w:rFonts w:hint="default" w:ascii="Times New Roman" w:hAnsi="Times New Roman"/>
      </w:rPr>
    </w:lvl>
    <w:lvl w:ilvl="3" w:tentative="0">
      <w:start w:val="1"/>
      <w:numFmt w:val="bullet"/>
      <w:lvlText w:val=""/>
      <w:lvlJc w:val="left"/>
      <w:pPr>
        <w:tabs>
          <w:tab w:val="left" w:pos="2105"/>
        </w:tabs>
        <w:ind w:left="2105" w:hanging="420"/>
      </w:pPr>
      <w:rPr>
        <w:rFonts w:hint="default" w:ascii="Times New Roman" w:hAnsi="Times New Roman"/>
      </w:rPr>
    </w:lvl>
    <w:lvl w:ilvl="4" w:tentative="0">
      <w:start w:val="1"/>
      <w:numFmt w:val="bullet"/>
      <w:lvlText w:val=""/>
      <w:lvlJc w:val="left"/>
      <w:pPr>
        <w:tabs>
          <w:tab w:val="left" w:pos="2525"/>
        </w:tabs>
        <w:ind w:left="2525" w:hanging="420"/>
      </w:pPr>
      <w:rPr>
        <w:rFonts w:hint="default" w:ascii="Times New Roman" w:hAnsi="Times New Roman"/>
      </w:rPr>
    </w:lvl>
    <w:lvl w:ilvl="5" w:tentative="0">
      <w:start w:val="1"/>
      <w:numFmt w:val="bullet"/>
      <w:lvlText w:val=""/>
      <w:lvlJc w:val="left"/>
      <w:pPr>
        <w:tabs>
          <w:tab w:val="left" w:pos="2945"/>
        </w:tabs>
        <w:ind w:left="2945" w:hanging="420"/>
      </w:pPr>
      <w:rPr>
        <w:rFonts w:hint="default" w:ascii="Times New Roman" w:hAnsi="Times New Roman"/>
      </w:rPr>
    </w:lvl>
    <w:lvl w:ilvl="6" w:tentative="0">
      <w:start w:val="1"/>
      <w:numFmt w:val="bullet"/>
      <w:lvlText w:val=""/>
      <w:lvlJc w:val="left"/>
      <w:pPr>
        <w:tabs>
          <w:tab w:val="left" w:pos="3365"/>
        </w:tabs>
        <w:ind w:left="3365" w:hanging="420"/>
      </w:pPr>
      <w:rPr>
        <w:rFonts w:hint="default" w:ascii="Times New Roman" w:hAnsi="Times New Roman"/>
      </w:rPr>
    </w:lvl>
    <w:lvl w:ilvl="7" w:tentative="0">
      <w:start w:val="1"/>
      <w:numFmt w:val="bullet"/>
      <w:lvlText w:val=""/>
      <w:lvlJc w:val="left"/>
      <w:pPr>
        <w:tabs>
          <w:tab w:val="left" w:pos="3785"/>
        </w:tabs>
        <w:ind w:left="3785" w:hanging="420"/>
      </w:pPr>
      <w:rPr>
        <w:rFonts w:hint="default" w:ascii="Times New Roman" w:hAnsi="Times New Roman"/>
      </w:rPr>
    </w:lvl>
    <w:lvl w:ilvl="8" w:tentative="0">
      <w:start w:val="1"/>
      <w:numFmt w:val="bullet"/>
      <w:lvlText w:val=""/>
      <w:lvlJc w:val="left"/>
      <w:pPr>
        <w:tabs>
          <w:tab w:val="left" w:pos="4205"/>
        </w:tabs>
        <w:ind w:left="4205" w:hanging="420"/>
      </w:pPr>
      <w:rPr>
        <w:rFonts w:hint="default" w:ascii="Times New Roman" w:hAnsi="Times New Roman"/>
      </w:rPr>
    </w:lvl>
  </w:abstractNum>
  <w:abstractNum w:abstractNumId="68">
    <w:nsid w:val="7C145B5D"/>
    <w:multiLevelType w:val="multilevel"/>
    <w:tmpl w:val="7C145B5D"/>
    <w:lvl w:ilvl="0" w:tentative="0">
      <w:start w:val="1"/>
      <w:numFmt w:val="decimal"/>
      <w:lvlText w:val="%1)"/>
      <w:lvlJc w:val="left"/>
      <w:pPr>
        <w:ind w:left="1052" w:hanging="360"/>
      </w:pPr>
      <w:rPr>
        <w:rFonts w:hint="default"/>
      </w:rPr>
    </w:lvl>
    <w:lvl w:ilvl="1" w:tentative="0">
      <w:start w:val="1"/>
      <w:numFmt w:val="lowerLetter"/>
      <w:lvlText w:val="%2)"/>
      <w:lvlJc w:val="left"/>
      <w:pPr>
        <w:ind w:left="1532" w:hanging="420"/>
      </w:pPr>
    </w:lvl>
    <w:lvl w:ilvl="2" w:tentative="0">
      <w:start w:val="1"/>
      <w:numFmt w:val="lowerRoman"/>
      <w:lvlText w:val="%3."/>
      <w:lvlJc w:val="right"/>
      <w:pPr>
        <w:ind w:left="1952" w:hanging="420"/>
      </w:pPr>
    </w:lvl>
    <w:lvl w:ilvl="3" w:tentative="0">
      <w:start w:val="1"/>
      <w:numFmt w:val="decimal"/>
      <w:lvlText w:val="%4."/>
      <w:lvlJc w:val="left"/>
      <w:pPr>
        <w:ind w:left="2372" w:hanging="420"/>
      </w:pPr>
    </w:lvl>
    <w:lvl w:ilvl="4" w:tentative="0">
      <w:start w:val="1"/>
      <w:numFmt w:val="lowerLetter"/>
      <w:lvlText w:val="%5)"/>
      <w:lvlJc w:val="left"/>
      <w:pPr>
        <w:ind w:left="2792" w:hanging="420"/>
      </w:pPr>
    </w:lvl>
    <w:lvl w:ilvl="5" w:tentative="0">
      <w:start w:val="1"/>
      <w:numFmt w:val="lowerRoman"/>
      <w:lvlText w:val="%6."/>
      <w:lvlJc w:val="right"/>
      <w:pPr>
        <w:ind w:left="3212" w:hanging="420"/>
      </w:pPr>
    </w:lvl>
    <w:lvl w:ilvl="6" w:tentative="0">
      <w:start w:val="1"/>
      <w:numFmt w:val="decimal"/>
      <w:lvlText w:val="%7."/>
      <w:lvlJc w:val="left"/>
      <w:pPr>
        <w:ind w:left="3632" w:hanging="420"/>
      </w:pPr>
    </w:lvl>
    <w:lvl w:ilvl="7" w:tentative="0">
      <w:start w:val="1"/>
      <w:numFmt w:val="lowerLetter"/>
      <w:lvlText w:val="%8)"/>
      <w:lvlJc w:val="left"/>
      <w:pPr>
        <w:ind w:left="4052" w:hanging="420"/>
      </w:pPr>
    </w:lvl>
    <w:lvl w:ilvl="8" w:tentative="0">
      <w:start w:val="1"/>
      <w:numFmt w:val="lowerRoman"/>
      <w:lvlText w:val="%9."/>
      <w:lvlJc w:val="right"/>
      <w:pPr>
        <w:ind w:left="4472" w:hanging="420"/>
      </w:pPr>
    </w:lvl>
  </w:abstractNum>
  <w:abstractNum w:abstractNumId="69">
    <w:nsid w:val="7C1754F8"/>
    <w:multiLevelType w:val="multilevel"/>
    <w:tmpl w:val="7C1754F8"/>
    <w:lvl w:ilvl="0" w:tentative="0">
      <w:start w:val="1"/>
      <w:numFmt w:val="decimal"/>
      <w:lvlText w:val="%1)"/>
      <w:lvlJc w:val="left"/>
      <w:pPr>
        <w:tabs>
          <w:tab w:val="left" w:pos="1140"/>
        </w:tabs>
        <w:ind w:left="1140" w:hanging="420"/>
      </w:pPr>
    </w:lvl>
    <w:lvl w:ilvl="1" w:tentative="0">
      <w:start w:val="1"/>
      <w:numFmt w:val="bullet"/>
      <w:lvlText w:val=""/>
      <w:lvlJc w:val="left"/>
      <w:pPr>
        <w:tabs>
          <w:tab w:val="left" w:pos="1560"/>
        </w:tabs>
        <w:ind w:left="1560" w:hanging="420"/>
      </w:pPr>
      <w:rPr>
        <w:rFonts w:hint="default" w:ascii="Wingdings" w:hAnsi="Wingdings"/>
        <w:sz w:val="16"/>
      </w:rPr>
    </w:lvl>
    <w:lvl w:ilvl="2" w:tentative="0">
      <w:start w:val="1"/>
      <w:numFmt w:val="lowerRoman"/>
      <w:lvlText w:val="%3."/>
      <w:lvlJc w:val="right"/>
      <w:pPr>
        <w:tabs>
          <w:tab w:val="left" w:pos="1980"/>
        </w:tabs>
        <w:ind w:left="1980" w:hanging="420"/>
      </w:pPr>
    </w:lvl>
    <w:lvl w:ilvl="3" w:tentative="0">
      <w:start w:val="1"/>
      <w:numFmt w:val="decimal"/>
      <w:lvlText w:val="%4."/>
      <w:lvlJc w:val="left"/>
      <w:pPr>
        <w:tabs>
          <w:tab w:val="left" w:pos="2400"/>
        </w:tabs>
        <w:ind w:left="2400" w:hanging="420"/>
      </w:pPr>
    </w:lvl>
    <w:lvl w:ilvl="4" w:tentative="0">
      <w:start w:val="1"/>
      <w:numFmt w:val="lowerLetter"/>
      <w:lvlText w:val="%5)"/>
      <w:lvlJc w:val="left"/>
      <w:pPr>
        <w:tabs>
          <w:tab w:val="left" w:pos="2820"/>
        </w:tabs>
        <w:ind w:left="2820" w:hanging="420"/>
      </w:pPr>
    </w:lvl>
    <w:lvl w:ilvl="5" w:tentative="0">
      <w:start w:val="1"/>
      <w:numFmt w:val="lowerRoman"/>
      <w:lvlText w:val="%6."/>
      <w:lvlJc w:val="right"/>
      <w:pPr>
        <w:tabs>
          <w:tab w:val="left" w:pos="3240"/>
        </w:tabs>
        <w:ind w:left="3240" w:hanging="420"/>
      </w:pPr>
    </w:lvl>
    <w:lvl w:ilvl="6" w:tentative="0">
      <w:start w:val="1"/>
      <w:numFmt w:val="decimal"/>
      <w:lvlText w:val="%7."/>
      <w:lvlJc w:val="left"/>
      <w:pPr>
        <w:tabs>
          <w:tab w:val="left" w:pos="3660"/>
        </w:tabs>
        <w:ind w:left="3660" w:hanging="420"/>
      </w:pPr>
    </w:lvl>
    <w:lvl w:ilvl="7" w:tentative="0">
      <w:start w:val="1"/>
      <w:numFmt w:val="lowerLetter"/>
      <w:lvlText w:val="%8)"/>
      <w:lvlJc w:val="left"/>
      <w:pPr>
        <w:tabs>
          <w:tab w:val="left" w:pos="4080"/>
        </w:tabs>
        <w:ind w:left="4080" w:hanging="420"/>
      </w:pPr>
    </w:lvl>
    <w:lvl w:ilvl="8" w:tentative="0">
      <w:start w:val="1"/>
      <w:numFmt w:val="lowerRoman"/>
      <w:lvlText w:val="%9."/>
      <w:lvlJc w:val="right"/>
      <w:pPr>
        <w:tabs>
          <w:tab w:val="left" w:pos="4500"/>
        </w:tabs>
        <w:ind w:left="4500" w:hanging="420"/>
      </w:pPr>
    </w:lvl>
  </w:abstractNum>
  <w:num w:numId="1">
    <w:abstractNumId w:val="3"/>
  </w:num>
  <w:num w:numId="2">
    <w:abstractNumId w:val="60"/>
  </w:num>
  <w:num w:numId="3">
    <w:abstractNumId w:val="66"/>
  </w:num>
  <w:num w:numId="4">
    <w:abstractNumId w:val="49"/>
  </w:num>
  <w:num w:numId="5">
    <w:abstractNumId w:val="48"/>
  </w:num>
  <w:num w:numId="6">
    <w:abstractNumId w:val="32"/>
  </w:num>
  <w:num w:numId="7">
    <w:abstractNumId w:val="63"/>
  </w:num>
  <w:num w:numId="8">
    <w:abstractNumId w:val="41"/>
  </w:num>
  <w:num w:numId="9">
    <w:abstractNumId w:val="37"/>
  </w:num>
  <w:num w:numId="10">
    <w:abstractNumId w:val="9"/>
  </w:num>
  <w:num w:numId="11">
    <w:abstractNumId w:val="62"/>
  </w:num>
  <w:num w:numId="12">
    <w:abstractNumId w:val="16"/>
  </w:num>
  <w:num w:numId="13">
    <w:abstractNumId w:val="33"/>
  </w:num>
  <w:num w:numId="14">
    <w:abstractNumId w:val="43"/>
  </w:num>
  <w:num w:numId="15">
    <w:abstractNumId w:val="6"/>
  </w:num>
  <w:num w:numId="16">
    <w:abstractNumId w:val="59"/>
  </w:num>
  <w:num w:numId="17">
    <w:abstractNumId w:val="12"/>
  </w:num>
  <w:num w:numId="18">
    <w:abstractNumId w:val="67"/>
  </w:num>
  <w:num w:numId="19">
    <w:abstractNumId w:val="26"/>
  </w:num>
  <w:num w:numId="20">
    <w:abstractNumId w:val="14"/>
  </w:num>
  <w:num w:numId="21">
    <w:abstractNumId w:val="22"/>
  </w:num>
  <w:num w:numId="22">
    <w:abstractNumId w:val="30"/>
  </w:num>
  <w:num w:numId="23">
    <w:abstractNumId w:val="29"/>
  </w:num>
  <w:num w:numId="24">
    <w:abstractNumId w:val="18"/>
  </w:num>
  <w:num w:numId="25">
    <w:abstractNumId w:val="69"/>
  </w:num>
  <w:num w:numId="26">
    <w:abstractNumId w:val="8"/>
  </w:num>
  <w:num w:numId="27">
    <w:abstractNumId w:val="23"/>
  </w:num>
  <w:num w:numId="28">
    <w:abstractNumId w:val="61"/>
  </w:num>
  <w:num w:numId="29">
    <w:abstractNumId w:val="25"/>
  </w:num>
  <w:num w:numId="30">
    <w:abstractNumId w:val="46"/>
  </w:num>
  <w:num w:numId="31">
    <w:abstractNumId w:val="64"/>
  </w:num>
  <w:num w:numId="32">
    <w:abstractNumId w:val="52"/>
  </w:num>
  <w:num w:numId="33">
    <w:abstractNumId w:val="7"/>
  </w:num>
  <w:num w:numId="34">
    <w:abstractNumId w:val="53"/>
  </w:num>
  <w:num w:numId="35">
    <w:abstractNumId w:val="11"/>
  </w:num>
  <w:num w:numId="36">
    <w:abstractNumId w:val="17"/>
  </w:num>
  <w:num w:numId="37">
    <w:abstractNumId w:val="36"/>
  </w:num>
  <w:num w:numId="38">
    <w:abstractNumId w:val="65"/>
  </w:num>
  <w:num w:numId="39">
    <w:abstractNumId w:val="20"/>
  </w:num>
  <w:num w:numId="40">
    <w:abstractNumId w:val="10"/>
  </w:num>
  <w:num w:numId="41">
    <w:abstractNumId w:val="44"/>
  </w:num>
  <w:num w:numId="42">
    <w:abstractNumId w:val="56"/>
  </w:num>
  <w:num w:numId="43">
    <w:abstractNumId w:val="2"/>
    <w:lvlOverride w:ilvl="0">
      <w:startOverride w:val="5"/>
    </w:lvlOverride>
  </w:num>
  <w:num w:numId="44">
    <w:abstractNumId w:val="68"/>
  </w:num>
  <w:num w:numId="45">
    <w:abstractNumId w:val="40"/>
  </w:num>
  <w:num w:numId="46">
    <w:abstractNumId w:val="54"/>
  </w:num>
  <w:num w:numId="47">
    <w:abstractNumId w:val="4"/>
  </w:num>
  <w:num w:numId="48">
    <w:abstractNumId w:val="35"/>
  </w:num>
  <w:num w:numId="49">
    <w:abstractNumId w:val="27"/>
  </w:num>
  <w:num w:numId="50">
    <w:abstractNumId w:val="50"/>
  </w:num>
  <w:num w:numId="51">
    <w:abstractNumId w:val="24"/>
  </w:num>
  <w:num w:numId="52">
    <w:abstractNumId w:val="15"/>
  </w:num>
  <w:num w:numId="53">
    <w:abstractNumId w:val="28"/>
  </w:num>
  <w:num w:numId="54">
    <w:abstractNumId w:val="21"/>
  </w:num>
  <w:num w:numId="55">
    <w:abstractNumId w:val="31"/>
  </w:num>
  <w:num w:numId="56">
    <w:abstractNumId w:val="57"/>
  </w:num>
  <w:num w:numId="57">
    <w:abstractNumId w:val="58"/>
  </w:num>
  <w:num w:numId="5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8"/>
  </w:num>
  <w:num w:numId="60">
    <w:abstractNumId w:val="19"/>
  </w:num>
  <w:num w:numId="61">
    <w:abstractNumId w:val="45"/>
  </w:num>
  <w:num w:numId="62">
    <w:abstractNumId w:val="47"/>
  </w:num>
  <w:num w:numId="63">
    <w:abstractNumId w:val="34"/>
  </w:num>
  <w:num w:numId="64">
    <w:abstractNumId w:val="13"/>
  </w:num>
  <w:num w:numId="65">
    <w:abstractNumId w:val="5"/>
  </w:num>
  <w:num w:numId="66">
    <w:abstractNumId w:val="55"/>
  </w:num>
  <w:num w:numId="67">
    <w:abstractNumId w:val="42"/>
  </w:num>
  <w:num w:numId="68">
    <w:abstractNumId w:val="51"/>
  </w:num>
  <w:num w:numId="69">
    <w:abstractNumId w:val="1"/>
  </w:num>
  <w:num w:numId="7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张鹏飞">
    <w15:presenceInfo w15:providerId="WPS Office" w15:userId="36365942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hideGrammaticalErrors/>
  <w:trackRevisions w:val="1"/>
  <w:documentProtection w:enforcement="0"/>
  <w:defaultTabStop w:val="420"/>
  <w:hyphenationZone w:val="425"/>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C3F"/>
    <w:rsid w:val="00000C01"/>
    <w:rsid w:val="0000216C"/>
    <w:rsid w:val="00002B18"/>
    <w:rsid w:val="00004C07"/>
    <w:rsid w:val="00016D09"/>
    <w:rsid w:val="000231BD"/>
    <w:rsid w:val="000309BB"/>
    <w:rsid w:val="00031728"/>
    <w:rsid w:val="0003355B"/>
    <w:rsid w:val="0003360E"/>
    <w:rsid w:val="0003475D"/>
    <w:rsid w:val="00035FE3"/>
    <w:rsid w:val="00043FB6"/>
    <w:rsid w:val="00045DE6"/>
    <w:rsid w:val="00046A98"/>
    <w:rsid w:val="00047EE2"/>
    <w:rsid w:val="000548AD"/>
    <w:rsid w:val="0005529E"/>
    <w:rsid w:val="00055CF0"/>
    <w:rsid w:val="000568FE"/>
    <w:rsid w:val="00056E66"/>
    <w:rsid w:val="00065A61"/>
    <w:rsid w:val="00066663"/>
    <w:rsid w:val="000708F0"/>
    <w:rsid w:val="00070F8B"/>
    <w:rsid w:val="00074341"/>
    <w:rsid w:val="000807ED"/>
    <w:rsid w:val="00084190"/>
    <w:rsid w:val="00086FA8"/>
    <w:rsid w:val="000874C8"/>
    <w:rsid w:val="00090F84"/>
    <w:rsid w:val="00091354"/>
    <w:rsid w:val="00093F59"/>
    <w:rsid w:val="00094781"/>
    <w:rsid w:val="000A09E6"/>
    <w:rsid w:val="000A5CC4"/>
    <w:rsid w:val="000A6992"/>
    <w:rsid w:val="000A74F2"/>
    <w:rsid w:val="000A7AD4"/>
    <w:rsid w:val="000B4AC9"/>
    <w:rsid w:val="000B4B43"/>
    <w:rsid w:val="000C2AAA"/>
    <w:rsid w:val="000C3E78"/>
    <w:rsid w:val="000C4CAC"/>
    <w:rsid w:val="000C735E"/>
    <w:rsid w:val="000C75B7"/>
    <w:rsid w:val="000C7CBB"/>
    <w:rsid w:val="000E3C3F"/>
    <w:rsid w:val="000E5E72"/>
    <w:rsid w:val="000E7DB3"/>
    <w:rsid w:val="000F0255"/>
    <w:rsid w:val="000F29F7"/>
    <w:rsid w:val="000F43D8"/>
    <w:rsid w:val="000F4A54"/>
    <w:rsid w:val="000F62AC"/>
    <w:rsid w:val="0010004C"/>
    <w:rsid w:val="001012DE"/>
    <w:rsid w:val="00103518"/>
    <w:rsid w:val="00103AC1"/>
    <w:rsid w:val="001051F5"/>
    <w:rsid w:val="0011113F"/>
    <w:rsid w:val="00111453"/>
    <w:rsid w:val="00111566"/>
    <w:rsid w:val="0011527E"/>
    <w:rsid w:val="00115AD8"/>
    <w:rsid w:val="00116CDA"/>
    <w:rsid w:val="00124AE2"/>
    <w:rsid w:val="00127166"/>
    <w:rsid w:val="00130CD9"/>
    <w:rsid w:val="001318E0"/>
    <w:rsid w:val="001341A7"/>
    <w:rsid w:val="00134E10"/>
    <w:rsid w:val="00141B0C"/>
    <w:rsid w:val="001477B0"/>
    <w:rsid w:val="00147B94"/>
    <w:rsid w:val="00151A1C"/>
    <w:rsid w:val="00151C7D"/>
    <w:rsid w:val="001531F0"/>
    <w:rsid w:val="001547DD"/>
    <w:rsid w:val="00154C37"/>
    <w:rsid w:val="00154D9F"/>
    <w:rsid w:val="00154EC3"/>
    <w:rsid w:val="00155328"/>
    <w:rsid w:val="00160AE4"/>
    <w:rsid w:val="001624B3"/>
    <w:rsid w:val="0016339D"/>
    <w:rsid w:val="00176676"/>
    <w:rsid w:val="001775AB"/>
    <w:rsid w:val="00186184"/>
    <w:rsid w:val="0018662C"/>
    <w:rsid w:val="001872CC"/>
    <w:rsid w:val="0019187A"/>
    <w:rsid w:val="00192420"/>
    <w:rsid w:val="00194DBE"/>
    <w:rsid w:val="00197DFC"/>
    <w:rsid w:val="001A039F"/>
    <w:rsid w:val="001A2B02"/>
    <w:rsid w:val="001B3F50"/>
    <w:rsid w:val="001B65C3"/>
    <w:rsid w:val="001B6AE8"/>
    <w:rsid w:val="001B72E7"/>
    <w:rsid w:val="001C02C7"/>
    <w:rsid w:val="001C06C7"/>
    <w:rsid w:val="001C43F1"/>
    <w:rsid w:val="001C45A0"/>
    <w:rsid w:val="001C527C"/>
    <w:rsid w:val="001C55EB"/>
    <w:rsid w:val="001D07DF"/>
    <w:rsid w:val="001D3ED3"/>
    <w:rsid w:val="001D5962"/>
    <w:rsid w:val="001E0694"/>
    <w:rsid w:val="001E0E1A"/>
    <w:rsid w:val="001E37D9"/>
    <w:rsid w:val="001E3B0A"/>
    <w:rsid w:val="001E4233"/>
    <w:rsid w:val="001E5A15"/>
    <w:rsid w:val="001E6598"/>
    <w:rsid w:val="001E76C7"/>
    <w:rsid w:val="001F033E"/>
    <w:rsid w:val="001F1542"/>
    <w:rsid w:val="001F1DC5"/>
    <w:rsid w:val="001F7137"/>
    <w:rsid w:val="001F7276"/>
    <w:rsid w:val="00200626"/>
    <w:rsid w:val="0020456A"/>
    <w:rsid w:val="00204831"/>
    <w:rsid w:val="002117E1"/>
    <w:rsid w:val="00211F91"/>
    <w:rsid w:val="00212940"/>
    <w:rsid w:val="00212F61"/>
    <w:rsid w:val="00222B09"/>
    <w:rsid w:val="00226501"/>
    <w:rsid w:val="00231C64"/>
    <w:rsid w:val="00234A34"/>
    <w:rsid w:val="00241D94"/>
    <w:rsid w:val="00241E4E"/>
    <w:rsid w:val="00242B29"/>
    <w:rsid w:val="00244EB3"/>
    <w:rsid w:val="00245FB6"/>
    <w:rsid w:val="00256F1B"/>
    <w:rsid w:val="00260D5D"/>
    <w:rsid w:val="002626CF"/>
    <w:rsid w:val="00262847"/>
    <w:rsid w:val="00271A2D"/>
    <w:rsid w:val="00272660"/>
    <w:rsid w:val="00273CB3"/>
    <w:rsid w:val="0028156D"/>
    <w:rsid w:val="0028632A"/>
    <w:rsid w:val="002874F0"/>
    <w:rsid w:val="00291FC5"/>
    <w:rsid w:val="00292281"/>
    <w:rsid w:val="0029307C"/>
    <w:rsid w:val="00294319"/>
    <w:rsid w:val="00295B79"/>
    <w:rsid w:val="00296BFB"/>
    <w:rsid w:val="002A0DD5"/>
    <w:rsid w:val="002A631B"/>
    <w:rsid w:val="002A6628"/>
    <w:rsid w:val="002B2830"/>
    <w:rsid w:val="002B317B"/>
    <w:rsid w:val="002B5088"/>
    <w:rsid w:val="002B67DA"/>
    <w:rsid w:val="002B6DEA"/>
    <w:rsid w:val="002B6FF7"/>
    <w:rsid w:val="002B796A"/>
    <w:rsid w:val="002C1502"/>
    <w:rsid w:val="002C1C0C"/>
    <w:rsid w:val="002C3FB0"/>
    <w:rsid w:val="002C58C3"/>
    <w:rsid w:val="002D1B85"/>
    <w:rsid w:val="002D475B"/>
    <w:rsid w:val="002D49EA"/>
    <w:rsid w:val="002E3954"/>
    <w:rsid w:val="002E7861"/>
    <w:rsid w:val="002F4533"/>
    <w:rsid w:val="002F7250"/>
    <w:rsid w:val="003003BF"/>
    <w:rsid w:val="00301E80"/>
    <w:rsid w:val="00302284"/>
    <w:rsid w:val="0030511B"/>
    <w:rsid w:val="003064BC"/>
    <w:rsid w:val="00306B77"/>
    <w:rsid w:val="00313685"/>
    <w:rsid w:val="003157FE"/>
    <w:rsid w:val="003164AF"/>
    <w:rsid w:val="003164C7"/>
    <w:rsid w:val="003172BE"/>
    <w:rsid w:val="00317C17"/>
    <w:rsid w:val="00317CE2"/>
    <w:rsid w:val="00320DA1"/>
    <w:rsid w:val="00322FA5"/>
    <w:rsid w:val="00324D33"/>
    <w:rsid w:val="00326DC4"/>
    <w:rsid w:val="00327724"/>
    <w:rsid w:val="0033078C"/>
    <w:rsid w:val="0033460E"/>
    <w:rsid w:val="00340A26"/>
    <w:rsid w:val="0034202A"/>
    <w:rsid w:val="00346D43"/>
    <w:rsid w:val="0034786D"/>
    <w:rsid w:val="003553F7"/>
    <w:rsid w:val="00360E09"/>
    <w:rsid w:val="00367337"/>
    <w:rsid w:val="00371706"/>
    <w:rsid w:val="003728E5"/>
    <w:rsid w:val="003806C0"/>
    <w:rsid w:val="0038369A"/>
    <w:rsid w:val="00384908"/>
    <w:rsid w:val="00384E14"/>
    <w:rsid w:val="00384F8E"/>
    <w:rsid w:val="00385BD7"/>
    <w:rsid w:val="003919B3"/>
    <w:rsid w:val="00395084"/>
    <w:rsid w:val="003953BB"/>
    <w:rsid w:val="00395729"/>
    <w:rsid w:val="003963AE"/>
    <w:rsid w:val="003A252C"/>
    <w:rsid w:val="003A445C"/>
    <w:rsid w:val="003B1773"/>
    <w:rsid w:val="003B2299"/>
    <w:rsid w:val="003B3032"/>
    <w:rsid w:val="003B39AC"/>
    <w:rsid w:val="003B5A53"/>
    <w:rsid w:val="003B5FFE"/>
    <w:rsid w:val="003B70FE"/>
    <w:rsid w:val="003C2730"/>
    <w:rsid w:val="003C4BD4"/>
    <w:rsid w:val="003C4F5E"/>
    <w:rsid w:val="003C58BE"/>
    <w:rsid w:val="003D04D9"/>
    <w:rsid w:val="003D06AB"/>
    <w:rsid w:val="003D3493"/>
    <w:rsid w:val="003D655D"/>
    <w:rsid w:val="003D75F8"/>
    <w:rsid w:val="003E2F33"/>
    <w:rsid w:val="003F0056"/>
    <w:rsid w:val="003F0762"/>
    <w:rsid w:val="003F0E91"/>
    <w:rsid w:val="003F1818"/>
    <w:rsid w:val="003F1F69"/>
    <w:rsid w:val="004012D2"/>
    <w:rsid w:val="00403816"/>
    <w:rsid w:val="004069AB"/>
    <w:rsid w:val="00406BC3"/>
    <w:rsid w:val="00406C40"/>
    <w:rsid w:val="004070EF"/>
    <w:rsid w:val="00407D11"/>
    <w:rsid w:val="004109E3"/>
    <w:rsid w:val="004164C6"/>
    <w:rsid w:val="004224B7"/>
    <w:rsid w:val="00423E0C"/>
    <w:rsid w:val="00427013"/>
    <w:rsid w:val="00430743"/>
    <w:rsid w:val="00433569"/>
    <w:rsid w:val="00433C87"/>
    <w:rsid w:val="004347E5"/>
    <w:rsid w:val="00435C95"/>
    <w:rsid w:val="00440E16"/>
    <w:rsid w:val="00443C76"/>
    <w:rsid w:val="0045620D"/>
    <w:rsid w:val="0045669E"/>
    <w:rsid w:val="00457631"/>
    <w:rsid w:val="00460574"/>
    <w:rsid w:val="0046176B"/>
    <w:rsid w:val="00461CFD"/>
    <w:rsid w:val="0046402B"/>
    <w:rsid w:val="00466DDB"/>
    <w:rsid w:val="00467F31"/>
    <w:rsid w:val="004709D6"/>
    <w:rsid w:val="0047183E"/>
    <w:rsid w:val="00471EBB"/>
    <w:rsid w:val="004734EB"/>
    <w:rsid w:val="004748DB"/>
    <w:rsid w:val="004774E8"/>
    <w:rsid w:val="00481ECF"/>
    <w:rsid w:val="00482D56"/>
    <w:rsid w:val="00486185"/>
    <w:rsid w:val="00486CE3"/>
    <w:rsid w:val="004931B7"/>
    <w:rsid w:val="00494E51"/>
    <w:rsid w:val="00495AF7"/>
    <w:rsid w:val="004A075C"/>
    <w:rsid w:val="004A2718"/>
    <w:rsid w:val="004A4FB5"/>
    <w:rsid w:val="004A6C1C"/>
    <w:rsid w:val="004B0711"/>
    <w:rsid w:val="004B18BA"/>
    <w:rsid w:val="004C2E98"/>
    <w:rsid w:val="004C4959"/>
    <w:rsid w:val="004C6C82"/>
    <w:rsid w:val="004D059B"/>
    <w:rsid w:val="004D7225"/>
    <w:rsid w:val="004E36FB"/>
    <w:rsid w:val="004E444A"/>
    <w:rsid w:val="004E5089"/>
    <w:rsid w:val="004F06D0"/>
    <w:rsid w:val="004F3A89"/>
    <w:rsid w:val="004F3FD5"/>
    <w:rsid w:val="004F4765"/>
    <w:rsid w:val="004F7355"/>
    <w:rsid w:val="00500368"/>
    <w:rsid w:val="005061AF"/>
    <w:rsid w:val="0051129B"/>
    <w:rsid w:val="0051248D"/>
    <w:rsid w:val="00514CD3"/>
    <w:rsid w:val="005178DE"/>
    <w:rsid w:val="005204B3"/>
    <w:rsid w:val="00521498"/>
    <w:rsid w:val="00523052"/>
    <w:rsid w:val="00524C6A"/>
    <w:rsid w:val="00532000"/>
    <w:rsid w:val="00532538"/>
    <w:rsid w:val="00532F11"/>
    <w:rsid w:val="0053639E"/>
    <w:rsid w:val="0053762D"/>
    <w:rsid w:val="00541130"/>
    <w:rsid w:val="00544E98"/>
    <w:rsid w:val="00551FD6"/>
    <w:rsid w:val="00553A87"/>
    <w:rsid w:val="00553CE0"/>
    <w:rsid w:val="00557182"/>
    <w:rsid w:val="00562E60"/>
    <w:rsid w:val="00562FE8"/>
    <w:rsid w:val="00565DBB"/>
    <w:rsid w:val="005663BB"/>
    <w:rsid w:val="00581E01"/>
    <w:rsid w:val="00586340"/>
    <w:rsid w:val="005905B2"/>
    <w:rsid w:val="0059115A"/>
    <w:rsid w:val="00594C65"/>
    <w:rsid w:val="00595626"/>
    <w:rsid w:val="005A04C9"/>
    <w:rsid w:val="005A30F1"/>
    <w:rsid w:val="005A3583"/>
    <w:rsid w:val="005A39A6"/>
    <w:rsid w:val="005A4422"/>
    <w:rsid w:val="005B22C4"/>
    <w:rsid w:val="005B34D6"/>
    <w:rsid w:val="005C1237"/>
    <w:rsid w:val="005C168A"/>
    <w:rsid w:val="005C6C18"/>
    <w:rsid w:val="005C7105"/>
    <w:rsid w:val="005D1F36"/>
    <w:rsid w:val="005D2D9F"/>
    <w:rsid w:val="005D2F35"/>
    <w:rsid w:val="005D57B5"/>
    <w:rsid w:val="005E28A9"/>
    <w:rsid w:val="005E42B2"/>
    <w:rsid w:val="005E77DD"/>
    <w:rsid w:val="005F1572"/>
    <w:rsid w:val="005F2FC0"/>
    <w:rsid w:val="005F30AE"/>
    <w:rsid w:val="005F3920"/>
    <w:rsid w:val="005F56ED"/>
    <w:rsid w:val="005F6227"/>
    <w:rsid w:val="006001D1"/>
    <w:rsid w:val="00600C53"/>
    <w:rsid w:val="00603A78"/>
    <w:rsid w:val="00604CC3"/>
    <w:rsid w:val="0060584C"/>
    <w:rsid w:val="00605FFC"/>
    <w:rsid w:val="006061E0"/>
    <w:rsid w:val="00610315"/>
    <w:rsid w:val="00613B3E"/>
    <w:rsid w:val="006169DB"/>
    <w:rsid w:val="00617C29"/>
    <w:rsid w:val="00620B90"/>
    <w:rsid w:val="00620EBB"/>
    <w:rsid w:val="006250AD"/>
    <w:rsid w:val="00631C27"/>
    <w:rsid w:val="0063240C"/>
    <w:rsid w:val="006359A2"/>
    <w:rsid w:val="0063670A"/>
    <w:rsid w:val="00636FD1"/>
    <w:rsid w:val="00641D68"/>
    <w:rsid w:val="00644711"/>
    <w:rsid w:val="00644D19"/>
    <w:rsid w:val="00645856"/>
    <w:rsid w:val="0065083D"/>
    <w:rsid w:val="0065329F"/>
    <w:rsid w:val="00656692"/>
    <w:rsid w:val="0065787B"/>
    <w:rsid w:val="00661764"/>
    <w:rsid w:val="006643AC"/>
    <w:rsid w:val="00665081"/>
    <w:rsid w:val="006653F9"/>
    <w:rsid w:val="006671F1"/>
    <w:rsid w:val="006714C0"/>
    <w:rsid w:val="006719CD"/>
    <w:rsid w:val="006734FB"/>
    <w:rsid w:val="00674457"/>
    <w:rsid w:val="0067559D"/>
    <w:rsid w:val="00680A86"/>
    <w:rsid w:val="00680AE0"/>
    <w:rsid w:val="006810BF"/>
    <w:rsid w:val="0068278D"/>
    <w:rsid w:val="00683711"/>
    <w:rsid w:val="00683BA9"/>
    <w:rsid w:val="00684578"/>
    <w:rsid w:val="00684FBD"/>
    <w:rsid w:val="006918BC"/>
    <w:rsid w:val="006939B7"/>
    <w:rsid w:val="006A6308"/>
    <w:rsid w:val="006A6956"/>
    <w:rsid w:val="006A74C2"/>
    <w:rsid w:val="006B009C"/>
    <w:rsid w:val="006B1C49"/>
    <w:rsid w:val="006B21F6"/>
    <w:rsid w:val="006B2FE1"/>
    <w:rsid w:val="006B3E3C"/>
    <w:rsid w:val="006B4745"/>
    <w:rsid w:val="006B53A6"/>
    <w:rsid w:val="006B5CEA"/>
    <w:rsid w:val="006B712A"/>
    <w:rsid w:val="006C1C7E"/>
    <w:rsid w:val="006C53A3"/>
    <w:rsid w:val="006D2D58"/>
    <w:rsid w:val="006D3F48"/>
    <w:rsid w:val="006D5986"/>
    <w:rsid w:val="006D6C7A"/>
    <w:rsid w:val="006D6E07"/>
    <w:rsid w:val="006E20CA"/>
    <w:rsid w:val="006E6585"/>
    <w:rsid w:val="006E6BB7"/>
    <w:rsid w:val="006E70AD"/>
    <w:rsid w:val="006F1225"/>
    <w:rsid w:val="006F362B"/>
    <w:rsid w:val="007009B8"/>
    <w:rsid w:val="00701B39"/>
    <w:rsid w:val="00703721"/>
    <w:rsid w:val="007054D1"/>
    <w:rsid w:val="007058BB"/>
    <w:rsid w:val="00705C01"/>
    <w:rsid w:val="00706BE7"/>
    <w:rsid w:val="0071136F"/>
    <w:rsid w:val="00714AB1"/>
    <w:rsid w:val="0071507B"/>
    <w:rsid w:val="007173E0"/>
    <w:rsid w:val="0073244A"/>
    <w:rsid w:val="00735517"/>
    <w:rsid w:val="00735C53"/>
    <w:rsid w:val="00742A0F"/>
    <w:rsid w:val="007432B6"/>
    <w:rsid w:val="007472B7"/>
    <w:rsid w:val="007474E0"/>
    <w:rsid w:val="00747D8E"/>
    <w:rsid w:val="00755524"/>
    <w:rsid w:val="00755CD1"/>
    <w:rsid w:val="007601D5"/>
    <w:rsid w:val="00762DD6"/>
    <w:rsid w:val="00762FE5"/>
    <w:rsid w:val="00763E90"/>
    <w:rsid w:val="00764458"/>
    <w:rsid w:val="00772035"/>
    <w:rsid w:val="00772835"/>
    <w:rsid w:val="007760C6"/>
    <w:rsid w:val="00781137"/>
    <w:rsid w:val="00782B80"/>
    <w:rsid w:val="007837EC"/>
    <w:rsid w:val="00783839"/>
    <w:rsid w:val="007878F2"/>
    <w:rsid w:val="00787923"/>
    <w:rsid w:val="00787BFB"/>
    <w:rsid w:val="00790185"/>
    <w:rsid w:val="007929E6"/>
    <w:rsid w:val="00797678"/>
    <w:rsid w:val="007A2C86"/>
    <w:rsid w:val="007A37F5"/>
    <w:rsid w:val="007A4A12"/>
    <w:rsid w:val="007A57F2"/>
    <w:rsid w:val="007A7F72"/>
    <w:rsid w:val="007B7CF0"/>
    <w:rsid w:val="007C10C4"/>
    <w:rsid w:val="007C2082"/>
    <w:rsid w:val="007D0CC2"/>
    <w:rsid w:val="007D3372"/>
    <w:rsid w:val="007D46A8"/>
    <w:rsid w:val="007D688B"/>
    <w:rsid w:val="007E1C78"/>
    <w:rsid w:val="007E2A6E"/>
    <w:rsid w:val="007E3739"/>
    <w:rsid w:val="007E4A9F"/>
    <w:rsid w:val="007F0BB0"/>
    <w:rsid w:val="007F3A4F"/>
    <w:rsid w:val="007F3B58"/>
    <w:rsid w:val="007F4520"/>
    <w:rsid w:val="00801359"/>
    <w:rsid w:val="00801C1B"/>
    <w:rsid w:val="00802A2A"/>
    <w:rsid w:val="00803069"/>
    <w:rsid w:val="0081753B"/>
    <w:rsid w:val="008200DA"/>
    <w:rsid w:val="0082100A"/>
    <w:rsid w:val="00826656"/>
    <w:rsid w:val="00826BFD"/>
    <w:rsid w:val="0082709A"/>
    <w:rsid w:val="00831F8B"/>
    <w:rsid w:val="00833438"/>
    <w:rsid w:val="00833669"/>
    <w:rsid w:val="00834E44"/>
    <w:rsid w:val="008373FB"/>
    <w:rsid w:val="0083784F"/>
    <w:rsid w:val="00841007"/>
    <w:rsid w:val="00841A1E"/>
    <w:rsid w:val="00842EBC"/>
    <w:rsid w:val="00843A1E"/>
    <w:rsid w:val="00844BEA"/>
    <w:rsid w:val="00844D4A"/>
    <w:rsid w:val="008460EA"/>
    <w:rsid w:val="00852FF8"/>
    <w:rsid w:val="00854FD0"/>
    <w:rsid w:val="00857484"/>
    <w:rsid w:val="00864F0D"/>
    <w:rsid w:val="00865A51"/>
    <w:rsid w:val="00866D61"/>
    <w:rsid w:val="00870661"/>
    <w:rsid w:val="00872EB8"/>
    <w:rsid w:val="008744DF"/>
    <w:rsid w:val="00874E38"/>
    <w:rsid w:val="008769B9"/>
    <w:rsid w:val="00877AF3"/>
    <w:rsid w:val="0088549C"/>
    <w:rsid w:val="00886DC9"/>
    <w:rsid w:val="00887F67"/>
    <w:rsid w:val="00892C18"/>
    <w:rsid w:val="00892D2F"/>
    <w:rsid w:val="0089334A"/>
    <w:rsid w:val="00893FE7"/>
    <w:rsid w:val="00894B61"/>
    <w:rsid w:val="008A3287"/>
    <w:rsid w:val="008A70EE"/>
    <w:rsid w:val="008C2264"/>
    <w:rsid w:val="008C5010"/>
    <w:rsid w:val="008C6830"/>
    <w:rsid w:val="008D2D09"/>
    <w:rsid w:val="008D6584"/>
    <w:rsid w:val="008D69CF"/>
    <w:rsid w:val="008D6A27"/>
    <w:rsid w:val="008D795F"/>
    <w:rsid w:val="008E1F07"/>
    <w:rsid w:val="008E3ABD"/>
    <w:rsid w:val="008E52C8"/>
    <w:rsid w:val="008E5F61"/>
    <w:rsid w:val="008E7802"/>
    <w:rsid w:val="008F0FCF"/>
    <w:rsid w:val="008F480D"/>
    <w:rsid w:val="00904A51"/>
    <w:rsid w:val="00904BA6"/>
    <w:rsid w:val="00904F5D"/>
    <w:rsid w:val="0090549B"/>
    <w:rsid w:val="009113BD"/>
    <w:rsid w:val="009174D4"/>
    <w:rsid w:val="00921140"/>
    <w:rsid w:val="009222CE"/>
    <w:rsid w:val="00922341"/>
    <w:rsid w:val="00924B24"/>
    <w:rsid w:val="00925D4A"/>
    <w:rsid w:val="00934307"/>
    <w:rsid w:val="00936B8B"/>
    <w:rsid w:val="0093713D"/>
    <w:rsid w:val="009401A9"/>
    <w:rsid w:val="00940423"/>
    <w:rsid w:val="009422E1"/>
    <w:rsid w:val="009435A5"/>
    <w:rsid w:val="0094429A"/>
    <w:rsid w:val="00947653"/>
    <w:rsid w:val="00947BD0"/>
    <w:rsid w:val="00950758"/>
    <w:rsid w:val="0095165D"/>
    <w:rsid w:val="009561DD"/>
    <w:rsid w:val="00960ED9"/>
    <w:rsid w:val="00961931"/>
    <w:rsid w:val="009647FA"/>
    <w:rsid w:val="00970478"/>
    <w:rsid w:val="00971F11"/>
    <w:rsid w:val="00972FC0"/>
    <w:rsid w:val="00973F78"/>
    <w:rsid w:val="00974355"/>
    <w:rsid w:val="00975026"/>
    <w:rsid w:val="0097538B"/>
    <w:rsid w:val="00980297"/>
    <w:rsid w:val="00980519"/>
    <w:rsid w:val="00980749"/>
    <w:rsid w:val="009852A1"/>
    <w:rsid w:val="00987595"/>
    <w:rsid w:val="0099190C"/>
    <w:rsid w:val="0099247D"/>
    <w:rsid w:val="00995618"/>
    <w:rsid w:val="00995662"/>
    <w:rsid w:val="00997F6C"/>
    <w:rsid w:val="009A3389"/>
    <w:rsid w:val="009A6764"/>
    <w:rsid w:val="009B2259"/>
    <w:rsid w:val="009B77FD"/>
    <w:rsid w:val="009C1B4C"/>
    <w:rsid w:val="009C1ECB"/>
    <w:rsid w:val="009C45CB"/>
    <w:rsid w:val="009D050C"/>
    <w:rsid w:val="009D167F"/>
    <w:rsid w:val="009D175E"/>
    <w:rsid w:val="009D2886"/>
    <w:rsid w:val="009D7B3C"/>
    <w:rsid w:val="009E14BF"/>
    <w:rsid w:val="009E24BE"/>
    <w:rsid w:val="009E4DA3"/>
    <w:rsid w:val="009E4E19"/>
    <w:rsid w:val="009E694E"/>
    <w:rsid w:val="009E775A"/>
    <w:rsid w:val="009F4241"/>
    <w:rsid w:val="009F5DA4"/>
    <w:rsid w:val="009F7714"/>
    <w:rsid w:val="00A00A45"/>
    <w:rsid w:val="00A056FE"/>
    <w:rsid w:val="00A126DC"/>
    <w:rsid w:val="00A15D79"/>
    <w:rsid w:val="00A17604"/>
    <w:rsid w:val="00A2106A"/>
    <w:rsid w:val="00A211C7"/>
    <w:rsid w:val="00A21C99"/>
    <w:rsid w:val="00A22885"/>
    <w:rsid w:val="00A24E4B"/>
    <w:rsid w:val="00A250DD"/>
    <w:rsid w:val="00A27502"/>
    <w:rsid w:val="00A30CBB"/>
    <w:rsid w:val="00A32D1C"/>
    <w:rsid w:val="00A34D6D"/>
    <w:rsid w:val="00A36445"/>
    <w:rsid w:val="00A411D6"/>
    <w:rsid w:val="00A41C66"/>
    <w:rsid w:val="00A4403F"/>
    <w:rsid w:val="00A46B38"/>
    <w:rsid w:val="00A53C86"/>
    <w:rsid w:val="00A54E81"/>
    <w:rsid w:val="00A5611C"/>
    <w:rsid w:val="00A6112D"/>
    <w:rsid w:val="00A62BEA"/>
    <w:rsid w:val="00A62C60"/>
    <w:rsid w:val="00A63531"/>
    <w:rsid w:val="00A66F8E"/>
    <w:rsid w:val="00A67E1D"/>
    <w:rsid w:val="00A70E36"/>
    <w:rsid w:val="00A71D73"/>
    <w:rsid w:val="00A725BB"/>
    <w:rsid w:val="00A76EA3"/>
    <w:rsid w:val="00A81546"/>
    <w:rsid w:val="00A8264C"/>
    <w:rsid w:val="00A8296B"/>
    <w:rsid w:val="00A851F5"/>
    <w:rsid w:val="00A879CF"/>
    <w:rsid w:val="00A90805"/>
    <w:rsid w:val="00A96D1C"/>
    <w:rsid w:val="00AA1155"/>
    <w:rsid w:val="00AA1E79"/>
    <w:rsid w:val="00AA25C0"/>
    <w:rsid w:val="00AC43A9"/>
    <w:rsid w:val="00AD5476"/>
    <w:rsid w:val="00AD7C21"/>
    <w:rsid w:val="00AE49C1"/>
    <w:rsid w:val="00AE5229"/>
    <w:rsid w:val="00AE5803"/>
    <w:rsid w:val="00AE5A80"/>
    <w:rsid w:val="00AE5BE6"/>
    <w:rsid w:val="00AE7A46"/>
    <w:rsid w:val="00AF7441"/>
    <w:rsid w:val="00B013E1"/>
    <w:rsid w:val="00B0340F"/>
    <w:rsid w:val="00B047D0"/>
    <w:rsid w:val="00B04840"/>
    <w:rsid w:val="00B04ADB"/>
    <w:rsid w:val="00B0560D"/>
    <w:rsid w:val="00B05BD9"/>
    <w:rsid w:val="00B05BE8"/>
    <w:rsid w:val="00B11A64"/>
    <w:rsid w:val="00B157EC"/>
    <w:rsid w:val="00B16A18"/>
    <w:rsid w:val="00B21554"/>
    <w:rsid w:val="00B240A4"/>
    <w:rsid w:val="00B31A70"/>
    <w:rsid w:val="00B33E94"/>
    <w:rsid w:val="00B357A7"/>
    <w:rsid w:val="00B4346D"/>
    <w:rsid w:val="00B44786"/>
    <w:rsid w:val="00B4616A"/>
    <w:rsid w:val="00B4629A"/>
    <w:rsid w:val="00B52F39"/>
    <w:rsid w:val="00B54E0D"/>
    <w:rsid w:val="00B56459"/>
    <w:rsid w:val="00B62789"/>
    <w:rsid w:val="00B63EA9"/>
    <w:rsid w:val="00B65FFA"/>
    <w:rsid w:val="00B716CE"/>
    <w:rsid w:val="00B71CEB"/>
    <w:rsid w:val="00B72B55"/>
    <w:rsid w:val="00B74D66"/>
    <w:rsid w:val="00B754A8"/>
    <w:rsid w:val="00B75C3F"/>
    <w:rsid w:val="00B75F3D"/>
    <w:rsid w:val="00B80BC6"/>
    <w:rsid w:val="00B90EBB"/>
    <w:rsid w:val="00B9413F"/>
    <w:rsid w:val="00B94529"/>
    <w:rsid w:val="00B94C7D"/>
    <w:rsid w:val="00BA793B"/>
    <w:rsid w:val="00BA7B9A"/>
    <w:rsid w:val="00BB2042"/>
    <w:rsid w:val="00BB3166"/>
    <w:rsid w:val="00BC06B2"/>
    <w:rsid w:val="00BC08CD"/>
    <w:rsid w:val="00BC16AA"/>
    <w:rsid w:val="00BC217A"/>
    <w:rsid w:val="00BC34EA"/>
    <w:rsid w:val="00BC7D16"/>
    <w:rsid w:val="00BD0156"/>
    <w:rsid w:val="00BD4D17"/>
    <w:rsid w:val="00BD760C"/>
    <w:rsid w:val="00BE1626"/>
    <w:rsid w:val="00BE2137"/>
    <w:rsid w:val="00BE74E4"/>
    <w:rsid w:val="00BF3EAA"/>
    <w:rsid w:val="00BF7A6C"/>
    <w:rsid w:val="00C01E65"/>
    <w:rsid w:val="00C0235F"/>
    <w:rsid w:val="00C02A02"/>
    <w:rsid w:val="00C0360A"/>
    <w:rsid w:val="00C03BC6"/>
    <w:rsid w:val="00C0449E"/>
    <w:rsid w:val="00C10582"/>
    <w:rsid w:val="00C10A34"/>
    <w:rsid w:val="00C11EBC"/>
    <w:rsid w:val="00C14097"/>
    <w:rsid w:val="00C147F4"/>
    <w:rsid w:val="00C22441"/>
    <w:rsid w:val="00C22DBD"/>
    <w:rsid w:val="00C232E1"/>
    <w:rsid w:val="00C25AD7"/>
    <w:rsid w:val="00C25B85"/>
    <w:rsid w:val="00C27C95"/>
    <w:rsid w:val="00C27FB4"/>
    <w:rsid w:val="00C30147"/>
    <w:rsid w:val="00C30D75"/>
    <w:rsid w:val="00C319E1"/>
    <w:rsid w:val="00C31AD4"/>
    <w:rsid w:val="00C32CD4"/>
    <w:rsid w:val="00C3740F"/>
    <w:rsid w:val="00C4099E"/>
    <w:rsid w:val="00C44F1C"/>
    <w:rsid w:val="00C45C6C"/>
    <w:rsid w:val="00C50DA0"/>
    <w:rsid w:val="00C50E8F"/>
    <w:rsid w:val="00C512D6"/>
    <w:rsid w:val="00C53C23"/>
    <w:rsid w:val="00C54CDC"/>
    <w:rsid w:val="00C5501E"/>
    <w:rsid w:val="00C578F4"/>
    <w:rsid w:val="00C60C02"/>
    <w:rsid w:val="00C60C08"/>
    <w:rsid w:val="00C6142A"/>
    <w:rsid w:val="00C63484"/>
    <w:rsid w:val="00C679AE"/>
    <w:rsid w:val="00C67FE7"/>
    <w:rsid w:val="00C729E6"/>
    <w:rsid w:val="00C7717E"/>
    <w:rsid w:val="00C87ADE"/>
    <w:rsid w:val="00C91B8F"/>
    <w:rsid w:val="00C942AF"/>
    <w:rsid w:val="00CA15E8"/>
    <w:rsid w:val="00CA2390"/>
    <w:rsid w:val="00CA6C72"/>
    <w:rsid w:val="00CA6CB3"/>
    <w:rsid w:val="00CB19D3"/>
    <w:rsid w:val="00CB243B"/>
    <w:rsid w:val="00CC27F6"/>
    <w:rsid w:val="00CC3EA0"/>
    <w:rsid w:val="00CC72DB"/>
    <w:rsid w:val="00CD0AB0"/>
    <w:rsid w:val="00CD3472"/>
    <w:rsid w:val="00CD4959"/>
    <w:rsid w:val="00CD67F9"/>
    <w:rsid w:val="00CE0F35"/>
    <w:rsid w:val="00CE2A55"/>
    <w:rsid w:val="00CF2868"/>
    <w:rsid w:val="00CF375E"/>
    <w:rsid w:val="00CF5E80"/>
    <w:rsid w:val="00CF5F6B"/>
    <w:rsid w:val="00CF6C29"/>
    <w:rsid w:val="00CF72D9"/>
    <w:rsid w:val="00D009AC"/>
    <w:rsid w:val="00D02B7A"/>
    <w:rsid w:val="00D07F58"/>
    <w:rsid w:val="00D101B1"/>
    <w:rsid w:val="00D12793"/>
    <w:rsid w:val="00D176A4"/>
    <w:rsid w:val="00D17908"/>
    <w:rsid w:val="00D22250"/>
    <w:rsid w:val="00D24F51"/>
    <w:rsid w:val="00D27A1D"/>
    <w:rsid w:val="00D30BB9"/>
    <w:rsid w:val="00D31AFD"/>
    <w:rsid w:val="00D3239E"/>
    <w:rsid w:val="00D32F11"/>
    <w:rsid w:val="00D351B1"/>
    <w:rsid w:val="00D4112D"/>
    <w:rsid w:val="00D4137F"/>
    <w:rsid w:val="00D42348"/>
    <w:rsid w:val="00D44C8F"/>
    <w:rsid w:val="00D4628E"/>
    <w:rsid w:val="00D463C5"/>
    <w:rsid w:val="00D46550"/>
    <w:rsid w:val="00D47C15"/>
    <w:rsid w:val="00D51613"/>
    <w:rsid w:val="00D51868"/>
    <w:rsid w:val="00D52225"/>
    <w:rsid w:val="00D529C2"/>
    <w:rsid w:val="00D63769"/>
    <w:rsid w:val="00D67917"/>
    <w:rsid w:val="00D7106E"/>
    <w:rsid w:val="00D72773"/>
    <w:rsid w:val="00D72C2F"/>
    <w:rsid w:val="00D72F67"/>
    <w:rsid w:val="00D73621"/>
    <w:rsid w:val="00D741E1"/>
    <w:rsid w:val="00D829B1"/>
    <w:rsid w:val="00D87203"/>
    <w:rsid w:val="00D90F2F"/>
    <w:rsid w:val="00D91C37"/>
    <w:rsid w:val="00D94BCF"/>
    <w:rsid w:val="00D97F74"/>
    <w:rsid w:val="00DA7130"/>
    <w:rsid w:val="00DA7877"/>
    <w:rsid w:val="00DB2DF7"/>
    <w:rsid w:val="00DB34AB"/>
    <w:rsid w:val="00DC23F2"/>
    <w:rsid w:val="00DC2D47"/>
    <w:rsid w:val="00DC77D0"/>
    <w:rsid w:val="00DD13AB"/>
    <w:rsid w:val="00DD17B4"/>
    <w:rsid w:val="00DD1C1D"/>
    <w:rsid w:val="00DD7B10"/>
    <w:rsid w:val="00DE211D"/>
    <w:rsid w:val="00DE241C"/>
    <w:rsid w:val="00DE388D"/>
    <w:rsid w:val="00DE5051"/>
    <w:rsid w:val="00DE58DF"/>
    <w:rsid w:val="00DF10E2"/>
    <w:rsid w:val="00DF2003"/>
    <w:rsid w:val="00DF3118"/>
    <w:rsid w:val="00DF660B"/>
    <w:rsid w:val="00E02152"/>
    <w:rsid w:val="00E03D52"/>
    <w:rsid w:val="00E0480F"/>
    <w:rsid w:val="00E04A18"/>
    <w:rsid w:val="00E065CC"/>
    <w:rsid w:val="00E10ED5"/>
    <w:rsid w:val="00E11487"/>
    <w:rsid w:val="00E11583"/>
    <w:rsid w:val="00E14729"/>
    <w:rsid w:val="00E15048"/>
    <w:rsid w:val="00E17866"/>
    <w:rsid w:val="00E202D9"/>
    <w:rsid w:val="00E22358"/>
    <w:rsid w:val="00E22B45"/>
    <w:rsid w:val="00E2323F"/>
    <w:rsid w:val="00E2422D"/>
    <w:rsid w:val="00E253C0"/>
    <w:rsid w:val="00E25845"/>
    <w:rsid w:val="00E32175"/>
    <w:rsid w:val="00E32751"/>
    <w:rsid w:val="00E33BBC"/>
    <w:rsid w:val="00E34404"/>
    <w:rsid w:val="00E3467E"/>
    <w:rsid w:val="00E35A01"/>
    <w:rsid w:val="00E36F02"/>
    <w:rsid w:val="00E37A25"/>
    <w:rsid w:val="00E37DF7"/>
    <w:rsid w:val="00E41487"/>
    <w:rsid w:val="00E43982"/>
    <w:rsid w:val="00E442C0"/>
    <w:rsid w:val="00E44834"/>
    <w:rsid w:val="00E4680B"/>
    <w:rsid w:val="00E50455"/>
    <w:rsid w:val="00E53785"/>
    <w:rsid w:val="00E54D04"/>
    <w:rsid w:val="00E65769"/>
    <w:rsid w:val="00E65AC1"/>
    <w:rsid w:val="00E701DE"/>
    <w:rsid w:val="00E71D4B"/>
    <w:rsid w:val="00E76AF2"/>
    <w:rsid w:val="00E83667"/>
    <w:rsid w:val="00E83D19"/>
    <w:rsid w:val="00E847CA"/>
    <w:rsid w:val="00E8551F"/>
    <w:rsid w:val="00E85836"/>
    <w:rsid w:val="00E8616D"/>
    <w:rsid w:val="00E86BCF"/>
    <w:rsid w:val="00E86F12"/>
    <w:rsid w:val="00E87F43"/>
    <w:rsid w:val="00E9036B"/>
    <w:rsid w:val="00E92079"/>
    <w:rsid w:val="00E939A7"/>
    <w:rsid w:val="00E9456D"/>
    <w:rsid w:val="00E949E7"/>
    <w:rsid w:val="00E97575"/>
    <w:rsid w:val="00EA32F3"/>
    <w:rsid w:val="00EA3FD2"/>
    <w:rsid w:val="00EA4D1B"/>
    <w:rsid w:val="00EA623F"/>
    <w:rsid w:val="00EA67D8"/>
    <w:rsid w:val="00EA6FD8"/>
    <w:rsid w:val="00EA7794"/>
    <w:rsid w:val="00EB4694"/>
    <w:rsid w:val="00EB76C0"/>
    <w:rsid w:val="00EB7802"/>
    <w:rsid w:val="00EB7A56"/>
    <w:rsid w:val="00EC2DA9"/>
    <w:rsid w:val="00EC2DC9"/>
    <w:rsid w:val="00EC3581"/>
    <w:rsid w:val="00ED1FD6"/>
    <w:rsid w:val="00EE0F9D"/>
    <w:rsid w:val="00EE2FFA"/>
    <w:rsid w:val="00EE42C9"/>
    <w:rsid w:val="00EE450F"/>
    <w:rsid w:val="00EE5ECB"/>
    <w:rsid w:val="00EE673D"/>
    <w:rsid w:val="00EE79F7"/>
    <w:rsid w:val="00EF0DD2"/>
    <w:rsid w:val="00EF51CF"/>
    <w:rsid w:val="00EF6B79"/>
    <w:rsid w:val="00F02271"/>
    <w:rsid w:val="00F02EE7"/>
    <w:rsid w:val="00F04636"/>
    <w:rsid w:val="00F05271"/>
    <w:rsid w:val="00F063D9"/>
    <w:rsid w:val="00F1066D"/>
    <w:rsid w:val="00F177C8"/>
    <w:rsid w:val="00F229A6"/>
    <w:rsid w:val="00F23CC0"/>
    <w:rsid w:val="00F24239"/>
    <w:rsid w:val="00F26468"/>
    <w:rsid w:val="00F43059"/>
    <w:rsid w:val="00F44B07"/>
    <w:rsid w:val="00F465C3"/>
    <w:rsid w:val="00F55A7C"/>
    <w:rsid w:val="00F612EE"/>
    <w:rsid w:val="00F61BCD"/>
    <w:rsid w:val="00F6674D"/>
    <w:rsid w:val="00F67DAD"/>
    <w:rsid w:val="00F70CB7"/>
    <w:rsid w:val="00F73B97"/>
    <w:rsid w:val="00F748E5"/>
    <w:rsid w:val="00F75527"/>
    <w:rsid w:val="00F76CC6"/>
    <w:rsid w:val="00F779FC"/>
    <w:rsid w:val="00F80C18"/>
    <w:rsid w:val="00F857B1"/>
    <w:rsid w:val="00F85C62"/>
    <w:rsid w:val="00F967D3"/>
    <w:rsid w:val="00F972D5"/>
    <w:rsid w:val="00FA15EE"/>
    <w:rsid w:val="00FA1A0B"/>
    <w:rsid w:val="00FA2840"/>
    <w:rsid w:val="00FA3C94"/>
    <w:rsid w:val="00FA49D9"/>
    <w:rsid w:val="00FA553E"/>
    <w:rsid w:val="00FA62AF"/>
    <w:rsid w:val="00FA71B1"/>
    <w:rsid w:val="00FB341D"/>
    <w:rsid w:val="00FB48C6"/>
    <w:rsid w:val="00FB4F5A"/>
    <w:rsid w:val="00FB5B1F"/>
    <w:rsid w:val="00FC0819"/>
    <w:rsid w:val="00FC7B81"/>
    <w:rsid w:val="00FD0A79"/>
    <w:rsid w:val="00FD0D8F"/>
    <w:rsid w:val="00FD12C1"/>
    <w:rsid w:val="00FE0DF0"/>
    <w:rsid w:val="00FF2F77"/>
    <w:rsid w:val="00FF5694"/>
    <w:rsid w:val="00FF6419"/>
    <w:rsid w:val="036E4410"/>
    <w:rsid w:val="045D35FA"/>
    <w:rsid w:val="04FB1170"/>
    <w:rsid w:val="05257064"/>
    <w:rsid w:val="058F49D5"/>
    <w:rsid w:val="06356D06"/>
    <w:rsid w:val="06721413"/>
    <w:rsid w:val="06A45235"/>
    <w:rsid w:val="06EB6C51"/>
    <w:rsid w:val="075A66FD"/>
    <w:rsid w:val="099A1056"/>
    <w:rsid w:val="0CA6728C"/>
    <w:rsid w:val="0DEB0E6A"/>
    <w:rsid w:val="0E0948CA"/>
    <w:rsid w:val="0E9E7D26"/>
    <w:rsid w:val="0ECD4C82"/>
    <w:rsid w:val="0FE00283"/>
    <w:rsid w:val="106651FD"/>
    <w:rsid w:val="11540BE6"/>
    <w:rsid w:val="1306411C"/>
    <w:rsid w:val="137256A3"/>
    <w:rsid w:val="185041F8"/>
    <w:rsid w:val="185F0F37"/>
    <w:rsid w:val="18CD2DD6"/>
    <w:rsid w:val="18CE1211"/>
    <w:rsid w:val="195742C0"/>
    <w:rsid w:val="19DE5BD9"/>
    <w:rsid w:val="1A8F4DD0"/>
    <w:rsid w:val="1B6C38D9"/>
    <w:rsid w:val="1BF3783F"/>
    <w:rsid w:val="1BFF3971"/>
    <w:rsid w:val="1C7403BA"/>
    <w:rsid w:val="1E7553BB"/>
    <w:rsid w:val="20C953FC"/>
    <w:rsid w:val="20CB7AF0"/>
    <w:rsid w:val="215E1261"/>
    <w:rsid w:val="21F83CF3"/>
    <w:rsid w:val="227F7B0A"/>
    <w:rsid w:val="22BE7D2B"/>
    <w:rsid w:val="24A10388"/>
    <w:rsid w:val="29401059"/>
    <w:rsid w:val="294F49E0"/>
    <w:rsid w:val="2A861AD6"/>
    <w:rsid w:val="2B9D6FCF"/>
    <w:rsid w:val="2CD152DF"/>
    <w:rsid w:val="2D42144C"/>
    <w:rsid w:val="2E8F2F06"/>
    <w:rsid w:val="2EF07E0F"/>
    <w:rsid w:val="2F4B3682"/>
    <w:rsid w:val="309478D1"/>
    <w:rsid w:val="30FD6A57"/>
    <w:rsid w:val="316C0A20"/>
    <w:rsid w:val="32645C3D"/>
    <w:rsid w:val="35E639C0"/>
    <w:rsid w:val="36F82D3E"/>
    <w:rsid w:val="380A0AF9"/>
    <w:rsid w:val="384E72B1"/>
    <w:rsid w:val="38E6607B"/>
    <w:rsid w:val="391E3EE1"/>
    <w:rsid w:val="3A1B45D9"/>
    <w:rsid w:val="3A676F02"/>
    <w:rsid w:val="3BA617DE"/>
    <w:rsid w:val="3E2953A0"/>
    <w:rsid w:val="3F3E7C4D"/>
    <w:rsid w:val="3FFC6F6E"/>
    <w:rsid w:val="40731E21"/>
    <w:rsid w:val="41D511AB"/>
    <w:rsid w:val="44AC0D00"/>
    <w:rsid w:val="45221AEC"/>
    <w:rsid w:val="45513685"/>
    <w:rsid w:val="463D2A50"/>
    <w:rsid w:val="47756DA7"/>
    <w:rsid w:val="48604F71"/>
    <w:rsid w:val="491772F4"/>
    <w:rsid w:val="498D0A3B"/>
    <w:rsid w:val="49F15FF0"/>
    <w:rsid w:val="4A1910A8"/>
    <w:rsid w:val="4A9846E4"/>
    <w:rsid w:val="4D8C1129"/>
    <w:rsid w:val="4EC46822"/>
    <w:rsid w:val="4EEF3FE5"/>
    <w:rsid w:val="4EFF3E42"/>
    <w:rsid w:val="4FA56D40"/>
    <w:rsid w:val="507D6998"/>
    <w:rsid w:val="51802DF3"/>
    <w:rsid w:val="518A720D"/>
    <w:rsid w:val="54AD52B8"/>
    <w:rsid w:val="55597A2A"/>
    <w:rsid w:val="57891C05"/>
    <w:rsid w:val="57893798"/>
    <w:rsid w:val="5A851F25"/>
    <w:rsid w:val="5B2A387E"/>
    <w:rsid w:val="5C01626C"/>
    <w:rsid w:val="5C4A5C3B"/>
    <w:rsid w:val="5D546EB6"/>
    <w:rsid w:val="5F9632E2"/>
    <w:rsid w:val="5F9733BC"/>
    <w:rsid w:val="5FD65CF2"/>
    <w:rsid w:val="625F0BE4"/>
    <w:rsid w:val="62BC5C67"/>
    <w:rsid w:val="64D85027"/>
    <w:rsid w:val="66007B7D"/>
    <w:rsid w:val="66946D2C"/>
    <w:rsid w:val="67994244"/>
    <w:rsid w:val="68B849A4"/>
    <w:rsid w:val="68B91D1A"/>
    <w:rsid w:val="68CC659D"/>
    <w:rsid w:val="696B6A30"/>
    <w:rsid w:val="69911022"/>
    <w:rsid w:val="6A825CCF"/>
    <w:rsid w:val="6BB9366E"/>
    <w:rsid w:val="6C0E7458"/>
    <w:rsid w:val="6D5410C8"/>
    <w:rsid w:val="6DDD4136"/>
    <w:rsid w:val="6FFC66AD"/>
    <w:rsid w:val="70540292"/>
    <w:rsid w:val="71805E7E"/>
    <w:rsid w:val="71E90C8F"/>
    <w:rsid w:val="71FA275E"/>
    <w:rsid w:val="74841323"/>
    <w:rsid w:val="75653B25"/>
    <w:rsid w:val="75D32DBC"/>
    <w:rsid w:val="777A24C1"/>
    <w:rsid w:val="78774531"/>
    <w:rsid w:val="78FD3FB7"/>
    <w:rsid w:val="7BFF61C9"/>
    <w:rsid w:val="7C5E5E07"/>
    <w:rsid w:val="7D190E0E"/>
    <w:rsid w:val="7F61517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0"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iPriority="9" w:semiHidden="0" w:name="heading 9"/>
    <w:lsdException w:qFormat="1" w:unhideWhenUsed="0" w:uiPriority="99"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99" w:name="footnote text"/>
    <w:lsdException w:qFormat="1" w:unhideWhenUsed="0" w:uiPriority="0" w:semiHidden="0" w:name="annotation text"/>
    <w:lsdException w:qFormat="1" w:uiPriority="0" w:semiHidden="0" w:name="header"/>
    <w:lsdException w:qFormat="1" w:uiPriority="0"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semiHidden="0" w:name="Date"/>
    <w:lsdException w:uiPriority="99" w:name="Body Text First Indent"/>
    <w:lsdException w:qFormat="1" w:unhideWhenUsed="0" w:uiPriority="0" w:semiHidden="0" w:name="Body Text First Indent 2"/>
    <w:lsdException w:uiPriority="99" w:name="Note Heading"/>
    <w:lsdException w:qFormat="1" w:unhideWhenUsed="0" w:uiPriority="0" w:semiHidden="0" w:name="Body Text 2"/>
    <w:lsdException w:qFormat="1" w:unhideWhenUsed="0" w:uiPriority="0" w:semiHidden="0"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qFormat="1"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qFormat="1"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qFormat="1"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56"/>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57"/>
    <w:unhideWhenUsed/>
    <w:qFormat/>
    <w:uiPriority w:val="0"/>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5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59"/>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0"/>
    <w:qFormat/>
    <w:uiPriority w:val="9"/>
    <w:pPr>
      <w:keepNext/>
      <w:keepLines/>
      <w:widowControl/>
      <w:spacing w:before="280" w:after="290" w:line="376" w:lineRule="auto"/>
      <w:jc w:val="left"/>
      <w:outlineLvl w:val="4"/>
    </w:pPr>
    <w:rPr>
      <w:rFonts w:ascii="Arial" w:hAnsi="Arial" w:eastAsia="宋体" w:cs="宋体"/>
      <w:b/>
      <w:bCs/>
      <w:kern w:val="0"/>
      <w:sz w:val="28"/>
      <w:szCs w:val="28"/>
      <w:lang w:val="da-DK" w:eastAsia="en-US"/>
    </w:rPr>
  </w:style>
  <w:style w:type="paragraph" w:styleId="7">
    <w:name w:val="heading 6"/>
    <w:basedOn w:val="1"/>
    <w:next w:val="1"/>
    <w:link w:val="61"/>
    <w:qFormat/>
    <w:uiPriority w:val="9"/>
    <w:pPr>
      <w:keepNext/>
      <w:keepLines/>
      <w:widowControl/>
      <w:spacing w:before="240" w:after="64" w:line="320" w:lineRule="auto"/>
      <w:jc w:val="left"/>
      <w:outlineLvl w:val="5"/>
    </w:pPr>
    <w:rPr>
      <w:rFonts w:ascii="Garamond" w:hAnsi="Garamond" w:eastAsia="宋体" w:cs="宋体"/>
      <w:b/>
      <w:bCs/>
      <w:kern w:val="0"/>
      <w:sz w:val="24"/>
      <w:szCs w:val="24"/>
      <w:lang w:val="da-DK" w:eastAsia="en-US"/>
    </w:rPr>
  </w:style>
  <w:style w:type="paragraph" w:styleId="8">
    <w:name w:val="heading 7"/>
    <w:basedOn w:val="1"/>
    <w:next w:val="1"/>
    <w:link w:val="62"/>
    <w:qFormat/>
    <w:uiPriority w:val="9"/>
    <w:pPr>
      <w:keepNext/>
      <w:keepLines/>
      <w:widowControl/>
      <w:spacing w:before="240" w:after="64" w:line="320" w:lineRule="auto"/>
      <w:jc w:val="left"/>
      <w:outlineLvl w:val="6"/>
    </w:pPr>
    <w:rPr>
      <w:rFonts w:ascii="Arial" w:hAnsi="Arial" w:eastAsia="宋体" w:cs="宋体"/>
      <w:b/>
      <w:bCs/>
      <w:kern w:val="0"/>
      <w:sz w:val="24"/>
      <w:szCs w:val="24"/>
      <w:lang w:val="da-DK" w:eastAsia="en-US"/>
    </w:rPr>
  </w:style>
  <w:style w:type="paragraph" w:styleId="9">
    <w:name w:val="heading 8"/>
    <w:basedOn w:val="1"/>
    <w:next w:val="1"/>
    <w:link w:val="63"/>
    <w:qFormat/>
    <w:uiPriority w:val="9"/>
    <w:pPr>
      <w:widowControl/>
      <w:tabs>
        <w:tab w:val="left" w:pos="1440"/>
      </w:tabs>
      <w:spacing w:before="240" w:after="60"/>
      <w:ind w:left="1440" w:hanging="1440"/>
      <w:jc w:val="left"/>
      <w:outlineLvl w:val="7"/>
    </w:pPr>
    <w:rPr>
      <w:rFonts w:ascii="宋体" w:hAnsi="宋体" w:eastAsia="宋体" w:cs="宋体"/>
      <w:i/>
      <w:iCs/>
      <w:kern w:val="0"/>
      <w:sz w:val="24"/>
      <w:szCs w:val="24"/>
      <w:lang w:val="da-DK" w:eastAsia="en-US"/>
    </w:rPr>
  </w:style>
  <w:style w:type="paragraph" w:styleId="10">
    <w:name w:val="heading 9"/>
    <w:basedOn w:val="1"/>
    <w:next w:val="1"/>
    <w:link w:val="64"/>
    <w:unhideWhenUsed/>
    <w:qFormat/>
    <w:uiPriority w:val="9"/>
    <w:pPr>
      <w:keepNext/>
      <w:keepLines/>
      <w:widowControl/>
      <w:spacing w:before="240" w:after="64" w:line="320" w:lineRule="auto"/>
      <w:jc w:val="left"/>
      <w:outlineLvl w:val="8"/>
    </w:pPr>
    <w:rPr>
      <w:rFonts w:ascii="Garamond" w:hAnsi="Garamond" w:eastAsia="Symbol" w:cs="宋体"/>
      <w:kern w:val="0"/>
      <w:szCs w:val="21"/>
      <w:lang w:val="da-DK" w:eastAsia="en-US"/>
    </w:rPr>
  </w:style>
  <w:style w:type="character" w:default="1" w:styleId="47">
    <w:name w:val="Default Paragraph Font"/>
    <w:semiHidden/>
    <w:unhideWhenUsed/>
    <w:qFormat/>
    <w:uiPriority w:val="1"/>
  </w:style>
  <w:style w:type="table" w:default="1" w:styleId="41">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qFormat/>
    <w:uiPriority w:val="39"/>
    <w:pPr>
      <w:ind w:left="2520" w:leftChars="1200"/>
    </w:pPr>
    <w:rPr>
      <w:rFonts w:ascii="Times" w:hAnsi="Times" w:eastAsia="宋体" w:cs="宋体"/>
    </w:rPr>
  </w:style>
  <w:style w:type="paragraph" w:styleId="12">
    <w:name w:val="Normal Indent"/>
    <w:basedOn w:val="1"/>
    <w:qFormat/>
    <w:uiPriority w:val="0"/>
    <w:pPr>
      <w:widowControl/>
      <w:spacing w:after="120"/>
      <w:ind w:left="720"/>
      <w:jc w:val="left"/>
    </w:pPr>
    <w:rPr>
      <w:rFonts w:ascii="华文行楷" w:hAnsi="华文行楷" w:eastAsia="宋体" w:cs="华文行楷"/>
      <w:kern w:val="0"/>
      <w:sz w:val="24"/>
      <w:szCs w:val="20"/>
      <w:lang w:eastAsia="en-US"/>
    </w:rPr>
  </w:style>
  <w:style w:type="paragraph" w:styleId="13">
    <w:name w:val="caption"/>
    <w:basedOn w:val="1"/>
    <w:next w:val="1"/>
    <w:link w:val="67"/>
    <w:qFormat/>
    <w:uiPriority w:val="35"/>
    <w:pPr>
      <w:widowControl/>
      <w:jc w:val="left"/>
    </w:pPr>
    <w:rPr>
      <w:rFonts w:ascii="Garamond" w:hAnsi="Garamond" w:eastAsia="华文宋体" w:cs="宋体"/>
      <w:kern w:val="0"/>
      <w:sz w:val="20"/>
      <w:szCs w:val="20"/>
      <w:lang w:val="da-DK" w:eastAsia="en-US"/>
    </w:rPr>
  </w:style>
  <w:style w:type="paragraph" w:styleId="14">
    <w:name w:val="List Bullet"/>
    <w:basedOn w:val="1"/>
    <w:qFormat/>
    <w:uiPriority w:val="0"/>
    <w:pPr>
      <w:numPr>
        <w:ilvl w:val="0"/>
        <w:numId w:val="1"/>
      </w:numPr>
    </w:pPr>
    <w:rPr>
      <w:rFonts w:ascii="宋体" w:hAnsi="宋体" w:eastAsia="宋体" w:cs="宋体"/>
      <w:szCs w:val="24"/>
    </w:rPr>
  </w:style>
  <w:style w:type="paragraph" w:styleId="15">
    <w:name w:val="Document Map"/>
    <w:basedOn w:val="1"/>
    <w:link w:val="68"/>
    <w:qFormat/>
    <w:uiPriority w:val="0"/>
    <w:pPr>
      <w:widowControl/>
      <w:shd w:val="clear" w:color="auto" w:fill="000080"/>
      <w:jc w:val="left"/>
    </w:pPr>
    <w:rPr>
      <w:rFonts w:ascii="宋体" w:hAnsi="宋体" w:eastAsia="宋体" w:cs="宋体"/>
      <w:kern w:val="0"/>
      <w:sz w:val="2"/>
      <w:szCs w:val="20"/>
      <w:lang w:val="da-DK" w:eastAsia="en-US"/>
    </w:rPr>
  </w:style>
  <w:style w:type="paragraph" w:styleId="16">
    <w:name w:val="annotation text"/>
    <w:basedOn w:val="1"/>
    <w:link w:val="65"/>
    <w:qFormat/>
    <w:uiPriority w:val="0"/>
    <w:pPr>
      <w:widowControl/>
      <w:jc w:val="left"/>
    </w:pPr>
    <w:rPr>
      <w:rFonts w:ascii="Arial" w:hAnsi="Arial" w:eastAsia="宋体" w:cs="宋体"/>
      <w:kern w:val="0"/>
      <w:sz w:val="24"/>
      <w:szCs w:val="20"/>
      <w:lang w:val="da-DK" w:eastAsia="en-US"/>
    </w:rPr>
  </w:style>
  <w:style w:type="paragraph" w:styleId="17">
    <w:name w:val="Body Text 3"/>
    <w:basedOn w:val="1"/>
    <w:link w:val="69"/>
    <w:qFormat/>
    <w:uiPriority w:val="0"/>
    <w:pPr>
      <w:widowControl/>
      <w:spacing w:after="120"/>
      <w:jc w:val="left"/>
    </w:pPr>
    <w:rPr>
      <w:rFonts w:ascii="Arial" w:hAnsi="Arial" w:eastAsia="宋体" w:cs="宋体"/>
      <w:kern w:val="0"/>
      <w:sz w:val="16"/>
      <w:szCs w:val="16"/>
      <w:lang w:val="da-DK" w:eastAsia="en-US"/>
    </w:rPr>
  </w:style>
  <w:style w:type="paragraph" w:styleId="18">
    <w:name w:val="Body Text"/>
    <w:basedOn w:val="1"/>
    <w:link w:val="70"/>
    <w:qFormat/>
    <w:uiPriority w:val="0"/>
    <w:pPr>
      <w:widowControl/>
      <w:autoSpaceDE w:val="0"/>
      <w:autoSpaceDN w:val="0"/>
      <w:adjustRightInd w:val="0"/>
    </w:pPr>
    <w:rPr>
      <w:rFonts w:ascii="Arial" w:hAnsi="Arial" w:eastAsia="宋体" w:cs="宋体"/>
      <w:color w:val="000000"/>
      <w:kern w:val="0"/>
      <w:sz w:val="18"/>
      <w:szCs w:val="20"/>
      <w:lang w:eastAsia="en-US"/>
    </w:rPr>
  </w:style>
  <w:style w:type="paragraph" w:styleId="19">
    <w:name w:val="Body Text Indent"/>
    <w:basedOn w:val="1"/>
    <w:link w:val="71"/>
    <w:qFormat/>
    <w:uiPriority w:val="0"/>
    <w:pPr>
      <w:widowControl/>
      <w:spacing w:after="120"/>
      <w:ind w:left="420" w:leftChars="200"/>
      <w:jc w:val="left"/>
    </w:pPr>
    <w:rPr>
      <w:rFonts w:ascii="Arial" w:hAnsi="Arial" w:eastAsia="宋体" w:cs="宋体"/>
      <w:kern w:val="0"/>
      <w:sz w:val="24"/>
      <w:szCs w:val="20"/>
      <w:lang w:val="da-DK" w:eastAsia="en-US"/>
    </w:rPr>
  </w:style>
  <w:style w:type="paragraph" w:styleId="20">
    <w:name w:val="toc 5"/>
    <w:basedOn w:val="1"/>
    <w:next w:val="1"/>
    <w:qFormat/>
    <w:uiPriority w:val="39"/>
    <w:pPr>
      <w:ind w:left="1680" w:leftChars="800"/>
    </w:pPr>
    <w:rPr>
      <w:rFonts w:ascii="Times" w:hAnsi="Times" w:eastAsia="宋体" w:cs="宋体"/>
    </w:rPr>
  </w:style>
  <w:style w:type="paragraph" w:styleId="21">
    <w:name w:val="toc 3"/>
    <w:basedOn w:val="1"/>
    <w:next w:val="1"/>
    <w:qFormat/>
    <w:uiPriority w:val="39"/>
    <w:pPr>
      <w:widowControl/>
      <w:tabs>
        <w:tab w:val="right" w:leader="dot" w:pos="9781"/>
      </w:tabs>
      <w:ind w:left="840" w:leftChars="400" w:right="-35"/>
      <w:jc w:val="left"/>
    </w:pPr>
    <w:rPr>
      <w:rFonts w:ascii="Arial" w:hAnsi="Arial" w:eastAsia="宋体" w:cs="宋体"/>
      <w:kern w:val="0"/>
      <w:sz w:val="24"/>
      <w:szCs w:val="20"/>
      <w:lang w:val="da-DK" w:eastAsia="en-US"/>
    </w:rPr>
  </w:style>
  <w:style w:type="paragraph" w:styleId="22">
    <w:name w:val="Plain Text"/>
    <w:basedOn w:val="1"/>
    <w:link w:val="72"/>
    <w:qFormat/>
    <w:uiPriority w:val="0"/>
    <w:pPr>
      <w:spacing w:line="288" w:lineRule="auto"/>
      <w:ind w:firstLine="425"/>
    </w:pPr>
    <w:rPr>
      <w:rFonts w:ascii="Symbol" w:hAnsi="Calibri" w:eastAsia="宋体" w:cs="宋体"/>
      <w:kern w:val="0"/>
      <w:sz w:val="20"/>
      <w:szCs w:val="21"/>
      <w:lang w:val="da-DK" w:eastAsia="en-US"/>
    </w:rPr>
  </w:style>
  <w:style w:type="paragraph" w:styleId="23">
    <w:name w:val="toc 8"/>
    <w:basedOn w:val="1"/>
    <w:next w:val="1"/>
    <w:qFormat/>
    <w:uiPriority w:val="39"/>
    <w:pPr>
      <w:ind w:left="2940" w:leftChars="1400"/>
    </w:pPr>
    <w:rPr>
      <w:rFonts w:ascii="Times" w:hAnsi="Times" w:eastAsia="宋体" w:cs="宋体"/>
    </w:rPr>
  </w:style>
  <w:style w:type="paragraph" w:styleId="24">
    <w:name w:val="Date"/>
    <w:basedOn w:val="1"/>
    <w:next w:val="1"/>
    <w:link w:val="73"/>
    <w:unhideWhenUsed/>
    <w:qFormat/>
    <w:uiPriority w:val="0"/>
    <w:pPr>
      <w:ind w:left="100" w:leftChars="2500"/>
    </w:pPr>
  </w:style>
  <w:style w:type="paragraph" w:styleId="25">
    <w:name w:val="Balloon Text"/>
    <w:basedOn w:val="1"/>
    <w:link w:val="74"/>
    <w:unhideWhenUsed/>
    <w:qFormat/>
    <w:uiPriority w:val="0"/>
    <w:rPr>
      <w:sz w:val="18"/>
      <w:szCs w:val="18"/>
    </w:rPr>
  </w:style>
  <w:style w:type="paragraph" w:styleId="26">
    <w:name w:val="footer"/>
    <w:basedOn w:val="1"/>
    <w:link w:val="75"/>
    <w:unhideWhenUsed/>
    <w:qFormat/>
    <w:uiPriority w:val="0"/>
    <w:pPr>
      <w:tabs>
        <w:tab w:val="center" w:pos="4153"/>
        <w:tab w:val="right" w:pos="8306"/>
      </w:tabs>
      <w:snapToGrid w:val="0"/>
      <w:jc w:val="left"/>
    </w:pPr>
    <w:rPr>
      <w:sz w:val="18"/>
      <w:szCs w:val="18"/>
    </w:rPr>
  </w:style>
  <w:style w:type="paragraph" w:styleId="27">
    <w:name w:val="header"/>
    <w:basedOn w:val="1"/>
    <w:link w:val="77"/>
    <w:unhideWhenUsed/>
    <w:qFormat/>
    <w:uiPriority w:val="0"/>
    <w:pPr>
      <w:pBdr>
        <w:bottom w:val="single" w:color="auto" w:sz="6" w:space="1"/>
      </w:pBdr>
      <w:tabs>
        <w:tab w:val="center" w:pos="4153"/>
        <w:tab w:val="right" w:pos="8306"/>
      </w:tabs>
      <w:snapToGrid w:val="0"/>
      <w:jc w:val="center"/>
    </w:pPr>
    <w:rPr>
      <w:sz w:val="18"/>
      <w:szCs w:val="18"/>
    </w:rPr>
  </w:style>
  <w:style w:type="paragraph" w:styleId="28">
    <w:name w:val="toc 1"/>
    <w:basedOn w:val="1"/>
    <w:next w:val="1"/>
    <w:qFormat/>
    <w:uiPriority w:val="39"/>
    <w:pPr>
      <w:widowControl/>
      <w:tabs>
        <w:tab w:val="right" w:leader="dot" w:pos="9781"/>
      </w:tabs>
      <w:spacing w:line="360" w:lineRule="auto"/>
      <w:jc w:val="center"/>
    </w:pPr>
    <w:rPr>
      <w:rFonts w:ascii="Arial" w:hAnsi="Arial" w:cs="Arial"/>
      <w:b/>
      <w:iCs/>
      <w:kern w:val="32"/>
      <w:sz w:val="20"/>
      <w:szCs w:val="20"/>
    </w:rPr>
  </w:style>
  <w:style w:type="paragraph" w:styleId="29">
    <w:name w:val="toc 4"/>
    <w:basedOn w:val="1"/>
    <w:next w:val="1"/>
    <w:qFormat/>
    <w:uiPriority w:val="39"/>
    <w:pPr>
      <w:ind w:left="1260" w:leftChars="600"/>
    </w:pPr>
    <w:rPr>
      <w:rFonts w:ascii="Times" w:hAnsi="Times" w:eastAsia="宋体" w:cs="宋体"/>
    </w:rPr>
  </w:style>
  <w:style w:type="paragraph" w:styleId="30">
    <w:name w:val="Subtitle"/>
    <w:basedOn w:val="1"/>
    <w:next w:val="1"/>
    <w:link w:val="137"/>
    <w:qFormat/>
    <w:uiPriority w:val="11"/>
    <w:pPr>
      <w:spacing w:before="240" w:after="60" w:line="312" w:lineRule="auto"/>
      <w:jc w:val="center"/>
      <w:outlineLvl w:val="1"/>
    </w:pPr>
    <w:rPr>
      <w:rFonts w:ascii="Cambria" w:hAnsi="Cambria" w:cs="Times New Roman"/>
      <w:b/>
      <w:bCs/>
      <w:kern w:val="28"/>
      <w:sz w:val="32"/>
      <w:szCs w:val="32"/>
    </w:rPr>
  </w:style>
  <w:style w:type="paragraph" w:styleId="31">
    <w:name w:val="List"/>
    <w:basedOn w:val="18"/>
    <w:qFormat/>
    <w:uiPriority w:val="0"/>
    <w:pPr>
      <w:tabs>
        <w:tab w:val="left" w:pos="3240"/>
      </w:tabs>
      <w:autoSpaceDE/>
      <w:autoSpaceDN/>
      <w:adjustRightInd/>
      <w:spacing w:before="115"/>
      <w:ind w:left="3960" w:hanging="360"/>
      <w:jc w:val="left"/>
    </w:pPr>
    <w:rPr>
      <w:color w:val="auto"/>
      <w:sz w:val="20"/>
      <w:lang w:val="en-GB"/>
    </w:rPr>
  </w:style>
  <w:style w:type="paragraph" w:styleId="32">
    <w:name w:val="toc 6"/>
    <w:basedOn w:val="1"/>
    <w:next w:val="1"/>
    <w:qFormat/>
    <w:uiPriority w:val="39"/>
    <w:pPr>
      <w:ind w:left="2100" w:leftChars="1000"/>
    </w:pPr>
    <w:rPr>
      <w:rFonts w:ascii="Times" w:hAnsi="Times" w:eastAsia="宋体" w:cs="宋体"/>
    </w:rPr>
  </w:style>
  <w:style w:type="paragraph" w:styleId="33">
    <w:name w:val="toc 2"/>
    <w:basedOn w:val="1"/>
    <w:next w:val="1"/>
    <w:qFormat/>
    <w:uiPriority w:val="39"/>
    <w:pPr>
      <w:widowControl/>
      <w:tabs>
        <w:tab w:val="left" w:pos="1260"/>
        <w:tab w:val="right" w:leader="dot" w:pos="9781"/>
      </w:tabs>
      <w:ind w:left="1214" w:leftChars="200" w:hanging="794" w:hangingChars="331"/>
      <w:jc w:val="left"/>
    </w:pPr>
    <w:rPr>
      <w:rFonts w:ascii="Arial" w:hAnsi="Arial" w:eastAsia="宋体" w:cs="宋体"/>
      <w:kern w:val="0"/>
      <w:sz w:val="24"/>
      <w:szCs w:val="20"/>
      <w:lang w:val="da-DK" w:eastAsia="en-US"/>
    </w:rPr>
  </w:style>
  <w:style w:type="paragraph" w:styleId="34">
    <w:name w:val="toc 9"/>
    <w:basedOn w:val="1"/>
    <w:next w:val="1"/>
    <w:qFormat/>
    <w:uiPriority w:val="39"/>
    <w:pPr>
      <w:ind w:left="3360" w:leftChars="1600"/>
    </w:pPr>
    <w:rPr>
      <w:rFonts w:ascii="Times" w:hAnsi="Times" w:eastAsia="宋体" w:cs="宋体"/>
    </w:rPr>
  </w:style>
  <w:style w:type="paragraph" w:styleId="35">
    <w:name w:val="Body Text 2"/>
    <w:basedOn w:val="1"/>
    <w:link w:val="78"/>
    <w:qFormat/>
    <w:uiPriority w:val="0"/>
    <w:pPr>
      <w:widowControl/>
      <w:spacing w:after="120" w:line="480" w:lineRule="auto"/>
      <w:jc w:val="left"/>
    </w:pPr>
    <w:rPr>
      <w:rFonts w:ascii="Arial" w:hAnsi="Arial" w:eastAsia="宋体" w:cs="宋体"/>
      <w:kern w:val="0"/>
      <w:sz w:val="24"/>
      <w:szCs w:val="20"/>
      <w:lang w:val="da-DK" w:eastAsia="en-US"/>
    </w:rPr>
  </w:style>
  <w:style w:type="paragraph" w:styleId="36">
    <w:name w:val="Normal (Web)"/>
    <w:basedOn w:val="1"/>
    <w:qFormat/>
    <w:uiPriority w:val="99"/>
    <w:pPr>
      <w:widowControl/>
      <w:spacing w:before="100" w:beforeAutospacing="1" w:after="100" w:afterAutospacing="1"/>
      <w:jc w:val="left"/>
    </w:pPr>
    <w:rPr>
      <w:rFonts w:ascii="宋体" w:hAnsi="宋体" w:eastAsia="宋体" w:cs="宋体"/>
      <w:kern w:val="0"/>
      <w:sz w:val="24"/>
      <w:szCs w:val="24"/>
      <w:lang w:val="de-DE"/>
    </w:rPr>
  </w:style>
  <w:style w:type="paragraph" w:styleId="37">
    <w:name w:val="index 1"/>
    <w:basedOn w:val="1"/>
    <w:next w:val="1"/>
    <w:qFormat/>
    <w:uiPriority w:val="99"/>
    <w:pPr>
      <w:widowControl/>
      <w:jc w:val="left"/>
    </w:pPr>
    <w:rPr>
      <w:rFonts w:ascii="Arial" w:hAnsi="Arial" w:eastAsia="宋体" w:cs="宋体"/>
      <w:kern w:val="0"/>
      <w:sz w:val="24"/>
      <w:szCs w:val="20"/>
      <w:lang w:val="da-DK" w:eastAsia="en-US"/>
    </w:rPr>
  </w:style>
  <w:style w:type="paragraph" w:styleId="38">
    <w:name w:val="Title"/>
    <w:basedOn w:val="1"/>
    <w:next w:val="1"/>
    <w:link w:val="79"/>
    <w:qFormat/>
    <w:uiPriority w:val="0"/>
    <w:pPr>
      <w:widowControl/>
      <w:spacing w:before="240" w:after="60"/>
      <w:jc w:val="center"/>
      <w:outlineLvl w:val="0"/>
    </w:pPr>
    <w:rPr>
      <w:rFonts w:ascii="Garamond" w:hAnsi="Garamond" w:eastAsia="宋体" w:cs="宋体"/>
      <w:b/>
      <w:bCs/>
      <w:kern w:val="0"/>
      <w:sz w:val="32"/>
      <w:szCs w:val="32"/>
      <w:lang w:val="da-DK" w:eastAsia="en-US"/>
    </w:rPr>
  </w:style>
  <w:style w:type="paragraph" w:styleId="39">
    <w:name w:val="annotation subject"/>
    <w:basedOn w:val="16"/>
    <w:next w:val="16"/>
    <w:link w:val="66"/>
    <w:qFormat/>
    <w:uiPriority w:val="0"/>
    <w:rPr>
      <w:b/>
      <w:bCs/>
    </w:rPr>
  </w:style>
  <w:style w:type="paragraph" w:styleId="40">
    <w:name w:val="Body Text First Indent 2"/>
    <w:basedOn w:val="19"/>
    <w:link w:val="76"/>
    <w:qFormat/>
    <w:uiPriority w:val="0"/>
    <w:pPr>
      <w:widowControl w:val="0"/>
      <w:ind w:firstLine="420" w:firstLineChars="200"/>
      <w:jc w:val="both"/>
    </w:pPr>
    <w:rPr>
      <w:rFonts w:ascii="宋体" w:hAnsi="宋体"/>
      <w:kern w:val="2"/>
      <w:sz w:val="21"/>
      <w:szCs w:val="24"/>
      <w:lang w:val="en-US" w:eastAsia="zh-CN"/>
    </w:rPr>
  </w:style>
  <w:style w:type="table" w:styleId="42">
    <w:name w:val="Table Grid"/>
    <w:basedOn w:val="41"/>
    <w:qFormat/>
    <w:uiPriority w:val="59"/>
    <w:rPr>
      <w:rFonts w:ascii="宋体" w:hAnsi="宋体" w:eastAsia="宋体" w:cs="宋体"/>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43">
    <w:name w:val="Light List Accent 3"/>
    <w:basedOn w:val="41"/>
    <w:qFormat/>
    <w:uiPriority w:val="61"/>
    <w:rPr>
      <w:rFonts w:ascii="Times New Roman" w:hAnsi="Times New Roman" w:eastAsia="宋体" w:cs="Times New Roman"/>
    </w:rPr>
    <w:tblPr>
      <w:tblBorders>
        <w:top w:val="single" w:color="9BBB59" w:sz="8" w:space="0"/>
        <w:left w:val="single" w:color="9BBB59" w:sz="8" w:space="0"/>
        <w:bottom w:val="single" w:color="9BBB59" w:sz="8" w:space="0"/>
        <w:right w:val="single" w:color="9BBB59" w:sz="8" w:space="0"/>
      </w:tblBorders>
      <w:tblLayout w:type="fixed"/>
    </w:tblPr>
    <w:tblStylePr w:type="firstRow">
      <w:pPr>
        <w:spacing w:before="0" w:after="0" w:line="240" w:lineRule="auto"/>
      </w:pPr>
      <w:rPr>
        <w:b/>
        <w:bCs/>
        <w:color w:val="FFFFFF"/>
      </w:rPr>
      <w:tblPr>
        <w:tblLayout w:type="fixed"/>
      </w:tblPr>
      <w:tcPr>
        <w:shd w:val="clear" w:color="auto" w:fill="9BBB59"/>
      </w:tcPr>
    </w:tblStylePr>
    <w:tblStylePr w:type="lastRow">
      <w:pPr>
        <w:spacing w:before="0" w:after="0" w:line="240" w:lineRule="auto"/>
      </w:pPr>
      <w:rPr>
        <w:b/>
        <w:bCs/>
      </w:rPr>
      <w:tblPr>
        <w:tblLayout w:type="fixed"/>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blLayout w:type="fixed"/>
      </w:tblPr>
      <w:tcPr>
        <w:tcBorders>
          <w:top w:val="single" w:color="9BBB59" w:sz="8" w:space="0"/>
          <w:left w:val="single" w:color="9BBB59" w:sz="8" w:space="0"/>
          <w:bottom w:val="single" w:color="9BBB59" w:sz="8" w:space="0"/>
          <w:right w:val="single" w:color="9BBB59" w:sz="8" w:space="0"/>
        </w:tcBorders>
      </w:tcPr>
    </w:tblStylePr>
    <w:tblStylePr w:type="band1Horz">
      <w:tblPr>
        <w:tblLayout w:type="fixed"/>
      </w:tblPr>
      <w:tcPr>
        <w:tcBorders>
          <w:top w:val="single" w:color="9BBB59" w:sz="8" w:space="0"/>
          <w:left w:val="single" w:color="9BBB59" w:sz="8" w:space="0"/>
          <w:bottom w:val="single" w:color="9BBB59" w:sz="8" w:space="0"/>
          <w:right w:val="single" w:color="9BBB59" w:sz="8" w:space="0"/>
        </w:tcBorders>
      </w:tcPr>
    </w:tblStylePr>
  </w:style>
  <w:style w:type="table" w:styleId="44">
    <w:name w:val="Medium Grid 1 Accent 6"/>
    <w:basedOn w:val="41"/>
    <w:qFormat/>
    <w:uiPriority w:val="67"/>
    <w:rPr>
      <w:rFonts w:ascii="Times New Roman" w:hAnsi="Times New Roman" w:eastAsia="宋体" w:cs="Times New Roman"/>
    </w:r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Layout w:type="fixed"/>
    </w:tblPr>
    <w:tcPr>
      <w:shd w:val="clear" w:color="auto" w:fill="FDE5D1" w:themeFill="accent6" w:themeFillTint="3F"/>
    </w:tcPr>
    <w:tblStylePr w:type="firstRow">
      <w:rPr>
        <w:b/>
        <w:bCs/>
      </w:rPr>
    </w:tblStylePr>
    <w:tblStylePr w:type="lastRow">
      <w:rPr>
        <w:b/>
        <w:bCs/>
      </w:rPr>
      <w:tblPr>
        <w:tblLayout w:type="fixed"/>
      </w:tblPr>
      <w:tcPr>
        <w:tcBorders>
          <w:top w:val="single" w:color="F9B074" w:themeColor="accent6" w:themeTint="BF" w:sz="18" w:space="0"/>
        </w:tcBorders>
      </w:tcPr>
    </w:tblStylePr>
    <w:tblStylePr w:type="firstCol">
      <w:rPr>
        <w:b/>
        <w:bCs/>
      </w:rPr>
    </w:tblStylePr>
    <w:tblStylePr w:type="lastCol">
      <w:rPr>
        <w:b/>
        <w:bCs/>
      </w:rPr>
    </w:tblStylePr>
    <w:tblStylePr w:type="band1Vert">
      <w:tblPr>
        <w:tblLayout w:type="fixed"/>
      </w:tblPr>
      <w:tcPr>
        <w:shd w:val="clear" w:color="auto" w:fill="FBCAA2" w:themeFill="accent6" w:themeFillTint="7F"/>
      </w:tcPr>
    </w:tblStylePr>
    <w:tblStylePr w:type="band1Horz">
      <w:tblPr>
        <w:tblLayout w:type="fixed"/>
      </w:tblPr>
      <w:tcPr>
        <w:shd w:val="clear" w:color="auto" w:fill="FBCAA2" w:themeFill="accent6" w:themeFillTint="7F"/>
      </w:tcPr>
    </w:tblStylePr>
  </w:style>
  <w:style w:type="table" w:styleId="45">
    <w:name w:val="Medium Grid 3 Accent 3"/>
    <w:basedOn w:val="41"/>
    <w:qFormat/>
    <w:uiPriority w:val="69"/>
    <w:rPr>
      <w:rFonts w:ascii="Times New Roman" w:hAnsi="Times New Roman" w:eastAsia="宋体" w:cs="Times New Roman"/>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Layout w:type="fixed"/>
    </w:tblPr>
    <w:tcPr>
      <w:shd w:val="clear" w:color="auto" w:fill="E6EED5"/>
    </w:tcPr>
    <w:tblStylePr w:type="firstRow">
      <w:rPr>
        <w:b/>
        <w:bCs/>
        <w:i w:val="0"/>
        <w:iCs w:val="0"/>
        <w:color w:val="FFFFFF"/>
      </w:rPr>
      <w:tblPr>
        <w:tblLayout w:type="fixed"/>
      </w:tbl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9BBB59"/>
      </w:tcPr>
    </w:tblStylePr>
    <w:tblStylePr w:type="lastRow">
      <w:rPr>
        <w:b/>
        <w:bCs/>
        <w:i w:val="0"/>
        <w:iCs w:val="0"/>
        <w:color w:val="FFFFFF"/>
      </w:rPr>
      <w:tblPr>
        <w:tblLayout w:type="fixed"/>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blLayout w:type="fixed"/>
      </w:tblPr>
      <w:tcPr>
        <w:tcBorders>
          <w:left w:val="single" w:color="FFFFFF" w:sz="8" w:space="0"/>
          <w:right w:val="single" w:color="FFFFFF" w:sz="24" w:space="0"/>
          <w:insideH w:val="nil"/>
          <w:insideV w:val="nil"/>
        </w:tcBorders>
        <w:shd w:val="clear" w:color="auto" w:fill="9BBB59"/>
      </w:tcPr>
    </w:tblStylePr>
    <w:tblStylePr w:type="lastCol">
      <w:rPr>
        <w:b/>
        <w:bCs/>
        <w:i w:val="0"/>
        <w:iCs w:val="0"/>
        <w:color w:val="FFFFFF"/>
      </w:rPr>
      <w:tblPr>
        <w:tblLayout w:type="fixed"/>
      </w:tblPr>
      <w:tcPr>
        <w:tcBorders>
          <w:top w:val="nil"/>
          <w:left w:val="single" w:color="FFFFFF" w:sz="24" w:space="0"/>
          <w:bottom w:val="nil"/>
          <w:right w:val="nil"/>
          <w:insideH w:val="nil"/>
          <w:insideV w:val="nil"/>
        </w:tcBorders>
        <w:shd w:val="clear" w:color="auto" w:fill="9BBB59"/>
      </w:tcPr>
    </w:tblStylePr>
    <w:tblStylePr w:type="band1Vert">
      <w:tblPr>
        <w:tblLayout w:type="fixed"/>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blLayout w:type="fixed"/>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46">
    <w:name w:val="Colorful List"/>
    <w:basedOn w:val="41"/>
    <w:qFormat/>
    <w:uiPriority w:val="72"/>
    <w:rPr>
      <w:rFonts w:ascii="Times" w:hAnsi="Times" w:eastAsia="Symbol" w:cs="宋体"/>
      <w:color w:val="000000"/>
      <w:szCs w:val="21"/>
    </w:rPr>
    <w:tblPr>
      <w:tblLayout w:type="fixed"/>
    </w:tblPr>
    <w:tcPr>
      <w:shd w:val="clear" w:color="auto" w:fill="E6E6E6"/>
    </w:tcPr>
    <w:tblStylePr w:type="firstRow">
      <w:rPr>
        <w:b/>
        <w:bCs/>
        <w:color w:val="FFFFFF"/>
      </w:rPr>
      <w:tblPr>
        <w:tblLayout w:type="fixed"/>
      </w:tblPr>
      <w:tcPr>
        <w:tcBorders>
          <w:bottom w:val="single" w:color="FFFFFF" w:sz="12" w:space="0"/>
        </w:tcBorders>
        <w:shd w:val="clear" w:color="auto" w:fill="9E3A38"/>
      </w:tcPr>
    </w:tblStylePr>
    <w:tblStylePr w:type="lastRow">
      <w:rPr>
        <w:b/>
        <w:bCs/>
        <w:color w:val="9E3A38"/>
      </w:rPr>
      <w:tblPr>
        <w:tblLayout w:type="fixed"/>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C0C0C0"/>
      </w:tcPr>
    </w:tblStylePr>
    <w:tblStylePr w:type="band1Horz">
      <w:tblPr>
        <w:tblLayout w:type="fixed"/>
      </w:tblPr>
      <w:tcPr>
        <w:shd w:val="clear" w:color="auto" w:fill="CCCCCC"/>
      </w:tcPr>
    </w:tblStylePr>
  </w:style>
  <w:style w:type="character" w:styleId="48">
    <w:name w:val="Strong"/>
    <w:qFormat/>
    <w:uiPriority w:val="22"/>
    <w:rPr>
      <w:b/>
      <w:bCs/>
    </w:rPr>
  </w:style>
  <w:style w:type="character" w:styleId="49">
    <w:name w:val="endnote reference"/>
    <w:qFormat/>
    <w:uiPriority w:val="0"/>
    <w:rPr>
      <w:vertAlign w:val="superscript"/>
    </w:rPr>
  </w:style>
  <w:style w:type="character" w:styleId="50">
    <w:name w:val="page number"/>
    <w:qFormat/>
    <w:uiPriority w:val="0"/>
  </w:style>
  <w:style w:type="character" w:styleId="51">
    <w:name w:val="FollowedHyperlink"/>
    <w:qFormat/>
    <w:uiPriority w:val="99"/>
    <w:rPr>
      <w:color w:val="800080"/>
      <w:u w:val="single"/>
    </w:rPr>
  </w:style>
  <w:style w:type="character" w:styleId="52">
    <w:name w:val="Emphasis"/>
    <w:qFormat/>
    <w:uiPriority w:val="20"/>
    <w:rPr>
      <w:i/>
    </w:rPr>
  </w:style>
  <w:style w:type="character" w:styleId="53">
    <w:name w:val="line number"/>
    <w:qFormat/>
    <w:uiPriority w:val="0"/>
  </w:style>
  <w:style w:type="character" w:styleId="54">
    <w:name w:val="Hyperlink"/>
    <w:qFormat/>
    <w:uiPriority w:val="99"/>
    <w:rPr>
      <w:color w:val="0000FF"/>
      <w:u w:val="single"/>
    </w:rPr>
  </w:style>
  <w:style w:type="character" w:styleId="55">
    <w:name w:val="annotation reference"/>
    <w:qFormat/>
    <w:uiPriority w:val="0"/>
    <w:rPr>
      <w:sz w:val="21"/>
      <w:szCs w:val="21"/>
    </w:rPr>
  </w:style>
  <w:style w:type="character" w:customStyle="1" w:styleId="56">
    <w:name w:val="标题 1 Char"/>
    <w:basedOn w:val="47"/>
    <w:link w:val="2"/>
    <w:qFormat/>
    <w:uiPriority w:val="0"/>
    <w:rPr>
      <w:b/>
      <w:bCs/>
      <w:kern w:val="44"/>
      <w:sz w:val="44"/>
      <w:szCs w:val="44"/>
    </w:rPr>
  </w:style>
  <w:style w:type="character" w:customStyle="1" w:styleId="57">
    <w:name w:val="标题 2 Char"/>
    <w:basedOn w:val="47"/>
    <w:link w:val="3"/>
    <w:qFormat/>
    <w:uiPriority w:val="9"/>
    <w:rPr>
      <w:rFonts w:asciiTheme="majorHAnsi" w:hAnsiTheme="majorHAnsi" w:eastAsiaTheme="majorEastAsia" w:cstheme="majorBidi"/>
      <w:b/>
      <w:bCs/>
      <w:sz w:val="32"/>
      <w:szCs w:val="32"/>
    </w:rPr>
  </w:style>
  <w:style w:type="character" w:customStyle="1" w:styleId="58">
    <w:name w:val="标题 3 Char"/>
    <w:basedOn w:val="47"/>
    <w:link w:val="4"/>
    <w:qFormat/>
    <w:uiPriority w:val="9"/>
    <w:rPr>
      <w:b/>
      <w:bCs/>
      <w:sz w:val="32"/>
      <w:szCs w:val="32"/>
    </w:rPr>
  </w:style>
  <w:style w:type="character" w:customStyle="1" w:styleId="59">
    <w:name w:val="标题 4 Char"/>
    <w:basedOn w:val="47"/>
    <w:link w:val="5"/>
    <w:qFormat/>
    <w:uiPriority w:val="9"/>
    <w:rPr>
      <w:rFonts w:asciiTheme="majorHAnsi" w:hAnsiTheme="majorHAnsi" w:eastAsiaTheme="majorEastAsia" w:cstheme="majorBidi"/>
      <w:b/>
      <w:bCs/>
      <w:sz w:val="28"/>
      <w:szCs w:val="28"/>
    </w:rPr>
  </w:style>
  <w:style w:type="character" w:customStyle="1" w:styleId="60">
    <w:name w:val="标题 5 Char"/>
    <w:basedOn w:val="47"/>
    <w:link w:val="6"/>
    <w:qFormat/>
    <w:uiPriority w:val="9"/>
    <w:rPr>
      <w:rFonts w:ascii="Arial" w:hAnsi="Arial" w:eastAsia="宋体" w:cs="宋体"/>
      <w:b/>
      <w:bCs/>
      <w:kern w:val="0"/>
      <w:sz w:val="28"/>
      <w:szCs w:val="28"/>
      <w:lang w:val="da-DK" w:eastAsia="en-US"/>
    </w:rPr>
  </w:style>
  <w:style w:type="character" w:customStyle="1" w:styleId="61">
    <w:name w:val="标题 6 Char"/>
    <w:basedOn w:val="47"/>
    <w:link w:val="7"/>
    <w:qFormat/>
    <w:uiPriority w:val="9"/>
    <w:rPr>
      <w:rFonts w:ascii="Garamond" w:hAnsi="Garamond" w:eastAsia="宋体" w:cs="宋体"/>
      <w:b/>
      <w:bCs/>
      <w:kern w:val="0"/>
      <w:sz w:val="24"/>
      <w:szCs w:val="24"/>
      <w:lang w:val="da-DK" w:eastAsia="en-US"/>
    </w:rPr>
  </w:style>
  <w:style w:type="character" w:customStyle="1" w:styleId="62">
    <w:name w:val="标题 7 Char"/>
    <w:basedOn w:val="47"/>
    <w:link w:val="8"/>
    <w:qFormat/>
    <w:uiPriority w:val="9"/>
    <w:rPr>
      <w:rFonts w:ascii="Arial" w:hAnsi="Arial" w:eastAsia="宋体" w:cs="宋体"/>
      <w:b/>
      <w:bCs/>
      <w:kern w:val="0"/>
      <w:sz w:val="24"/>
      <w:szCs w:val="24"/>
      <w:lang w:val="da-DK" w:eastAsia="en-US"/>
    </w:rPr>
  </w:style>
  <w:style w:type="character" w:customStyle="1" w:styleId="63">
    <w:name w:val="标题 8 Char"/>
    <w:basedOn w:val="47"/>
    <w:link w:val="9"/>
    <w:qFormat/>
    <w:uiPriority w:val="9"/>
    <w:rPr>
      <w:rFonts w:ascii="宋体" w:hAnsi="宋体" w:eastAsia="宋体" w:cs="宋体"/>
      <w:i/>
      <w:iCs/>
      <w:kern w:val="0"/>
      <w:sz w:val="24"/>
      <w:szCs w:val="24"/>
      <w:lang w:val="da-DK" w:eastAsia="en-US"/>
    </w:rPr>
  </w:style>
  <w:style w:type="character" w:customStyle="1" w:styleId="64">
    <w:name w:val="标题 9 Char"/>
    <w:basedOn w:val="47"/>
    <w:link w:val="10"/>
    <w:qFormat/>
    <w:uiPriority w:val="9"/>
    <w:rPr>
      <w:rFonts w:ascii="Garamond" w:hAnsi="Garamond" w:eastAsia="Symbol" w:cs="宋体"/>
      <w:kern w:val="0"/>
      <w:szCs w:val="21"/>
      <w:lang w:val="da-DK" w:eastAsia="en-US"/>
    </w:rPr>
  </w:style>
  <w:style w:type="character" w:customStyle="1" w:styleId="65">
    <w:name w:val="批注文字 Char"/>
    <w:basedOn w:val="47"/>
    <w:link w:val="16"/>
    <w:qFormat/>
    <w:uiPriority w:val="0"/>
    <w:rPr>
      <w:rFonts w:ascii="Arial" w:hAnsi="Arial" w:eastAsia="宋体" w:cs="宋体"/>
      <w:kern w:val="0"/>
      <w:sz w:val="24"/>
      <w:szCs w:val="20"/>
      <w:lang w:val="da-DK" w:eastAsia="en-US"/>
    </w:rPr>
  </w:style>
  <w:style w:type="character" w:customStyle="1" w:styleId="66">
    <w:name w:val="批注主题 Char"/>
    <w:basedOn w:val="65"/>
    <w:link w:val="39"/>
    <w:qFormat/>
    <w:uiPriority w:val="0"/>
    <w:rPr>
      <w:rFonts w:ascii="Arial" w:hAnsi="Arial" w:eastAsia="宋体" w:cs="宋体"/>
      <w:b/>
      <w:bCs/>
      <w:kern w:val="0"/>
      <w:sz w:val="24"/>
      <w:szCs w:val="20"/>
      <w:lang w:val="da-DK" w:eastAsia="en-US"/>
    </w:rPr>
  </w:style>
  <w:style w:type="character" w:customStyle="1" w:styleId="67">
    <w:name w:val="题注 Char"/>
    <w:link w:val="13"/>
    <w:qFormat/>
    <w:uiPriority w:val="35"/>
    <w:rPr>
      <w:rFonts w:ascii="Garamond" w:hAnsi="Garamond" w:eastAsia="华文宋体" w:cs="宋体"/>
      <w:kern w:val="0"/>
      <w:sz w:val="20"/>
      <w:szCs w:val="20"/>
      <w:lang w:val="da-DK" w:eastAsia="en-US"/>
    </w:rPr>
  </w:style>
  <w:style w:type="character" w:customStyle="1" w:styleId="68">
    <w:name w:val="文档结构图 Char"/>
    <w:basedOn w:val="47"/>
    <w:link w:val="15"/>
    <w:qFormat/>
    <w:uiPriority w:val="0"/>
    <w:rPr>
      <w:rFonts w:ascii="宋体" w:hAnsi="宋体" w:eastAsia="宋体" w:cs="宋体"/>
      <w:kern w:val="0"/>
      <w:sz w:val="2"/>
      <w:szCs w:val="20"/>
      <w:shd w:val="clear" w:color="auto" w:fill="000080"/>
      <w:lang w:val="da-DK" w:eastAsia="en-US"/>
    </w:rPr>
  </w:style>
  <w:style w:type="character" w:customStyle="1" w:styleId="69">
    <w:name w:val="正文文本 3 Char"/>
    <w:basedOn w:val="47"/>
    <w:link w:val="17"/>
    <w:qFormat/>
    <w:uiPriority w:val="0"/>
    <w:rPr>
      <w:rFonts w:ascii="Arial" w:hAnsi="Arial" w:eastAsia="宋体" w:cs="宋体"/>
      <w:kern w:val="0"/>
      <w:sz w:val="16"/>
      <w:szCs w:val="16"/>
      <w:lang w:val="da-DK" w:eastAsia="en-US"/>
    </w:rPr>
  </w:style>
  <w:style w:type="character" w:customStyle="1" w:styleId="70">
    <w:name w:val="正文文本 Char"/>
    <w:basedOn w:val="47"/>
    <w:link w:val="18"/>
    <w:qFormat/>
    <w:uiPriority w:val="0"/>
    <w:rPr>
      <w:rFonts w:ascii="Arial" w:hAnsi="Arial" w:eastAsia="宋体" w:cs="宋体"/>
      <w:color w:val="000000"/>
      <w:kern w:val="0"/>
      <w:sz w:val="18"/>
      <w:szCs w:val="20"/>
      <w:lang w:eastAsia="en-US"/>
    </w:rPr>
  </w:style>
  <w:style w:type="character" w:customStyle="1" w:styleId="71">
    <w:name w:val="正文文本缩进 Char"/>
    <w:basedOn w:val="47"/>
    <w:link w:val="19"/>
    <w:qFormat/>
    <w:uiPriority w:val="0"/>
    <w:rPr>
      <w:rFonts w:ascii="Arial" w:hAnsi="Arial" w:eastAsia="宋体" w:cs="宋体"/>
      <w:kern w:val="0"/>
      <w:sz w:val="24"/>
      <w:szCs w:val="20"/>
      <w:lang w:val="da-DK" w:eastAsia="en-US"/>
    </w:rPr>
  </w:style>
  <w:style w:type="character" w:customStyle="1" w:styleId="72">
    <w:name w:val="纯文本 Char"/>
    <w:basedOn w:val="47"/>
    <w:link w:val="22"/>
    <w:qFormat/>
    <w:uiPriority w:val="0"/>
    <w:rPr>
      <w:rFonts w:ascii="Symbol" w:hAnsi="Calibri" w:eastAsia="宋体" w:cs="宋体"/>
      <w:kern w:val="0"/>
      <w:sz w:val="20"/>
      <w:szCs w:val="21"/>
      <w:lang w:val="da-DK" w:eastAsia="en-US"/>
    </w:rPr>
  </w:style>
  <w:style w:type="character" w:customStyle="1" w:styleId="73">
    <w:name w:val="日期 Char"/>
    <w:basedOn w:val="47"/>
    <w:link w:val="24"/>
    <w:qFormat/>
    <w:uiPriority w:val="0"/>
  </w:style>
  <w:style w:type="character" w:customStyle="1" w:styleId="74">
    <w:name w:val="批注框文本 Char"/>
    <w:basedOn w:val="47"/>
    <w:link w:val="25"/>
    <w:qFormat/>
    <w:uiPriority w:val="0"/>
    <w:rPr>
      <w:sz w:val="18"/>
      <w:szCs w:val="18"/>
    </w:rPr>
  </w:style>
  <w:style w:type="character" w:customStyle="1" w:styleId="75">
    <w:name w:val="页脚 Char"/>
    <w:basedOn w:val="47"/>
    <w:link w:val="26"/>
    <w:qFormat/>
    <w:uiPriority w:val="99"/>
    <w:rPr>
      <w:sz w:val="18"/>
      <w:szCs w:val="18"/>
    </w:rPr>
  </w:style>
  <w:style w:type="character" w:customStyle="1" w:styleId="76">
    <w:name w:val="正文首行缩进 2 Char"/>
    <w:basedOn w:val="71"/>
    <w:link w:val="40"/>
    <w:qFormat/>
    <w:uiPriority w:val="0"/>
    <w:rPr>
      <w:rFonts w:ascii="宋体" w:hAnsi="宋体" w:eastAsia="宋体" w:cs="宋体"/>
      <w:kern w:val="0"/>
      <w:sz w:val="24"/>
      <w:szCs w:val="24"/>
      <w:lang w:val="da-DK" w:eastAsia="en-US"/>
    </w:rPr>
  </w:style>
  <w:style w:type="character" w:customStyle="1" w:styleId="77">
    <w:name w:val="页眉 Char"/>
    <w:basedOn w:val="47"/>
    <w:link w:val="27"/>
    <w:qFormat/>
    <w:uiPriority w:val="0"/>
    <w:rPr>
      <w:sz w:val="18"/>
      <w:szCs w:val="18"/>
    </w:rPr>
  </w:style>
  <w:style w:type="character" w:customStyle="1" w:styleId="78">
    <w:name w:val="正文文本 2 Char"/>
    <w:basedOn w:val="47"/>
    <w:link w:val="35"/>
    <w:qFormat/>
    <w:uiPriority w:val="0"/>
    <w:rPr>
      <w:rFonts w:ascii="Arial" w:hAnsi="Arial" w:eastAsia="宋体" w:cs="宋体"/>
      <w:kern w:val="0"/>
      <w:sz w:val="24"/>
      <w:szCs w:val="20"/>
      <w:lang w:val="da-DK" w:eastAsia="en-US"/>
    </w:rPr>
  </w:style>
  <w:style w:type="character" w:customStyle="1" w:styleId="79">
    <w:name w:val="标题 Char"/>
    <w:basedOn w:val="47"/>
    <w:link w:val="38"/>
    <w:qFormat/>
    <w:uiPriority w:val="0"/>
    <w:rPr>
      <w:rFonts w:ascii="Garamond" w:hAnsi="Garamond" w:eastAsia="宋体" w:cs="宋体"/>
      <w:b/>
      <w:bCs/>
      <w:kern w:val="0"/>
      <w:sz w:val="32"/>
      <w:szCs w:val="32"/>
      <w:lang w:val="da-DK" w:eastAsia="en-US"/>
    </w:rPr>
  </w:style>
  <w:style w:type="paragraph" w:customStyle="1" w:styleId="80">
    <w:name w:val="Default Text"/>
    <w:basedOn w:val="1"/>
    <w:qFormat/>
    <w:uiPriority w:val="0"/>
    <w:pPr>
      <w:widowControl/>
      <w:jc w:val="left"/>
    </w:pPr>
    <w:rPr>
      <w:rFonts w:ascii="华文宋体" w:hAnsi="华文宋体" w:eastAsia="宋体" w:cs="宋体"/>
      <w:kern w:val="0"/>
      <w:sz w:val="24"/>
      <w:szCs w:val="20"/>
      <w:lang w:eastAsia="sv-SE"/>
    </w:rPr>
  </w:style>
  <w:style w:type="paragraph" w:customStyle="1" w:styleId="81">
    <w:name w:val="列出段落1"/>
    <w:basedOn w:val="1"/>
    <w:qFormat/>
    <w:uiPriority w:val="0"/>
    <w:pPr>
      <w:ind w:firstLine="420" w:firstLineChars="200"/>
    </w:pPr>
  </w:style>
  <w:style w:type="character" w:customStyle="1" w:styleId="82">
    <w:name w:val="Heading 1 Char"/>
    <w:qFormat/>
    <w:uiPriority w:val="0"/>
    <w:rPr>
      <w:b/>
      <w:kern w:val="44"/>
      <w:sz w:val="44"/>
      <w:lang w:val="da-DK" w:eastAsia="en-US"/>
    </w:rPr>
  </w:style>
  <w:style w:type="character" w:customStyle="1" w:styleId="83">
    <w:name w:val="Footer Char"/>
    <w:semiHidden/>
    <w:qFormat/>
    <w:uiPriority w:val="0"/>
    <w:rPr>
      <w:kern w:val="0"/>
      <w:sz w:val="18"/>
      <w:lang w:val="da-DK" w:eastAsia="en-US"/>
    </w:rPr>
  </w:style>
  <w:style w:type="character" w:customStyle="1" w:styleId="84">
    <w:name w:val="Body Text Char"/>
    <w:semiHidden/>
    <w:qFormat/>
    <w:uiPriority w:val="0"/>
    <w:rPr>
      <w:kern w:val="0"/>
      <w:sz w:val="20"/>
      <w:lang w:val="da-DK" w:eastAsia="en-US"/>
    </w:rPr>
  </w:style>
  <w:style w:type="paragraph" w:customStyle="1" w:styleId="85">
    <w:name w:val="Gör så här"/>
    <w:basedOn w:val="1"/>
    <w:qFormat/>
    <w:uiPriority w:val="0"/>
    <w:pPr>
      <w:widowControl/>
      <w:spacing w:before="120" w:after="120"/>
      <w:jc w:val="left"/>
    </w:pPr>
    <w:rPr>
      <w:rFonts w:ascii="宋体" w:hAnsi="宋体" w:eastAsia="宋体" w:cs="宋体"/>
      <w:b/>
      <w:kern w:val="0"/>
      <w:sz w:val="24"/>
      <w:szCs w:val="24"/>
      <w:lang w:val="sv-SE" w:eastAsia="sv-SE"/>
    </w:rPr>
  </w:style>
  <w:style w:type="paragraph" w:customStyle="1" w:styleId="86">
    <w:name w:val="列出段落11"/>
    <w:basedOn w:val="1"/>
    <w:qFormat/>
    <w:uiPriority w:val="0"/>
    <w:pPr>
      <w:ind w:firstLine="420" w:firstLineChars="200"/>
    </w:pPr>
    <w:rPr>
      <w:rFonts w:ascii="宋体" w:hAnsi="宋体" w:eastAsia="宋体" w:cs="宋体"/>
      <w:szCs w:val="24"/>
    </w:rPr>
  </w:style>
  <w:style w:type="paragraph" w:customStyle="1" w:styleId="87">
    <w:name w:val="列出段落2"/>
    <w:basedOn w:val="1"/>
    <w:qFormat/>
    <w:uiPriority w:val="0"/>
    <w:pPr>
      <w:widowControl/>
      <w:ind w:firstLine="420" w:firstLineChars="200"/>
      <w:jc w:val="left"/>
    </w:pPr>
    <w:rPr>
      <w:rFonts w:ascii="Arial" w:hAnsi="Arial" w:eastAsia="宋体" w:cs="宋体"/>
      <w:kern w:val="0"/>
      <w:sz w:val="24"/>
      <w:szCs w:val="20"/>
      <w:lang w:val="da-DK" w:eastAsia="en-US"/>
    </w:rPr>
  </w:style>
  <w:style w:type="paragraph" w:customStyle="1" w:styleId="88">
    <w:name w:val="Default"/>
    <w:qFormat/>
    <w:uiPriority w:val="0"/>
    <w:pPr>
      <w:widowControl w:val="0"/>
      <w:autoSpaceDE w:val="0"/>
      <w:autoSpaceDN w:val="0"/>
      <w:adjustRightInd w:val="0"/>
    </w:pPr>
    <w:rPr>
      <w:rFonts w:ascii="华文行楷" w:hAnsi="华文行楷" w:eastAsia="宋体" w:cs="华文行楷"/>
      <w:color w:val="000000"/>
      <w:kern w:val="2"/>
      <w:sz w:val="24"/>
      <w:szCs w:val="24"/>
      <w:lang w:val="en-US" w:eastAsia="zh-CN" w:bidi="ar-SA"/>
    </w:rPr>
  </w:style>
  <w:style w:type="paragraph" w:customStyle="1" w:styleId="89">
    <w:name w:val="无间隔1"/>
    <w:qFormat/>
    <w:uiPriority w:val="0"/>
    <w:rPr>
      <w:rFonts w:ascii="Arial" w:hAnsi="Arial" w:eastAsia="宋体" w:cs="宋体"/>
      <w:kern w:val="2"/>
      <w:sz w:val="24"/>
      <w:szCs w:val="24"/>
      <w:lang w:val="da-DK" w:eastAsia="en-US" w:bidi="ar-SA"/>
    </w:rPr>
  </w:style>
  <w:style w:type="paragraph" w:customStyle="1" w:styleId="90">
    <w:name w:val="潍柴文档正文"/>
    <w:basedOn w:val="1"/>
    <w:qFormat/>
    <w:uiPriority w:val="0"/>
    <w:pPr>
      <w:spacing w:line="360" w:lineRule="auto"/>
      <w:ind w:firstLine="200" w:firstLineChars="200"/>
    </w:pPr>
    <w:rPr>
      <w:rFonts w:ascii="宋体" w:hAnsi="宋体" w:eastAsia="宋体" w:cs="宋体"/>
      <w:sz w:val="24"/>
    </w:rPr>
  </w:style>
  <w:style w:type="paragraph" w:customStyle="1" w:styleId="91">
    <w:name w:val="潍柴文档标题1"/>
    <w:basedOn w:val="2"/>
    <w:next w:val="90"/>
    <w:qFormat/>
    <w:uiPriority w:val="0"/>
    <w:pPr>
      <w:pageBreakBefore/>
      <w:numPr>
        <w:ilvl w:val="0"/>
        <w:numId w:val="2"/>
      </w:numPr>
      <w:pBdr>
        <w:top w:val="single" w:color="auto" w:sz="48" w:space="1"/>
      </w:pBdr>
      <w:spacing w:before="0" w:after="0" w:line="360" w:lineRule="auto"/>
    </w:pPr>
    <w:rPr>
      <w:rFonts w:ascii="宋体" w:hAnsi="宋体" w:eastAsia="宋体" w:cs="宋体"/>
      <w:sz w:val="28"/>
    </w:rPr>
  </w:style>
  <w:style w:type="paragraph" w:customStyle="1" w:styleId="92">
    <w:name w:val="潍柴文档标题2"/>
    <w:basedOn w:val="3"/>
    <w:next w:val="90"/>
    <w:qFormat/>
    <w:uiPriority w:val="0"/>
    <w:pPr>
      <w:numPr>
        <w:ilvl w:val="1"/>
        <w:numId w:val="2"/>
      </w:numPr>
      <w:pBdr>
        <w:bottom w:val="single" w:color="auto" w:sz="2" w:space="1"/>
      </w:pBdr>
      <w:spacing w:before="0" w:after="0" w:line="360" w:lineRule="auto"/>
      <w:jc w:val="left"/>
    </w:pPr>
    <w:rPr>
      <w:rFonts w:ascii="宋体" w:hAnsi="宋体" w:eastAsia="宋体" w:cs="宋体"/>
      <w:sz w:val="28"/>
    </w:rPr>
  </w:style>
  <w:style w:type="paragraph" w:customStyle="1" w:styleId="93">
    <w:name w:val="潍柴文档标题3"/>
    <w:basedOn w:val="4"/>
    <w:next w:val="90"/>
    <w:qFormat/>
    <w:uiPriority w:val="0"/>
    <w:pPr>
      <w:numPr>
        <w:ilvl w:val="2"/>
        <w:numId w:val="2"/>
      </w:numPr>
      <w:pBdr>
        <w:bottom w:val="single" w:color="auto" w:sz="2" w:space="1"/>
      </w:pBdr>
      <w:spacing w:before="0" w:after="0" w:line="360" w:lineRule="auto"/>
    </w:pPr>
    <w:rPr>
      <w:rFonts w:ascii="宋体" w:hAnsi="宋体" w:eastAsia="宋体" w:cs="宋体"/>
      <w:sz w:val="28"/>
    </w:rPr>
  </w:style>
  <w:style w:type="paragraph" w:customStyle="1" w:styleId="94">
    <w:name w:val="潍柴文档标题4"/>
    <w:basedOn w:val="5"/>
    <w:next w:val="90"/>
    <w:qFormat/>
    <w:uiPriority w:val="0"/>
    <w:pPr>
      <w:numPr>
        <w:ilvl w:val="3"/>
        <w:numId w:val="2"/>
      </w:numPr>
      <w:pBdr>
        <w:bottom w:val="single" w:color="auto" w:sz="2" w:space="1"/>
      </w:pBdr>
    </w:pPr>
    <w:rPr>
      <w:rFonts w:ascii="宋体" w:hAnsi="宋体" w:eastAsia="宋体" w:cs="宋体"/>
    </w:rPr>
  </w:style>
  <w:style w:type="paragraph" w:customStyle="1" w:styleId="95">
    <w:name w:val="潍柴文档标题5"/>
    <w:basedOn w:val="6"/>
    <w:next w:val="90"/>
    <w:qFormat/>
    <w:uiPriority w:val="0"/>
    <w:pPr>
      <w:widowControl w:val="0"/>
      <w:numPr>
        <w:ilvl w:val="4"/>
        <w:numId w:val="2"/>
      </w:numPr>
      <w:pBdr>
        <w:bottom w:val="single" w:color="auto" w:sz="2" w:space="1"/>
      </w:pBdr>
      <w:spacing w:before="0" w:after="0" w:line="360" w:lineRule="auto"/>
      <w:ind w:left="2100" w:hanging="420"/>
      <w:jc w:val="both"/>
    </w:pPr>
    <w:rPr>
      <w:rFonts w:ascii="宋体" w:hAnsi="宋体"/>
      <w:kern w:val="2"/>
      <w:lang w:val="en-US" w:eastAsia="zh-CN"/>
    </w:rPr>
  </w:style>
  <w:style w:type="paragraph" w:customStyle="1" w:styleId="96">
    <w:name w:val="潍柴文档标题6"/>
    <w:basedOn w:val="7"/>
    <w:next w:val="90"/>
    <w:qFormat/>
    <w:uiPriority w:val="0"/>
    <w:pPr>
      <w:widowControl w:val="0"/>
      <w:numPr>
        <w:ilvl w:val="5"/>
        <w:numId w:val="2"/>
      </w:numPr>
      <w:pBdr>
        <w:bottom w:val="single" w:color="auto" w:sz="2" w:space="1"/>
      </w:pBdr>
      <w:spacing w:before="0" w:after="0" w:line="360" w:lineRule="auto"/>
      <w:ind w:left="2520" w:hanging="420"/>
      <w:jc w:val="both"/>
    </w:pPr>
    <w:rPr>
      <w:rFonts w:ascii="宋体" w:hAnsi="宋体"/>
      <w:kern w:val="2"/>
      <w:sz w:val="28"/>
      <w:lang w:val="en-US" w:eastAsia="zh-CN"/>
    </w:rPr>
  </w:style>
  <w:style w:type="paragraph" w:customStyle="1" w:styleId="97">
    <w:name w:val="潍柴文档标题7"/>
    <w:basedOn w:val="8"/>
    <w:next w:val="90"/>
    <w:qFormat/>
    <w:uiPriority w:val="0"/>
    <w:pPr>
      <w:widowControl w:val="0"/>
      <w:numPr>
        <w:ilvl w:val="6"/>
        <w:numId w:val="2"/>
      </w:numPr>
      <w:pBdr>
        <w:bottom w:val="single" w:color="auto" w:sz="2" w:space="1"/>
      </w:pBdr>
      <w:spacing w:before="0" w:after="0" w:line="360" w:lineRule="auto"/>
      <w:ind w:left="2940" w:hanging="420"/>
      <w:jc w:val="both"/>
    </w:pPr>
    <w:rPr>
      <w:rFonts w:ascii="宋体" w:hAnsi="宋体"/>
      <w:kern w:val="2"/>
      <w:sz w:val="28"/>
      <w:lang w:val="en-US" w:eastAsia="zh-CN"/>
    </w:rPr>
  </w:style>
  <w:style w:type="paragraph" w:customStyle="1" w:styleId="98">
    <w:name w:val="潍柴文档正文一级标题"/>
    <w:basedOn w:val="90"/>
    <w:qFormat/>
    <w:uiPriority w:val="0"/>
    <w:pPr>
      <w:numPr>
        <w:ilvl w:val="0"/>
        <w:numId w:val="3"/>
      </w:numPr>
      <w:ind w:left="200" w:leftChars="200" w:firstLine="0" w:firstLineChars="0"/>
    </w:pPr>
  </w:style>
  <w:style w:type="paragraph" w:customStyle="1" w:styleId="99">
    <w:name w:val="潍柴文档图编号"/>
    <w:basedOn w:val="9"/>
    <w:next w:val="90"/>
    <w:qFormat/>
    <w:uiPriority w:val="0"/>
    <w:pPr>
      <w:keepNext/>
      <w:keepLines/>
      <w:widowControl w:val="0"/>
      <w:spacing w:before="0" w:after="20" w:line="360" w:lineRule="auto"/>
      <w:ind w:left="0" w:firstLine="0"/>
      <w:jc w:val="center"/>
    </w:pPr>
    <w:rPr>
      <w:rFonts w:ascii="Garamond" w:hAnsi="Garamond"/>
      <w:i w:val="0"/>
      <w:iCs w:val="0"/>
      <w:kern w:val="2"/>
      <w:lang w:val="en-US" w:eastAsia="zh-CN"/>
    </w:rPr>
  </w:style>
  <w:style w:type="paragraph" w:customStyle="1" w:styleId="100">
    <w:name w:val="潍柴文档表编号"/>
    <w:basedOn w:val="90"/>
    <w:next w:val="90"/>
    <w:qFormat/>
    <w:uiPriority w:val="0"/>
    <w:pPr>
      <w:spacing w:beforeLines="100"/>
      <w:ind w:firstLine="0" w:firstLineChars="0"/>
      <w:jc w:val="center"/>
    </w:pPr>
  </w:style>
  <w:style w:type="paragraph" w:customStyle="1" w:styleId="101">
    <w:name w:val="TOC 标题1"/>
    <w:basedOn w:val="2"/>
    <w:next w:val="1"/>
    <w:qFormat/>
    <w:uiPriority w:val="0"/>
    <w:pPr>
      <w:widowControl/>
      <w:spacing w:before="480" w:after="0" w:line="276" w:lineRule="auto"/>
      <w:jc w:val="left"/>
      <w:outlineLvl w:val="9"/>
    </w:pPr>
    <w:rPr>
      <w:rFonts w:ascii="Garamond" w:hAnsi="Garamond" w:eastAsia="宋体" w:cs="宋体"/>
      <w:color w:val="365F91"/>
      <w:kern w:val="0"/>
      <w:sz w:val="28"/>
      <w:szCs w:val="28"/>
    </w:rPr>
  </w:style>
  <w:style w:type="table" w:customStyle="1" w:styleId="102">
    <w:name w:val="浅色底纹1"/>
    <w:qFormat/>
    <w:uiPriority w:val="0"/>
    <w:rPr>
      <w:rFonts w:ascii="Arial" w:hAnsi="Arial" w:eastAsia="宋体" w:cs="宋体"/>
      <w:color w:val="000000"/>
    </w:rPr>
    <w:tblPr>
      <w:tblBorders>
        <w:top w:val="single" w:color="000000" w:sz="8" w:space="0"/>
        <w:bottom w:val="single" w:color="000000" w:sz="8" w:space="0"/>
      </w:tblBorders>
      <w:tblLayout w:type="fixed"/>
      <w:tblCellMar>
        <w:top w:w="0" w:type="dxa"/>
        <w:left w:w="108" w:type="dxa"/>
        <w:bottom w:w="0" w:type="dxa"/>
        <w:right w:w="108" w:type="dxa"/>
      </w:tblCellMar>
    </w:tblPr>
  </w:style>
  <w:style w:type="table" w:customStyle="1" w:styleId="103">
    <w:name w:val="浅色底纹 - 强调文字颜色 11"/>
    <w:qFormat/>
    <w:uiPriority w:val="0"/>
    <w:rPr>
      <w:rFonts w:ascii="Arial" w:hAnsi="Arial" w:eastAsia="宋体" w:cs="宋体"/>
      <w:color w:val="365F91"/>
    </w:rPr>
    <w:tblPr>
      <w:tblBorders>
        <w:top w:val="single" w:color="4F81BD" w:sz="8" w:space="0"/>
        <w:bottom w:val="single" w:color="4F81BD" w:sz="8" w:space="0"/>
      </w:tblBorders>
      <w:tblLayout w:type="fixed"/>
      <w:tblCellMar>
        <w:top w:w="0" w:type="dxa"/>
        <w:left w:w="108" w:type="dxa"/>
        <w:bottom w:w="0" w:type="dxa"/>
        <w:right w:w="108" w:type="dxa"/>
      </w:tblCellMar>
    </w:tblPr>
  </w:style>
  <w:style w:type="paragraph" w:customStyle="1" w:styleId="104">
    <w:name w:val="图表名"/>
    <w:basedOn w:val="13"/>
    <w:link w:val="105"/>
    <w:qFormat/>
    <w:uiPriority w:val="0"/>
    <w:pPr>
      <w:widowControl w:val="0"/>
      <w:spacing w:line="360" w:lineRule="auto"/>
      <w:jc w:val="center"/>
    </w:pPr>
    <w:rPr>
      <w:rFonts w:ascii="Symbol" w:hAnsi="Symbol" w:eastAsia="Symbol" w:cs="华文行楷"/>
      <w:b/>
      <w:bCs/>
      <w:kern w:val="2"/>
      <w:sz w:val="18"/>
      <w:szCs w:val="18"/>
      <w:lang w:val="en-US" w:eastAsia="zh-CN"/>
    </w:rPr>
  </w:style>
  <w:style w:type="character" w:customStyle="1" w:styleId="105">
    <w:name w:val="图表名 Char"/>
    <w:link w:val="104"/>
    <w:qFormat/>
    <w:uiPriority w:val="0"/>
    <w:rPr>
      <w:rFonts w:ascii="Symbol" w:hAnsi="Symbol" w:eastAsia="Symbol" w:cs="华文行楷"/>
      <w:b/>
      <w:bCs/>
      <w:sz w:val="18"/>
      <w:szCs w:val="18"/>
    </w:rPr>
  </w:style>
  <w:style w:type="paragraph" w:customStyle="1" w:styleId="106">
    <w:name w:val="CM13"/>
    <w:basedOn w:val="88"/>
    <w:next w:val="88"/>
    <w:qFormat/>
    <w:uiPriority w:val="99"/>
    <w:rPr>
      <w:rFonts w:ascii="Garamond" w:hAnsi="Times" w:eastAsia="Garamond" w:cs="宋体"/>
      <w:color w:val="auto"/>
    </w:rPr>
  </w:style>
  <w:style w:type="paragraph" w:customStyle="1" w:styleId="107">
    <w:name w:val="CM1"/>
    <w:basedOn w:val="88"/>
    <w:next w:val="88"/>
    <w:qFormat/>
    <w:uiPriority w:val="99"/>
    <w:pPr>
      <w:spacing w:line="288" w:lineRule="atLeast"/>
    </w:pPr>
    <w:rPr>
      <w:rFonts w:ascii="Garamond" w:hAnsi="Times" w:eastAsia="Garamond" w:cs="宋体"/>
      <w:color w:val="auto"/>
    </w:rPr>
  </w:style>
  <w:style w:type="paragraph" w:customStyle="1" w:styleId="108">
    <w:name w:val="CM15"/>
    <w:basedOn w:val="88"/>
    <w:next w:val="88"/>
    <w:qFormat/>
    <w:uiPriority w:val="99"/>
    <w:rPr>
      <w:rFonts w:ascii="Garamond" w:hAnsi="Times" w:eastAsia="Garamond" w:cs="宋体"/>
      <w:color w:val="auto"/>
    </w:rPr>
  </w:style>
  <w:style w:type="paragraph" w:customStyle="1" w:styleId="109">
    <w:name w:val="CM16"/>
    <w:basedOn w:val="88"/>
    <w:next w:val="88"/>
    <w:qFormat/>
    <w:uiPriority w:val="99"/>
    <w:rPr>
      <w:rFonts w:ascii="Garamond" w:hAnsi="Times" w:eastAsia="Garamond" w:cs="宋体"/>
      <w:color w:val="auto"/>
    </w:rPr>
  </w:style>
  <w:style w:type="paragraph" w:customStyle="1" w:styleId="110">
    <w:name w:val="CM7"/>
    <w:basedOn w:val="88"/>
    <w:next w:val="88"/>
    <w:qFormat/>
    <w:uiPriority w:val="99"/>
    <w:pPr>
      <w:spacing w:line="318" w:lineRule="atLeast"/>
    </w:pPr>
    <w:rPr>
      <w:rFonts w:ascii="Garamond" w:hAnsi="Times" w:eastAsia="Garamond" w:cs="宋体"/>
      <w:color w:val="auto"/>
    </w:rPr>
  </w:style>
  <w:style w:type="table" w:customStyle="1" w:styleId="111">
    <w:name w:val="中等深浅底纹 1 - 强调文字颜色 11"/>
    <w:basedOn w:val="41"/>
    <w:qFormat/>
    <w:uiPriority w:val="63"/>
    <w:rPr>
      <w:rFonts w:ascii="Times" w:hAnsi="Times" w:eastAsia="Symbol" w:cs="宋体"/>
      <w:szCs w:val="21"/>
    </w:rPr>
    <w:tblPr>
      <w:tblBorders>
        <w:top w:val="single" w:color="7BA0CD" w:sz="8" w:space="0"/>
        <w:left w:val="single" w:color="7BA0CD" w:sz="8" w:space="0"/>
        <w:bottom w:val="single" w:color="7BA0CD" w:sz="8" w:space="0"/>
        <w:right w:val="single" w:color="7BA0CD" w:sz="8" w:space="0"/>
        <w:insideH w:val="single" w:color="7BA0CD" w:sz="8" w:space="0"/>
      </w:tblBorders>
      <w:tblLayout w:type="fixed"/>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cPr>
        <w:shd w:val="clear" w:color="auto" w:fill="D3DFEE"/>
      </w:tcPr>
    </w:tblStylePr>
    <w:tblStylePr w:type="band1Horz">
      <w:tcPr>
        <w:tcBorders>
          <w:insideH w:val="nil"/>
          <w:insideV w:val="nil"/>
        </w:tcBorders>
        <w:shd w:val="clear" w:color="auto" w:fill="D3DFEE"/>
      </w:tcPr>
    </w:tblStylePr>
    <w:tblStylePr w:type="band2Horz">
      <w:tcPr>
        <w:tcBorders>
          <w:insideH w:val="nil"/>
          <w:insideV w:val="nil"/>
        </w:tcBorders>
      </w:tcPr>
    </w:tblStylePr>
  </w:style>
  <w:style w:type="paragraph" w:customStyle="1" w:styleId="112">
    <w:name w:val="TOC 标题2"/>
    <w:basedOn w:val="2"/>
    <w:next w:val="1"/>
    <w:unhideWhenUsed/>
    <w:qFormat/>
    <w:uiPriority w:val="39"/>
    <w:pPr>
      <w:widowControl/>
      <w:spacing w:before="480" w:after="0" w:line="276" w:lineRule="auto"/>
      <w:jc w:val="left"/>
      <w:outlineLvl w:val="9"/>
    </w:pPr>
    <w:rPr>
      <w:rFonts w:ascii="Garamond" w:hAnsi="Garamond" w:eastAsia="Symbol" w:cs="宋体"/>
      <w:color w:val="365F91"/>
      <w:kern w:val="0"/>
      <w:sz w:val="28"/>
      <w:szCs w:val="28"/>
    </w:rPr>
  </w:style>
  <w:style w:type="paragraph" w:customStyle="1" w:styleId="113">
    <w:name w:val="标题 4level4heading 4Map Title + 行距: 1.5 倍行距"/>
    <w:basedOn w:val="5"/>
    <w:qFormat/>
    <w:uiPriority w:val="0"/>
    <w:pPr>
      <w:tabs>
        <w:tab w:val="left" w:pos="885"/>
      </w:tabs>
      <w:spacing w:before="0" w:after="0" w:line="360" w:lineRule="auto"/>
      <w:ind w:left="885" w:hanging="885"/>
    </w:pPr>
    <w:rPr>
      <w:rFonts w:ascii="Symbol" w:hAnsi="Symbol" w:eastAsia="华文宋体" w:cs="宋体"/>
      <w:szCs w:val="20"/>
    </w:rPr>
  </w:style>
  <w:style w:type="paragraph" w:customStyle="1" w:styleId="114">
    <w:name w:val="样式 标题 3h3LabelHeading 3 - oldheading 33rd levelLevel 3 Hea...1"/>
    <w:basedOn w:val="4"/>
    <w:qFormat/>
    <w:uiPriority w:val="0"/>
    <w:pPr>
      <w:numPr>
        <w:ilvl w:val="2"/>
        <w:numId w:val="4"/>
      </w:numPr>
      <w:spacing w:before="0" w:after="0" w:line="415" w:lineRule="auto"/>
    </w:pPr>
    <w:rPr>
      <w:rFonts w:ascii="华文行楷" w:hAnsi="华文行楷" w:eastAsia="Symbol" w:cs="华文行楷"/>
      <w:kern w:val="44"/>
      <w:sz w:val="24"/>
      <w:szCs w:val="24"/>
    </w:rPr>
  </w:style>
  <w:style w:type="paragraph" w:customStyle="1" w:styleId="115">
    <w:name w:val="_Display Text"/>
    <w:qFormat/>
    <w:uiPriority w:val="0"/>
    <w:rPr>
      <w:rFonts w:ascii="华文行楷" w:hAnsi="华文行楷" w:eastAsia="宋体" w:cs="宋体"/>
      <w:kern w:val="2"/>
      <w:sz w:val="24"/>
      <w:szCs w:val="24"/>
      <w:lang w:val="en-US" w:eastAsia="en-US" w:bidi="ar-SA"/>
    </w:rPr>
  </w:style>
  <w:style w:type="paragraph" w:customStyle="1" w:styleId="116">
    <w:name w:val="Table - Text"/>
    <w:basedOn w:val="1"/>
    <w:qFormat/>
    <w:uiPriority w:val="0"/>
    <w:pPr>
      <w:widowControl/>
      <w:spacing w:before="60" w:after="60"/>
      <w:jc w:val="left"/>
    </w:pPr>
    <w:rPr>
      <w:rFonts w:ascii="华文行楷" w:hAnsi="华文行楷" w:eastAsia="宋体" w:cs="华文行楷"/>
      <w:kern w:val="0"/>
      <w:sz w:val="20"/>
      <w:szCs w:val="20"/>
      <w:lang w:eastAsia="en-US"/>
    </w:rPr>
  </w:style>
  <w:style w:type="paragraph" w:customStyle="1" w:styleId="117">
    <w:name w:val="CM2"/>
    <w:basedOn w:val="88"/>
    <w:next w:val="88"/>
    <w:qFormat/>
    <w:uiPriority w:val="99"/>
    <w:pPr>
      <w:spacing w:line="288" w:lineRule="atLeast"/>
    </w:pPr>
    <w:rPr>
      <w:rFonts w:ascii="Garamond" w:hAnsi="Times" w:eastAsia="Garamond" w:cs="宋体"/>
      <w:color w:val="auto"/>
    </w:rPr>
  </w:style>
  <w:style w:type="paragraph" w:customStyle="1" w:styleId="118">
    <w:name w:val="CM11"/>
    <w:basedOn w:val="88"/>
    <w:next w:val="88"/>
    <w:qFormat/>
    <w:uiPriority w:val="99"/>
    <w:pPr>
      <w:spacing w:line="288" w:lineRule="atLeast"/>
    </w:pPr>
    <w:rPr>
      <w:rFonts w:ascii="Garamond" w:hAnsi="Times" w:eastAsia="Garamond" w:cs="宋体"/>
      <w:color w:val="auto"/>
    </w:rPr>
  </w:style>
  <w:style w:type="table" w:customStyle="1" w:styleId="119">
    <w:name w:val="网格型1"/>
    <w:basedOn w:val="41"/>
    <w:qFormat/>
    <w:uiPriority w:val="0"/>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20">
    <w:name w:val="修订版本号1"/>
    <w:hidden/>
    <w:semiHidden/>
    <w:qFormat/>
    <w:uiPriority w:val="99"/>
    <w:rPr>
      <w:rFonts w:ascii="Arial" w:hAnsi="Arial" w:eastAsia="宋体" w:cs="宋体"/>
      <w:kern w:val="2"/>
      <w:sz w:val="24"/>
      <w:szCs w:val="24"/>
      <w:lang w:val="da-DK" w:eastAsia="en-US" w:bidi="ar-SA"/>
    </w:rPr>
  </w:style>
  <w:style w:type="character" w:customStyle="1" w:styleId="121">
    <w:name w:val="hps"/>
    <w:basedOn w:val="47"/>
    <w:qFormat/>
    <w:uiPriority w:val="0"/>
  </w:style>
  <w:style w:type="character" w:customStyle="1" w:styleId="122">
    <w:name w:val="short_text"/>
    <w:basedOn w:val="47"/>
    <w:qFormat/>
    <w:uiPriority w:val="0"/>
  </w:style>
  <w:style w:type="character" w:customStyle="1" w:styleId="123">
    <w:name w:val="long_text"/>
    <w:basedOn w:val="47"/>
    <w:qFormat/>
    <w:uiPriority w:val="0"/>
  </w:style>
  <w:style w:type="table" w:customStyle="1" w:styleId="124">
    <w:name w:val="中等深浅底纹 1 - 强调文字颜色 111"/>
    <w:basedOn w:val="41"/>
    <w:qFormat/>
    <w:uiPriority w:val="63"/>
    <w:rPr>
      <w:rFonts w:cs="Times New Roman"/>
      <w:szCs w:val="21"/>
    </w:r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Layout w:type="fixed"/>
    </w:tblPr>
    <w:tblStylePr w:type="firstRow">
      <w:pPr>
        <w:spacing w:before="0" w:after="0" w:line="240" w:lineRule="auto"/>
      </w:pPr>
      <w:rPr>
        <w:b/>
        <w:bCs/>
        <w:color w:val="FFFFFF" w:themeColor="background1"/>
        <w14:textFill>
          <w14:solidFill>
            <w14:schemeClr w14:val="bg1"/>
          </w14:solidFill>
        </w14:textFill>
      </w:r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3DFEE" w:themeFill="accent1" w:themeFillTint="3F"/>
      </w:tcPr>
    </w:tblStylePr>
    <w:tblStylePr w:type="band1Horz">
      <w:tcPr>
        <w:tcBorders>
          <w:insideH w:val="nil"/>
          <w:insideV w:val="nil"/>
        </w:tcBorders>
        <w:shd w:val="clear" w:color="auto" w:fill="D3DFEE" w:themeFill="accent1" w:themeFillTint="3F"/>
      </w:tcPr>
    </w:tblStylePr>
    <w:tblStylePr w:type="band2Horz">
      <w:tcPr>
        <w:tcBorders>
          <w:insideH w:val="nil"/>
          <w:insideV w:val="nil"/>
        </w:tcBorders>
      </w:tcPr>
    </w:tblStylePr>
  </w:style>
  <w:style w:type="paragraph" w:customStyle="1" w:styleId="125">
    <w:name w:val="列出段落3"/>
    <w:basedOn w:val="1"/>
    <w:unhideWhenUsed/>
    <w:qFormat/>
    <w:uiPriority w:val="99"/>
    <w:pPr>
      <w:adjustRightInd w:val="0"/>
      <w:spacing w:line="360" w:lineRule="auto"/>
      <w:ind w:firstLine="420" w:firstLineChars="200"/>
    </w:pPr>
    <w:rPr>
      <w:rFonts w:ascii="Calibri" w:hAnsi="Calibri" w:eastAsia="宋体" w:cs="Times New Roman"/>
      <w:szCs w:val="24"/>
    </w:rPr>
  </w:style>
  <w:style w:type="paragraph" w:customStyle="1" w:styleId="126">
    <w:name w:val="列出段落4"/>
    <w:basedOn w:val="1"/>
    <w:unhideWhenUsed/>
    <w:qFormat/>
    <w:uiPriority w:val="34"/>
    <w:pPr>
      <w:adjustRightInd w:val="0"/>
      <w:spacing w:line="360" w:lineRule="auto"/>
      <w:ind w:firstLine="420" w:firstLineChars="200"/>
    </w:pPr>
    <w:rPr>
      <w:rFonts w:ascii="Calibri" w:hAnsi="Calibri" w:eastAsia="宋体" w:cs="Times New Roman"/>
      <w:szCs w:val="24"/>
    </w:rPr>
  </w:style>
  <w:style w:type="paragraph" w:styleId="127">
    <w:name w:val="List Paragraph"/>
    <w:basedOn w:val="1"/>
    <w:link w:val="128"/>
    <w:qFormat/>
    <w:uiPriority w:val="34"/>
    <w:pPr>
      <w:ind w:firstLine="420" w:firstLineChars="200"/>
    </w:pPr>
  </w:style>
  <w:style w:type="character" w:customStyle="1" w:styleId="128">
    <w:name w:val="列出段落 Char"/>
    <w:basedOn w:val="47"/>
    <w:link w:val="127"/>
    <w:qFormat/>
    <w:locked/>
    <w:uiPriority w:val="34"/>
    <w:rPr>
      <w:kern w:val="2"/>
      <w:sz w:val="21"/>
      <w:szCs w:val="22"/>
    </w:rPr>
  </w:style>
  <w:style w:type="table" w:customStyle="1" w:styleId="129">
    <w:name w:val="网格表 4 - 着色 11"/>
    <w:basedOn w:val="41"/>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character" w:customStyle="1" w:styleId="130">
    <w:name w:val="日期字符1"/>
    <w:semiHidden/>
    <w:qFormat/>
    <w:uiPriority w:val="99"/>
    <w:rPr>
      <w:rFonts w:ascii="Times New Roman" w:hAnsi="Times New Roman" w:eastAsia="宋体" w:cs="Times New Roman"/>
      <w:sz w:val="21"/>
    </w:rPr>
  </w:style>
  <w:style w:type="character" w:customStyle="1" w:styleId="131">
    <w:name w:val="副标题字符1"/>
    <w:qFormat/>
    <w:uiPriority w:val="11"/>
    <w:rPr>
      <w:rFonts w:ascii="等线 Light" w:hAnsi="等线 Light" w:eastAsia="宋体" w:cs="Times New Roman"/>
      <w:b/>
      <w:bCs/>
      <w:kern w:val="28"/>
      <w:sz w:val="32"/>
      <w:szCs w:val="32"/>
    </w:rPr>
  </w:style>
  <w:style w:type="character" w:customStyle="1" w:styleId="132">
    <w:name w:val="无格式表格 31"/>
    <w:qFormat/>
    <w:uiPriority w:val="19"/>
    <w:rPr>
      <w:rFonts w:ascii="Cambria" w:hAnsi="Cambria" w:eastAsia="宋体" w:cs="Times New Roman"/>
      <w:b/>
      <w:i/>
      <w:color w:val="4F81BD"/>
    </w:rPr>
  </w:style>
  <w:style w:type="character" w:customStyle="1" w:styleId="133">
    <w:name w:val="无格式表格 51"/>
    <w:qFormat/>
    <w:uiPriority w:val="31"/>
    <w:rPr>
      <w:i/>
      <w:iCs/>
      <w:smallCaps/>
      <w:color w:val="C0504D"/>
      <w:u w:color="C0504D"/>
    </w:rPr>
  </w:style>
  <w:style w:type="character" w:customStyle="1" w:styleId="134">
    <w:name w:val="网格表 1 浅色1"/>
    <w:qFormat/>
    <w:uiPriority w:val="33"/>
    <w:rPr>
      <w:rFonts w:ascii="Cambria" w:hAnsi="Cambria" w:eastAsia="宋体" w:cs="Times New Roman"/>
      <w:b/>
      <w:bCs/>
      <w:smallCaps/>
      <w:color w:val="C0504D"/>
      <w:u w:val="single"/>
    </w:rPr>
  </w:style>
  <w:style w:type="character" w:customStyle="1" w:styleId="135">
    <w:name w:val="无格式表格 41"/>
    <w:qFormat/>
    <w:uiPriority w:val="21"/>
    <w:rPr>
      <w:rFonts w:ascii="Cambria" w:hAnsi="Cambria" w:eastAsia="宋体" w:cs="Times New Roman"/>
      <w:b/>
      <w:bCs/>
      <w:i/>
      <w:iCs/>
      <w:color w:val="FFFFFF"/>
      <w:bdr w:val="single" w:color="C0504D" w:sz="18" w:space="0"/>
      <w:shd w:val="clear" w:color="auto" w:fill="C0504D"/>
      <w:vertAlign w:val="baseline"/>
    </w:rPr>
  </w:style>
  <w:style w:type="character" w:customStyle="1" w:styleId="136">
    <w:name w:val="网格型浅色2"/>
    <w:qFormat/>
    <w:uiPriority w:val="32"/>
    <w:rPr>
      <w:b/>
      <w:bCs/>
      <w:i/>
      <w:iCs/>
      <w:smallCaps/>
      <w:color w:val="C0504D"/>
      <w:u w:color="C0504D"/>
    </w:rPr>
  </w:style>
  <w:style w:type="character" w:customStyle="1" w:styleId="137">
    <w:name w:val="副标题 Char"/>
    <w:link w:val="30"/>
    <w:qFormat/>
    <w:uiPriority w:val="11"/>
    <w:rPr>
      <w:rFonts w:ascii="Cambria" w:hAnsi="Cambria" w:cs="Times New Roman"/>
      <w:b/>
      <w:bCs/>
      <w:kern w:val="28"/>
      <w:sz w:val="32"/>
      <w:szCs w:val="32"/>
    </w:rPr>
  </w:style>
  <w:style w:type="character" w:customStyle="1" w:styleId="138">
    <w:name w:val="文档结构图字符1"/>
    <w:semiHidden/>
    <w:qFormat/>
    <w:uiPriority w:val="99"/>
    <w:rPr>
      <w:rFonts w:ascii="宋体" w:hAnsi="Times New Roman" w:eastAsia="宋体" w:cs="Times New Roman"/>
    </w:rPr>
  </w:style>
  <w:style w:type="character" w:customStyle="1" w:styleId="139">
    <w:name w:val="正文文本 2字符1"/>
    <w:semiHidden/>
    <w:qFormat/>
    <w:uiPriority w:val="99"/>
    <w:rPr>
      <w:rFonts w:ascii="Times New Roman" w:hAnsi="Times New Roman" w:eastAsia="宋体" w:cs="Times New Roman"/>
      <w:sz w:val="21"/>
    </w:rPr>
  </w:style>
  <w:style w:type="character" w:customStyle="1" w:styleId="140">
    <w:name w:val="已访问的超链接1"/>
    <w:qFormat/>
    <w:uiPriority w:val="0"/>
    <w:rPr>
      <w:color w:val="800080"/>
      <w:u w:val="single"/>
    </w:rPr>
  </w:style>
  <w:style w:type="character" w:customStyle="1" w:styleId="141">
    <w:name w:val="文档结构图 字符1"/>
    <w:qFormat/>
    <w:uiPriority w:val="0"/>
    <w:rPr>
      <w:rFonts w:ascii="Calibri" w:hAnsi="Calibri" w:eastAsia="宋体" w:cs="Times New Roman"/>
      <w:iCs/>
      <w:sz w:val="21"/>
      <w:szCs w:val="21"/>
      <w:shd w:val="clear" w:color="auto" w:fill="000080"/>
    </w:rPr>
  </w:style>
  <w:style w:type="character" w:customStyle="1" w:styleId="142">
    <w:name w:val="已访问的超链接2"/>
    <w:qFormat/>
    <w:uiPriority w:val="0"/>
    <w:rPr>
      <w:color w:val="800080"/>
      <w:u w:val="single"/>
    </w:rPr>
  </w:style>
  <w:style w:type="character" w:customStyle="1" w:styleId="143">
    <w:name w:val="中等深浅网格 3 - 强调文字颜色 2 Char"/>
    <w:link w:val="144"/>
    <w:qFormat/>
    <w:uiPriority w:val="30"/>
    <w:rPr>
      <w:rFonts w:ascii="Cambria" w:hAnsi="Cambria" w:eastAsia="宋体" w:cs="Times New Roman"/>
      <w:b/>
      <w:bCs/>
      <w:i/>
      <w:iCs/>
      <w:color w:val="C0504D"/>
    </w:rPr>
  </w:style>
  <w:style w:type="paragraph" w:customStyle="1" w:styleId="144">
    <w:name w:val="中等深浅网格 3 - 强调文字颜色 21"/>
    <w:basedOn w:val="1"/>
    <w:next w:val="1"/>
    <w:link w:val="143"/>
    <w:qFormat/>
    <w:uiPriority w:val="30"/>
    <w:pPr>
      <w:widowControl/>
      <w:pBdr>
        <w:top w:val="dotted" w:color="C0504D" w:sz="8" w:space="10"/>
        <w:bottom w:val="dotted" w:color="C0504D" w:sz="8" w:space="10"/>
      </w:pBdr>
      <w:spacing w:after="200" w:line="300" w:lineRule="auto"/>
      <w:ind w:left="2160" w:right="2160"/>
      <w:jc w:val="center"/>
    </w:pPr>
    <w:rPr>
      <w:rFonts w:ascii="Cambria" w:hAnsi="Cambria" w:eastAsia="宋体" w:cs="Times New Roman"/>
      <w:b/>
      <w:bCs/>
      <w:i/>
      <w:iCs/>
      <w:color w:val="C0504D"/>
      <w:kern w:val="0"/>
      <w:sz w:val="20"/>
      <w:szCs w:val="20"/>
    </w:rPr>
  </w:style>
  <w:style w:type="character" w:customStyle="1" w:styleId="145">
    <w:name w:val="批注框文本字符1"/>
    <w:semiHidden/>
    <w:qFormat/>
    <w:uiPriority w:val="99"/>
    <w:rPr>
      <w:rFonts w:ascii="宋体" w:hAnsi="Times New Roman" w:eastAsia="宋体" w:cs="Times New Roman"/>
      <w:sz w:val="18"/>
      <w:szCs w:val="18"/>
    </w:rPr>
  </w:style>
  <w:style w:type="character" w:customStyle="1" w:styleId="146">
    <w:name w:val="批注主题字符1"/>
    <w:semiHidden/>
    <w:qFormat/>
    <w:uiPriority w:val="99"/>
    <w:rPr>
      <w:rFonts w:ascii="Times New Roman" w:hAnsi="Times New Roman" w:eastAsia="宋体" w:cs="Times New Roman"/>
      <w:b/>
      <w:bCs/>
      <w:sz w:val="21"/>
    </w:rPr>
  </w:style>
  <w:style w:type="character" w:customStyle="1" w:styleId="147">
    <w:name w:val="注释文本字符"/>
    <w:qFormat/>
    <w:uiPriority w:val="0"/>
    <w:rPr>
      <w:rFonts w:ascii="Calibri" w:hAnsi="Calibri" w:eastAsia="宋体" w:cs="Times New Roman"/>
      <w:iCs/>
      <w:sz w:val="21"/>
      <w:szCs w:val="21"/>
    </w:rPr>
  </w:style>
  <w:style w:type="character" w:customStyle="1" w:styleId="148">
    <w:name w:val="页眉字符1"/>
    <w:semiHidden/>
    <w:qFormat/>
    <w:uiPriority w:val="99"/>
    <w:rPr>
      <w:rFonts w:ascii="Times New Roman" w:hAnsi="Times New Roman" w:eastAsia="宋体" w:cs="Times New Roman"/>
      <w:sz w:val="18"/>
      <w:szCs w:val="18"/>
    </w:rPr>
  </w:style>
  <w:style w:type="character" w:customStyle="1" w:styleId="149">
    <w:name w:val="批注文字字符1"/>
    <w:semiHidden/>
    <w:qFormat/>
    <w:uiPriority w:val="99"/>
    <w:rPr>
      <w:rFonts w:ascii="Times New Roman" w:hAnsi="Times New Roman" w:eastAsia="宋体" w:cs="Times New Roman"/>
      <w:sz w:val="21"/>
    </w:rPr>
  </w:style>
  <w:style w:type="character" w:customStyle="1" w:styleId="150">
    <w:name w:val="中等深浅网格 2 - 强调文字颜色 2 Char"/>
    <w:link w:val="151"/>
    <w:qFormat/>
    <w:uiPriority w:val="29"/>
    <w:rPr>
      <w:rFonts w:ascii="Calibri" w:hAnsi="Calibri" w:eastAsia="宋体" w:cs="Times New Roman"/>
      <w:b/>
      <w:i/>
      <w:iCs/>
      <w:color w:val="C0504D"/>
      <w:szCs w:val="21"/>
    </w:rPr>
  </w:style>
  <w:style w:type="paragraph" w:customStyle="1" w:styleId="151">
    <w:name w:val="中等深浅网格 2 - 强调文字颜色 21"/>
    <w:basedOn w:val="1"/>
    <w:next w:val="1"/>
    <w:link w:val="150"/>
    <w:qFormat/>
    <w:uiPriority w:val="29"/>
    <w:pPr>
      <w:widowControl/>
      <w:spacing w:after="200" w:line="288" w:lineRule="auto"/>
      <w:jc w:val="left"/>
    </w:pPr>
    <w:rPr>
      <w:rFonts w:ascii="Calibri" w:hAnsi="Calibri" w:eastAsia="宋体" w:cs="Times New Roman"/>
      <w:b/>
      <w:i/>
      <w:iCs/>
      <w:color w:val="C0504D"/>
      <w:kern w:val="0"/>
      <w:sz w:val="20"/>
      <w:szCs w:val="21"/>
    </w:rPr>
  </w:style>
  <w:style w:type="character" w:customStyle="1" w:styleId="152">
    <w:name w:val="标题字符1"/>
    <w:qFormat/>
    <w:uiPriority w:val="10"/>
    <w:rPr>
      <w:rFonts w:ascii="等线 Light" w:hAnsi="等线 Light" w:eastAsia="宋体" w:cs="Times New Roman"/>
      <w:b/>
      <w:bCs/>
      <w:sz w:val="32"/>
      <w:szCs w:val="32"/>
    </w:rPr>
  </w:style>
  <w:style w:type="character" w:customStyle="1" w:styleId="153">
    <w:name w:val="副标题 字符1"/>
    <w:basedOn w:val="47"/>
    <w:qFormat/>
    <w:uiPriority w:val="11"/>
    <w:rPr>
      <w:b/>
      <w:bCs/>
      <w:kern w:val="28"/>
      <w:sz w:val="32"/>
      <w:szCs w:val="32"/>
    </w:rPr>
  </w:style>
  <w:style w:type="paragraph" w:customStyle="1" w:styleId="154">
    <w:name w:val="[Basic Paragraph]"/>
    <w:basedOn w:val="1"/>
    <w:uiPriority w:val="99"/>
    <w:pPr>
      <w:autoSpaceDE w:val="0"/>
      <w:autoSpaceDN w:val="0"/>
      <w:adjustRightInd w:val="0"/>
      <w:spacing w:line="288" w:lineRule="auto"/>
      <w:jc w:val="left"/>
      <w:textAlignment w:val="center"/>
    </w:pPr>
    <w:rPr>
      <w:rFonts w:ascii="Times-Roman" w:hAnsi="Times-Roman" w:eastAsia="宋体" w:cs="Times-Roman"/>
      <w:iCs/>
      <w:color w:val="000000"/>
      <w:kern w:val="0"/>
      <w:szCs w:val="21"/>
    </w:rPr>
  </w:style>
  <w:style w:type="paragraph" w:customStyle="1" w:styleId="155">
    <w:name w:val="p0"/>
    <w:basedOn w:val="1"/>
    <w:qFormat/>
    <w:uiPriority w:val="0"/>
    <w:pPr>
      <w:widowControl/>
      <w:spacing w:before="100" w:beforeAutospacing="1" w:after="100" w:afterAutospacing="1" w:line="375" w:lineRule="atLeast"/>
      <w:ind w:firstLine="360"/>
      <w:jc w:val="left"/>
    </w:pPr>
    <w:rPr>
      <w:rFonts w:ascii="Calibri" w:hAnsi="Calibri" w:eastAsia="宋体" w:cs="宋体"/>
      <w:kern w:val="0"/>
      <w:sz w:val="24"/>
      <w:lang w:eastAsia="en-US" w:bidi="en-US"/>
    </w:rPr>
  </w:style>
  <w:style w:type="paragraph" w:customStyle="1" w:styleId="156">
    <w:name w:val="无间距1"/>
    <w:basedOn w:val="1"/>
    <w:qFormat/>
    <w:uiPriority w:val="1"/>
    <w:pPr>
      <w:widowControl/>
      <w:jc w:val="left"/>
    </w:pPr>
    <w:rPr>
      <w:rFonts w:ascii="Calibri" w:hAnsi="Calibri" w:eastAsia="宋体" w:cs="Times New Roman"/>
      <w:iCs/>
      <w:kern w:val="0"/>
      <w:szCs w:val="21"/>
    </w:rPr>
  </w:style>
  <w:style w:type="paragraph" w:customStyle="1" w:styleId="157">
    <w:name w:val="Normal_16"/>
    <w:qFormat/>
    <w:uiPriority w:val="0"/>
    <w:pPr>
      <w:spacing w:before="120" w:after="240"/>
      <w:jc w:val="both"/>
    </w:pPr>
    <w:rPr>
      <w:rFonts w:ascii="Calibri" w:hAnsi="Calibri" w:eastAsia="Calibri" w:cs="Times New Roman"/>
      <w:kern w:val="2"/>
      <w:sz w:val="22"/>
      <w:szCs w:val="22"/>
      <w:lang w:val="ru-RU" w:eastAsia="en-US" w:bidi="ar-SA"/>
    </w:rPr>
  </w:style>
  <w:style w:type="paragraph" w:customStyle="1" w:styleId="158">
    <w:name w:val="Normal_15"/>
    <w:uiPriority w:val="0"/>
    <w:pPr>
      <w:spacing w:before="120" w:after="240"/>
      <w:jc w:val="both"/>
    </w:pPr>
    <w:rPr>
      <w:rFonts w:ascii="Calibri" w:hAnsi="Calibri" w:eastAsia="Calibri" w:cs="Times New Roman"/>
      <w:kern w:val="2"/>
      <w:sz w:val="22"/>
      <w:szCs w:val="22"/>
      <w:lang w:val="ru-RU" w:eastAsia="en-US" w:bidi="ar-SA"/>
    </w:rPr>
  </w:style>
  <w:style w:type="paragraph" w:customStyle="1" w:styleId="159">
    <w:name w:val="Text"/>
    <w:basedOn w:val="1"/>
    <w:qFormat/>
    <w:uiPriority w:val="99"/>
    <w:pPr>
      <w:spacing w:line="288" w:lineRule="auto"/>
    </w:pPr>
    <w:rPr>
      <w:rFonts w:ascii="Times New Roman" w:hAnsi="Times New Roman" w:eastAsia="宋体" w:cs="Times New Roman"/>
      <w:iCs/>
      <w:szCs w:val="21"/>
    </w:rPr>
  </w:style>
  <w:style w:type="paragraph" w:customStyle="1" w:styleId="160">
    <w:name w:val="网格表 31"/>
    <w:basedOn w:val="2"/>
    <w:next w:val="1"/>
    <w:qFormat/>
    <w:uiPriority w:val="39"/>
    <w:pPr>
      <w:keepNext w:val="0"/>
      <w:keepLines w:val="0"/>
      <w:widowControl/>
      <w:pBdr>
        <w:top w:val="single" w:color="C0504D" w:sz="12" w:space="1"/>
        <w:left w:val="single" w:color="C0504D" w:sz="12" w:space="4"/>
        <w:bottom w:val="single" w:color="C0504D" w:sz="12" w:space="1"/>
        <w:right w:val="single" w:color="C0504D" w:sz="12" w:space="4"/>
      </w:pBdr>
      <w:shd w:val="clear" w:color="auto" w:fill="4F81BD"/>
      <w:tabs>
        <w:tab w:val="left" w:pos="0"/>
      </w:tabs>
      <w:spacing w:before="0" w:after="200" w:line="240" w:lineRule="auto"/>
      <w:jc w:val="left"/>
      <w:outlineLvl w:val="9"/>
    </w:pPr>
    <w:rPr>
      <w:rFonts w:ascii="Cambria" w:hAnsi="Cambria" w:eastAsia="宋体" w:cs="Times New Roman"/>
      <w:b w:val="0"/>
      <w:bCs w:val="0"/>
      <w:iCs/>
      <w:color w:val="FFFFFF"/>
      <w:kern w:val="0"/>
      <w:sz w:val="28"/>
      <w:szCs w:val="38"/>
      <w:lang w:val="en-GB"/>
    </w:rPr>
  </w:style>
  <w:style w:type="paragraph" w:customStyle="1" w:styleId="161">
    <w:name w:val="列表段落1"/>
    <w:basedOn w:val="1"/>
    <w:qFormat/>
    <w:uiPriority w:val="34"/>
    <w:pPr>
      <w:ind w:firstLine="420" w:firstLineChars="200"/>
    </w:pPr>
    <w:rPr>
      <w:rFonts w:ascii="Times New Roman" w:hAnsi="Times New Roman" w:eastAsia="宋体" w:cs="Times New Roman"/>
      <w:szCs w:val="24"/>
    </w:rPr>
  </w:style>
  <w:style w:type="paragraph" w:customStyle="1" w:styleId="162">
    <w:name w:val="无间距2"/>
    <w:basedOn w:val="1"/>
    <w:qFormat/>
    <w:uiPriority w:val="1"/>
    <w:pPr>
      <w:widowControl/>
      <w:jc w:val="left"/>
    </w:pPr>
    <w:rPr>
      <w:rFonts w:ascii="Calibri" w:hAnsi="Calibri" w:eastAsia="宋体" w:cs="Times New Roman"/>
      <w:iCs/>
      <w:kern w:val="0"/>
      <w:szCs w:val="21"/>
    </w:rPr>
  </w:style>
  <w:style w:type="paragraph" w:customStyle="1" w:styleId="163">
    <w:name w:val="中等深浅网格 1 - 强调文字颜色 21"/>
    <w:basedOn w:val="1"/>
    <w:qFormat/>
    <w:uiPriority w:val="34"/>
    <w:pPr>
      <w:widowControl/>
      <w:spacing w:after="200" w:line="288" w:lineRule="auto"/>
      <w:contextualSpacing/>
      <w:jc w:val="left"/>
    </w:pPr>
    <w:rPr>
      <w:rFonts w:ascii="Calibri" w:hAnsi="Calibri" w:eastAsia="宋体" w:cs="Times New Roman"/>
      <w:iCs/>
      <w:kern w:val="0"/>
      <w:sz w:val="22"/>
      <w:szCs w:val="21"/>
    </w:rPr>
  </w:style>
  <w:style w:type="table" w:customStyle="1" w:styleId="164">
    <w:name w:val="网格型浅色1"/>
    <w:basedOn w:val="41"/>
    <w:qFormat/>
    <w:uiPriority w:val="0"/>
    <w:pPr>
      <w:spacing w:after="200" w:line="288" w:lineRule="auto"/>
    </w:pPr>
    <w:rPr>
      <w:rFonts w:ascii="Calibri" w:hAnsi="Calibri" w:eastAsia="宋体" w:cs="Times New Roman"/>
      <w:sz w:val="22"/>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Pr>
  </w:style>
  <w:style w:type="paragraph" w:customStyle="1" w:styleId="165">
    <w:name w:val="WPSOffice手动目录 2"/>
    <w:qFormat/>
    <w:uiPriority w:val="0"/>
    <w:pPr>
      <w:ind w:left="200" w:leftChars="200"/>
    </w:pPr>
    <w:rPr>
      <w:rFonts w:ascii="Times New Roman" w:hAnsi="Times New Roman" w:eastAsia="宋体" w:cs="Times New Roman"/>
      <w:kern w:val="2"/>
      <w:sz w:val="24"/>
      <w:szCs w:val="24"/>
      <w:lang w:val="en-US" w:eastAsia="zh-CN" w:bidi="ar-SA"/>
    </w:rPr>
  </w:style>
  <w:style w:type="paragraph" w:customStyle="1" w:styleId="166">
    <w:name w:val="WPSOffice手动目录 1"/>
    <w:qFormat/>
    <w:uiPriority w:val="0"/>
    <w:rPr>
      <w:rFonts w:ascii="Times New Roman" w:hAnsi="Times New Roman" w:eastAsia="宋体" w:cs="Times New Roman"/>
      <w:kern w:val="2"/>
      <w:sz w:val="24"/>
      <w:szCs w:val="24"/>
      <w:lang w:val="en-US" w:eastAsia="zh-CN" w:bidi="ar-SA"/>
    </w:rPr>
  </w:style>
  <w:style w:type="paragraph" w:customStyle="1" w:styleId="167">
    <w:name w:val="WPSOffice手动目录 3"/>
    <w:qFormat/>
    <w:uiPriority w:val="0"/>
    <w:pPr>
      <w:ind w:left="400" w:leftChars="400"/>
    </w:pPr>
    <w:rPr>
      <w:rFonts w:ascii="Times New Roman" w:hAnsi="Times New Roman" w:eastAsia="宋体" w:cs="Times New Roman"/>
      <w:kern w:val="2"/>
      <w:sz w:val="24"/>
      <w:szCs w:val="24"/>
      <w:lang w:val="en-US" w:eastAsia="zh-CN" w:bidi="ar-SA"/>
    </w:rPr>
  </w:style>
  <w:style w:type="table" w:customStyle="1" w:styleId="168">
    <w:name w:val="网格表 41"/>
    <w:basedOn w:val="41"/>
    <w:qFormat/>
    <w:uiPriority w:val="49"/>
    <w:rPr>
      <w:rFonts w:eastAsia="Times New Roman"/>
      <w:sz w:val="21"/>
      <w:szCs w:val="22"/>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fixed"/>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169">
    <w:name w:val="网格表 1 浅色 - 着色 11"/>
    <w:basedOn w:val="41"/>
    <w:qFormat/>
    <w:uiPriority w:val="46"/>
    <w:rPr>
      <w:rFonts w:eastAsia="Times New Roman"/>
      <w:sz w:val="21"/>
      <w:szCs w:val="22"/>
    </w:rPr>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table" w:customStyle="1" w:styleId="170">
    <w:name w:val="网格表 1 浅色 - 着色 51"/>
    <w:basedOn w:val="41"/>
    <w:qFormat/>
    <w:uiPriority w:val="46"/>
    <w:rPr>
      <w:rFonts w:eastAsia="Times New Roman"/>
      <w:sz w:val="21"/>
      <w:szCs w:val="22"/>
    </w:rPr>
    <w:tblPr>
      <w:tblBorders>
        <w:top w:val="single" w:color="B6DDE8" w:themeColor="accent5" w:themeTint="66" w:sz="4" w:space="0"/>
        <w:left w:val="single" w:color="B6DDE8" w:themeColor="accent5" w:themeTint="66" w:sz="4" w:space="0"/>
        <w:bottom w:val="single" w:color="B6DDE8" w:themeColor="accent5" w:themeTint="66" w:sz="4" w:space="0"/>
        <w:right w:val="single" w:color="B6DDE8" w:themeColor="accent5" w:themeTint="66" w:sz="4" w:space="0"/>
        <w:insideH w:val="single" w:color="B6DDE8" w:themeColor="accent5" w:themeTint="66" w:sz="4" w:space="0"/>
        <w:insideV w:val="single" w:color="B6DDE8" w:themeColor="accent5" w:themeTint="66" w:sz="4" w:space="0"/>
      </w:tblBorders>
      <w:tblLayout w:type="fixed"/>
    </w:tblPr>
    <w:tblStylePr w:type="firstRow">
      <w:rPr>
        <w:b/>
        <w:bCs/>
      </w:rPr>
      <w:tcPr>
        <w:tcBorders>
          <w:bottom w:val="single" w:color="92CDDC" w:themeColor="accent5" w:themeTint="99" w:sz="12" w:space="0"/>
        </w:tcBorders>
      </w:tcPr>
    </w:tblStylePr>
    <w:tblStylePr w:type="lastRow">
      <w:rPr>
        <w:b/>
        <w:bCs/>
      </w:rPr>
      <w:tcPr>
        <w:tcBorders>
          <w:top w:val="double" w:color="92CDDC" w:themeColor="accent5"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5.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4.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chart" Target="charts/chart1.xm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3.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jpe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emf"/><Relationship Id="rId50" Type="http://schemas.openxmlformats.org/officeDocument/2006/relationships/image" Target="media/image45.emf"/><Relationship Id="rId5" Type="http://schemas.openxmlformats.org/officeDocument/2006/relationships/footer" Target="foot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emf"/><Relationship Id="rId36" Type="http://schemas.openxmlformats.org/officeDocument/2006/relationships/oleObject" Target="embeddings/oleObject1.bin"/><Relationship Id="rId35" Type="http://schemas.openxmlformats.org/officeDocument/2006/relationships/image" Target="media/image31.emf"/><Relationship Id="rId34" Type="http://schemas.openxmlformats.org/officeDocument/2006/relationships/image" Target="media/image30.emf"/><Relationship Id="rId33" Type="http://schemas.openxmlformats.org/officeDocument/2006/relationships/image" Target="media/image29.pn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6" Type="http://schemas.microsoft.com/office/2011/relationships/people" Target="people.xml"/><Relationship Id="rId145" Type="http://schemas.openxmlformats.org/officeDocument/2006/relationships/fontTable" Target="fontTable.xml"/><Relationship Id="rId144" Type="http://schemas.openxmlformats.org/officeDocument/2006/relationships/customXml" Target="../customXml/item2.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26.jpeg"/><Relationship Id="rId140" Type="http://schemas.openxmlformats.org/officeDocument/2006/relationships/image" Target="media/image125.emf"/><Relationship Id="rId14" Type="http://schemas.openxmlformats.org/officeDocument/2006/relationships/image" Target="media/image10.emf"/><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diagramColors" Target="diagrams/colors2.xml"/><Relationship Id="rId136" Type="http://schemas.openxmlformats.org/officeDocument/2006/relationships/diagramQuickStyle" Target="diagrams/quickStyle2.xml"/><Relationship Id="rId135" Type="http://schemas.openxmlformats.org/officeDocument/2006/relationships/diagramLayout" Target="diagrams/layout2.xml"/><Relationship Id="rId134" Type="http://schemas.openxmlformats.org/officeDocument/2006/relationships/diagramData" Target="diagrams/data2.xml"/><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9.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jpeg"/><Relationship Id="rId126" Type="http://schemas.openxmlformats.org/officeDocument/2006/relationships/image" Target="media/image115.png"/><Relationship Id="rId125" Type="http://schemas.openxmlformats.org/officeDocument/2006/relationships/image" Target="media/image114.wmf"/><Relationship Id="rId124" Type="http://schemas.openxmlformats.org/officeDocument/2006/relationships/image" Target="media/image113.wmf"/><Relationship Id="rId123" Type="http://schemas.openxmlformats.org/officeDocument/2006/relationships/image" Target="media/image112.wmf"/><Relationship Id="rId122" Type="http://schemas.openxmlformats.org/officeDocument/2006/relationships/image" Target="media/image111.png"/><Relationship Id="rId121" Type="http://schemas.openxmlformats.org/officeDocument/2006/relationships/hyperlink" Target="http://apipro.shebeiguanjia.com:800/OnlineKPI/CrystalReport.aspx?rid=Dashboard-WO-oe.rpt%26rname=%E5%B7%A5%E5%8D%95%E7%9C%8B%E6%9D%BF%26ReportTimer=60000%26PageTimer=10000%26PageCount=5" TargetMode="External"/><Relationship Id="rId120" Type="http://schemas.openxmlformats.org/officeDocument/2006/relationships/image" Target="media/image110.png"/><Relationship Id="rId12" Type="http://schemas.openxmlformats.org/officeDocument/2006/relationships/image" Target="media/image8.png"/><Relationship Id="rId119" Type="http://schemas.openxmlformats.org/officeDocument/2006/relationships/image" Target="media/image109.png"/><Relationship Id="rId118" Type="http://schemas.openxmlformats.org/officeDocument/2006/relationships/image" Target="media/image108.emf"/><Relationship Id="rId117" Type="http://schemas.openxmlformats.org/officeDocument/2006/relationships/image" Target="media/image107.emf"/><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7.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diagramColors" Target="diagrams/colors1.xml"/><Relationship Id="rId104" Type="http://schemas.openxmlformats.org/officeDocument/2006/relationships/diagramQuickStyle" Target="diagrams/quickStyle1.xml"/><Relationship Id="rId103" Type="http://schemas.openxmlformats.org/officeDocument/2006/relationships/diagramLayout" Target="diagrams/layout1.xml"/><Relationship Id="rId102" Type="http://schemas.openxmlformats.org/officeDocument/2006/relationships/diagramData" Target="diagrams/data1.xml"/><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jpeg"/><Relationship Id="rId2" Type="http://schemas.openxmlformats.org/officeDocument/2006/relationships/image" Target="media/image1.png"/><Relationship Id="rId1" Type="http://schemas.openxmlformats.org/officeDocument/2006/relationships/hyperlink" Target="http://www.hengyishihua.com/"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9672667757774"/>
          <c:y val="0.0575079872204473"/>
          <c:w val="0.723404255319149"/>
          <c:h val="0.68370607028754"/>
        </c:manualLayout>
      </c:layout>
      <c:barChart>
        <c:barDir val="col"/>
        <c:grouping val="clustered"/>
        <c:varyColors val="0"/>
        <c:ser>
          <c:idx val="1"/>
          <c:order val="0"/>
          <c:tx>
            <c:strRef>
              <c:f>Sheet1!$A$2</c:f>
              <c:strCache>
                <c:ptCount val="1"/>
                <c:pt idx="0">
                  <c:v>Machine availability(%)</c:v>
                </c:pt>
              </c:strCache>
            </c:strRef>
          </c:tx>
          <c:spPr>
            <a:solidFill>
              <a:srgbClr val="000099"/>
            </a:solidFill>
            <a:ln w="12700">
              <a:solidFill>
                <a:srgbClr val="000000"/>
              </a:solidFill>
              <a:prstDash val="solid"/>
            </a:ln>
          </c:spPr>
          <c:invertIfNegative val="0"/>
          <c:dLbls>
            <c:delete val="1"/>
          </c:dLbls>
          <c:cat>
            <c:numRef>
              <c:f>Sheet1!$B$1:$U$1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Sheet1!$B$2:$U$2</c:f>
              <c:numCache>
                <c:formatCode>General</c:formatCode>
                <c:ptCount val="20"/>
                <c:pt idx="0">
                  <c:v>98</c:v>
                </c:pt>
                <c:pt idx="1">
                  <c:v>91</c:v>
                </c:pt>
                <c:pt idx="2">
                  <c:v>94</c:v>
                </c:pt>
                <c:pt idx="3">
                  <c:v>96</c:v>
                </c:pt>
                <c:pt idx="4">
                  <c:v>94</c:v>
                </c:pt>
                <c:pt idx="5">
                  <c:v>95</c:v>
                </c:pt>
                <c:pt idx="6">
                  <c:v>92</c:v>
                </c:pt>
                <c:pt idx="7">
                  <c:v>98</c:v>
                </c:pt>
                <c:pt idx="8">
                  <c:v>95</c:v>
                </c:pt>
                <c:pt idx="9">
                  <c:v>94</c:v>
                </c:pt>
                <c:pt idx="10">
                  <c:v>94</c:v>
                </c:pt>
                <c:pt idx="11">
                  <c:v>91</c:v>
                </c:pt>
                <c:pt idx="12">
                  <c:v>91</c:v>
                </c:pt>
                <c:pt idx="13">
                  <c:v>92</c:v>
                </c:pt>
                <c:pt idx="14">
                  <c:v>95</c:v>
                </c:pt>
                <c:pt idx="15">
                  <c:v>94</c:v>
                </c:pt>
                <c:pt idx="16">
                  <c:v>98</c:v>
                </c:pt>
                <c:pt idx="17">
                  <c:v>96</c:v>
                </c:pt>
                <c:pt idx="18">
                  <c:v>95</c:v>
                </c:pt>
                <c:pt idx="19">
                  <c:v>98</c:v>
                </c:pt>
              </c:numCache>
            </c:numRef>
          </c:val>
        </c:ser>
        <c:dLbls>
          <c:showLegendKey val="0"/>
          <c:showVal val="0"/>
          <c:showCatName val="0"/>
          <c:showSerName val="0"/>
          <c:showPercent val="0"/>
          <c:showBubbleSize val="0"/>
        </c:dLbls>
        <c:gapWidth val="150"/>
        <c:axId val="-1508147888"/>
        <c:axId val="-1508146256"/>
      </c:barChart>
      <c:barChart>
        <c:barDir val="col"/>
        <c:grouping val="clustered"/>
        <c:varyColors val="0"/>
        <c:ser>
          <c:idx val="2"/>
          <c:order val="2"/>
          <c:tx>
            <c:strRef>
              <c:f>Sheet1!$A$4</c:f>
              <c:strCache>
                <c:ptCount val="1"/>
                <c:pt idx="0">
                  <c:v>Breakdown time(h)</c:v>
                </c:pt>
              </c:strCache>
            </c:strRef>
          </c:tx>
          <c:spPr>
            <a:solidFill>
              <a:srgbClr val="FF9900"/>
            </a:solidFill>
            <a:ln w="12700">
              <a:solidFill>
                <a:srgbClr val="000000"/>
              </a:solidFill>
              <a:prstDash val="solid"/>
            </a:ln>
          </c:spPr>
          <c:invertIfNegative val="0"/>
          <c:dLbls>
            <c:delete val="1"/>
          </c:dLbls>
          <c:cat>
            <c:numRef>
              <c:f>Sheet1!$B$1:$U$1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Sheet1!$B$4:$U$4</c:f>
              <c:numCache>
                <c:formatCode>General</c:formatCode>
                <c:ptCount val="20"/>
                <c:pt idx="0">
                  <c:v>2</c:v>
                </c:pt>
                <c:pt idx="1">
                  <c:v>3</c:v>
                </c:pt>
                <c:pt idx="2">
                  <c:v>2</c:v>
                </c:pt>
                <c:pt idx="3">
                  <c:v>5</c:v>
                </c:pt>
                <c:pt idx="4">
                  <c:v>6</c:v>
                </c:pt>
                <c:pt idx="5">
                  <c:v>3</c:v>
                </c:pt>
                <c:pt idx="6">
                  <c:v>1</c:v>
                </c:pt>
                <c:pt idx="7">
                  <c:v>0</c:v>
                </c:pt>
                <c:pt idx="8">
                  <c:v>0</c:v>
                </c:pt>
                <c:pt idx="9">
                  <c:v>8</c:v>
                </c:pt>
                <c:pt idx="10">
                  <c:v>5</c:v>
                </c:pt>
                <c:pt idx="11">
                  <c:v>2</c:v>
                </c:pt>
                <c:pt idx="12">
                  <c:v>6</c:v>
                </c:pt>
                <c:pt idx="13">
                  <c:v>5</c:v>
                </c:pt>
                <c:pt idx="14">
                  <c:v>0</c:v>
                </c:pt>
                <c:pt idx="15">
                  <c:v>0</c:v>
                </c:pt>
                <c:pt idx="16">
                  <c:v>4</c:v>
                </c:pt>
                <c:pt idx="17">
                  <c:v>1</c:v>
                </c:pt>
                <c:pt idx="18">
                  <c:v>0</c:v>
                </c:pt>
                <c:pt idx="19">
                  <c:v>2</c:v>
                </c:pt>
              </c:numCache>
            </c:numRef>
          </c:val>
        </c:ser>
        <c:ser>
          <c:idx val="3"/>
          <c:order val="3"/>
          <c:tx>
            <c:strRef>
              <c:f>Sheet1!$A$5</c:f>
              <c:strCache>
                <c:ptCount val="1"/>
                <c:pt idx="0">
                  <c:v>Preventive maint. Time(h)</c:v>
                </c:pt>
              </c:strCache>
            </c:strRef>
          </c:tx>
          <c:spPr>
            <a:solidFill>
              <a:srgbClr val="009999"/>
            </a:solidFill>
            <a:ln w="12700">
              <a:solidFill>
                <a:srgbClr val="000000"/>
              </a:solidFill>
              <a:prstDash val="solid"/>
            </a:ln>
          </c:spPr>
          <c:invertIfNegative val="0"/>
          <c:dLbls>
            <c:delete val="1"/>
          </c:dLbls>
          <c:cat>
            <c:numRef>
              <c:f>Sheet1!$B$1:$U$1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Sheet1!$B$5:$U$5</c:f>
              <c:numCache>
                <c:formatCode>General</c:formatCode>
                <c:ptCount val="20"/>
                <c:pt idx="0">
                  <c:v>8</c:v>
                </c:pt>
                <c:pt idx="2">
                  <c:v>8</c:v>
                </c:pt>
                <c:pt idx="4">
                  <c:v>8</c:v>
                </c:pt>
                <c:pt idx="6">
                  <c:v>8</c:v>
                </c:pt>
                <c:pt idx="8">
                  <c:v>8</c:v>
                </c:pt>
                <c:pt idx="10">
                  <c:v>8</c:v>
                </c:pt>
                <c:pt idx="12">
                  <c:v>8</c:v>
                </c:pt>
                <c:pt idx="14">
                  <c:v>8</c:v>
                </c:pt>
                <c:pt idx="16">
                  <c:v>8</c:v>
                </c:pt>
                <c:pt idx="18">
                  <c:v>8</c:v>
                </c:pt>
              </c:numCache>
            </c:numRef>
          </c:val>
        </c:ser>
        <c:dLbls>
          <c:showLegendKey val="0"/>
          <c:showVal val="0"/>
          <c:showCatName val="0"/>
          <c:showSerName val="0"/>
          <c:showPercent val="0"/>
          <c:showBubbleSize val="0"/>
        </c:dLbls>
        <c:gapWidth val="150"/>
        <c:axId val="-1508149520"/>
        <c:axId val="-1508146800"/>
      </c:barChart>
      <c:lineChart>
        <c:grouping val="standard"/>
        <c:varyColors val="0"/>
        <c:ser>
          <c:idx val="0"/>
          <c:order val="1"/>
          <c:tx>
            <c:strRef>
              <c:f>Sheet1!$A$3</c:f>
              <c:strCache>
                <c:ptCount val="1"/>
                <c:pt idx="0">
                  <c:v>Target(%)</c:v>
                </c:pt>
              </c:strCache>
            </c:strRef>
          </c:tx>
          <c:spPr>
            <a:ln w="12700" cap="rnd" cmpd="sng" algn="ctr">
              <a:solidFill>
                <a:srgbClr val="FF0000"/>
              </a:solidFill>
              <a:prstDash val="solid"/>
              <a:round/>
            </a:ln>
          </c:spPr>
          <c:marker>
            <c:symbol val="diamond"/>
            <c:size val="5"/>
            <c:spPr>
              <a:solidFill>
                <a:srgbClr val="FF0000"/>
              </a:solidFill>
              <a:ln w="9525" cap="flat" cmpd="sng" algn="ctr">
                <a:solidFill>
                  <a:srgbClr val="FF0000"/>
                </a:solidFill>
                <a:prstDash val="solid"/>
                <a:round/>
              </a:ln>
            </c:spPr>
          </c:marker>
          <c:dLbls>
            <c:delete val="1"/>
          </c:dLbls>
          <c:cat>
            <c:numRef>
              <c:f>Sheet1!$B$1:$U$1</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Sheet1!$B$3:$U$3</c:f>
              <c:numCache>
                <c:formatCode>General</c:formatCode>
                <c:ptCount val="20"/>
                <c:pt idx="0">
                  <c:v>97</c:v>
                </c:pt>
                <c:pt idx="1">
                  <c:v>97</c:v>
                </c:pt>
                <c:pt idx="2">
                  <c:v>97</c:v>
                </c:pt>
                <c:pt idx="3">
                  <c:v>97</c:v>
                </c:pt>
                <c:pt idx="4">
                  <c:v>97</c:v>
                </c:pt>
                <c:pt idx="5">
                  <c:v>97</c:v>
                </c:pt>
                <c:pt idx="6">
                  <c:v>97</c:v>
                </c:pt>
                <c:pt idx="7">
                  <c:v>97</c:v>
                </c:pt>
                <c:pt idx="8">
                  <c:v>97</c:v>
                </c:pt>
                <c:pt idx="9">
                  <c:v>97</c:v>
                </c:pt>
                <c:pt idx="10">
                  <c:v>97</c:v>
                </c:pt>
                <c:pt idx="11">
                  <c:v>97</c:v>
                </c:pt>
                <c:pt idx="12">
                  <c:v>97</c:v>
                </c:pt>
                <c:pt idx="13">
                  <c:v>97</c:v>
                </c:pt>
                <c:pt idx="14">
                  <c:v>97</c:v>
                </c:pt>
                <c:pt idx="15">
                  <c:v>97</c:v>
                </c:pt>
                <c:pt idx="16">
                  <c:v>97</c:v>
                </c:pt>
                <c:pt idx="17">
                  <c:v>97</c:v>
                </c:pt>
                <c:pt idx="18">
                  <c:v>97</c:v>
                </c:pt>
                <c:pt idx="19">
                  <c:v>97</c:v>
                </c:pt>
              </c:numCache>
            </c:numRef>
          </c:val>
          <c:smooth val="0"/>
        </c:ser>
        <c:dLbls>
          <c:showLegendKey val="0"/>
          <c:showVal val="0"/>
          <c:showCatName val="0"/>
          <c:showSerName val="0"/>
          <c:showPercent val="0"/>
          <c:showBubbleSize val="0"/>
        </c:dLbls>
        <c:marker val="1"/>
        <c:smooth val="0"/>
        <c:axId val="-1508147888"/>
        <c:axId val="-1508146256"/>
      </c:lineChart>
      <c:catAx>
        <c:axId val="-1508147888"/>
        <c:scaling>
          <c:orientation val="minMax"/>
        </c:scaling>
        <c:delete val="0"/>
        <c:axPos val="b"/>
        <c:numFmt formatCode="General" sourceLinked="1"/>
        <c:majorTickMark val="in"/>
        <c:minorTickMark val="none"/>
        <c:tickLblPos val="nextTo"/>
        <c:spPr>
          <a:ln w="3175" cap="flat" cmpd="sng" algn="ctr">
            <a:solidFill>
              <a:srgbClr val="000000"/>
            </a:solidFill>
            <a:prstDash val="solid"/>
            <a:round/>
          </a:ln>
        </c:spPr>
        <c:txPr>
          <a:bodyPr rot="0" spcFirstLastPara="0" vertOverflow="ellipsis" vert="horz" wrap="square" anchor="ctr" anchorCtr="1"/>
          <a:lstStyle/>
          <a:p>
            <a:pPr>
              <a:defRPr lang="zh-CN" sz="6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p>
        </c:txPr>
        <c:crossAx val="-1508146256"/>
        <c:crosses val="autoZero"/>
        <c:auto val="0"/>
        <c:lblAlgn val="ctr"/>
        <c:lblOffset val="100"/>
        <c:noMultiLvlLbl val="0"/>
      </c:catAx>
      <c:valAx>
        <c:axId val="-1508146256"/>
        <c:scaling>
          <c:orientation val="minMax"/>
          <c:max val="100"/>
        </c:scaling>
        <c:delete val="0"/>
        <c:axPos val="l"/>
        <c:title>
          <c:tx>
            <c:rich>
              <a:bodyPr rot="-5400000" spcFirstLastPara="0" vertOverflow="ellipsis" vert="horz" wrap="square" anchor="ctr" anchorCtr="1"/>
              <a:lstStyle/>
              <a:p>
                <a:pPr>
                  <a:defRPr lang="zh-CN" sz="6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r>
                  <a:rPr lang="en-US" altLang="en-US"/>
                  <a:t>Machine availability(%)</a:t>
                </a:r>
                <a:endParaRPr lang="en-US" altLang="en-US"/>
              </a:p>
            </c:rich>
          </c:tx>
          <c:layout>
            <c:manualLayout>
              <c:xMode val="edge"/>
              <c:yMode val="edge"/>
              <c:x val="0.0736497545008183"/>
              <c:y val="0.268370607028754"/>
            </c:manualLayout>
          </c:layout>
          <c:overlay val="0"/>
          <c:spPr>
            <a:noFill/>
            <a:ln w="25400">
              <a:noFill/>
            </a:ln>
          </c:spPr>
        </c:title>
        <c:numFmt formatCode="General" sourceLinked="1"/>
        <c:majorTickMark val="in"/>
        <c:minorTickMark val="none"/>
        <c:tickLblPos val="nextTo"/>
        <c:spPr>
          <a:ln w="3175" cap="flat" cmpd="sng" algn="ctr">
            <a:solidFill>
              <a:srgbClr val="000000"/>
            </a:solidFill>
            <a:prstDash val="solid"/>
            <a:round/>
          </a:ln>
        </c:spPr>
        <c:txPr>
          <a:bodyPr rot="0" spcFirstLastPara="0" vertOverflow="ellipsis" vert="horz" wrap="square" anchor="ctr" anchorCtr="1"/>
          <a:lstStyle/>
          <a:p>
            <a:pPr>
              <a:defRPr lang="zh-CN" sz="6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p>
        </c:txPr>
        <c:crossAx val="-1508147888"/>
        <c:crosses val="autoZero"/>
        <c:crossBetween val="between"/>
      </c:valAx>
      <c:catAx>
        <c:axId val="-1508149520"/>
        <c:scaling>
          <c:orientation val="minMax"/>
        </c:scaling>
        <c:delete val="1"/>
        <c:axPos val="b"/>
        <c:numFmt formatCode="General" sourceLinked="1"/>
        <c:majorTickMark val="out"/>
        <c:minorTickMark val="none"/>
        <c:tickLblPos val="nextTo"/>
        <c:txPr>
          <a:bodyPr rot="-60000000" spcFirstLastPara="0" vertOverflow="ellipsis" vert="horz" wrap="square" anchor="ctr" anchorCtr="1"/>
          <a:lstStyle/>
          <a:p>
            <a:pPr>
              <a:defRPr lang="zh-CN" sz="6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p>
        </c:txPr>
        <c:crossAx val="-1508146800"/>
        <c:crosses val="autoZero"/>
        <c:auto val="1"/>
        <c:lblAlgn val="ctr"/>
        <c:lblOffset val="100"/>
        <c:noMultiLvlLbl val="0"/>
      </c:catAx>
      <c:valAx>
        <c:axId val="-1508146800"/>
        <c:scaling>
          <c:orientation val="minMax"/>
          <c:max val="10"/>
        </c:scaling>
        <c:delete val="0"/>
        <c:axPos val="r"/>
        <c:title>
          <c:tx>
            <c:rich>
              <a:bodyPr rot="-5400000" spcFirstLastPara="0" vertOverflow="ellipsis" vert="horz" wrap="square" anchor="ctr" anchorCtr="1"/>
              <a:lstStyle/>
              <a:p>
                <a:pPr>
                  <a:defRPr lang="zh-CN" sz="6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r>
                  <a:rPr lang="en-US" altLang="en-US"/>
                  <a:t>Time(h)</a:t>
                </a:r>
                <a:endParaRPr lang="en-US" altLang="en-US"/>
              </a:p>
            </c:rich>
          </c:tx>
          <c:layout>
            <c:manualLayout>
              <c:xMode val="edge"/>
              <c:yMode val="edge"/>
              <c:x val="0.944353518821604"/>
              <c:y val="0.351437699680511"/>
            </c:manualLayout>
          </c:layout>
          <c:overlay val="0"/>
          <c:spPr>
            <a:noFill/>
            <a:ln w="25400">
              <a:noFill/>
            </a:ln>
          </c:spPr>
        </c:title>
        <c:numFmt formatCode="General" sourceLinked="1"/>
        <c:majorTickMark val="in"/>
        <c:minorTickMark val="none"/>
        <c:tickLblPos val="nextTo"/>
        <c:spPr>
          <a:ln w="3175" cap="flat" cmpd="sng" algn="ctr">
            <a:solidFill>
              <a:srgbClr val="000000"/>
            </a:solidFill>
            <a:prstDash val="solid"/>
            <a:round/>
          </a:ln>
        </c:spPr>
        <c:txPr>
          <a:bodyPr rot="0" spcFirstLastPara="0" vertOverflow="ellipsis" vert="horz" wrap="square" anchor="ctr" anchorCtr="1"/>
          <a:lstStyle/>
          <a:p>
            <a:pPr>
              <a:defRPr lang="zh-CN" sz="6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p>
        </c:txPr>
        <c:crossAx val="-1508149520"/>
        <c:crosses val="max"/>
        <c:crossBetween val="between"/>
        <c:majorUnit val="2"/>
        <c:minorUnit val="0.2"/>
      </c:valAx>
      <c:dTable>
        <c:showHorzBorder val="1"/>
        <c:showVertBorder val="1"/>
        <c:showOutline val="1"/>
        <c:showKeys val="1"/>
        <c:spPr>
          <a:ln w="3175" cap="flat" cmpd="sng" algn="ctr">
            <a:solidFill>
              <a:srgbClr val="000000"/>
            </a:solidFill>
            <a:prstDash val="solid"/>
            <a:round/>
          </a:ln>
        </c:spPr>
        <c:txPr>
          <a:bodyPr rot="0" spcFirstLastPara="0" vertOverflow="ellipsis" vert="horz" wrap="square" anchor="ctr" anchorCtr="1"/>
          <a:lstStyle/>
          <a:p>
            <a:pPr>
              <a:defRPr lang="zh-CN" sz="600" b="0" i="0" u="none" strike="noStrike" kern="1200" baseline="0">
                <a:solidFill>
                  <a:srgbClr val="000000"/>
                </a:solidFill>
                <a:latin typeface="Arial" panose="020B0604020202020204" pitchFamily="2"/>
                <a:ea typeface="Arial" panose="020B0604020202020204" pitchFamily="2"/>
                <a:cs typeface="Arial" panose="020B0604020202020204" pitchFamily="2"/>
              </a:defRPr>
            </a:pPr>
          </a:p>
        </c:txPr>
      </c:dTable>
      <c:spPr>
        <a:solidFill>
          <a:srgbClr val="C0C0C0"/>
        </a:solidFill>
        <a:ln w="12700">
          <a:solidFill>
            <a:srgbClr val="808080"/>
          </a:solidFill>
          <a:prstDash val="solid"/>
        </a:ln>
      </c:spPr>
    </c:plotArea>
    <c:plotVisOnly val="1"/>
    <c:dispBlanksAs val="gap"/>
    <c:showDLblsOverMax val="0"/>
  </c:chart>
  <c:spPr>
    <a:noFill/>
    <a:ln w="12700" cap="flat" cmpd="sng" algn="ctr">
      <a:solidFill>
        <a:srgbClr val="000000"/>
      </a:solidFill>
      <a:prstDash val="solid"/>
      <a:round/>
    </a:ln>
  </c:spPr>
  <c:txPr>
    <a:bodyPr/>
    <a:lstStyle/>
    <a:p>
      <a:pPr>
        <a:defRPr lang="zh-CN" sz="600" b="0" i="0" u="none" strike="noStrike" baseline="0">
          <a:solidFill>
            <a:srgbClr val="000000"/>
          </a:solidFill>
          <a:latin typeface="Arial" panose="020B0604020202020204" pitchFamily="2"/>
          <a:ea typeface="Arial" panose="020B0604020202020204" pitchFamily="2"/>
          <a:cs typeface="Arial" panose="020B0604020202020204" pitchFamily="2"/>
        </a:defRPr>
      </a:pPr>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1#1">
  <dgm:title val=""/>
  <dgm:desc val=""/>
  <dgm:catLst>
    <dgm:cat type="accent2" pri="11100"/>
  </dgm:catLst>
  <dgm:styleLbl name="alignAcc1">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alignAccFollowNode1">
    <dgm:fillClrLst meth="repeat">
      <a:srgbClr val="FFFFFF">
        <a:alpha val="90000"/>
        <a:tint val="40000"/>
      </a:srgbClr>
    </dgm:fillClrLst>
    <dgm:linClrLst meth="repeat">
      <a:srgbClr val="C0504D">
        <a:alpha val="90000"/>
      </a:srgbClr>
    </dgm:linClrLst>
    <dgm:effectClrLst/>
    <dgm:txLinClrLst/>
    <dgm:txFillClrLst meth="repeat">
      <a:srgbClr val="000000"/>
    </dgm:txFillClrLst>
    <dgm:txEffectClrLst/>
  </dgm:styleLbl>
  <dgm:styleLbl name="alignImgPlace1">
    <dgm:fillClrLst meth="repeat">
      <a:srgbClr val="E8D0D0">
        <a:tint val="40000"/>
      </a:srgbClr>
    </dgm:fillClrLst>
    <dgm:linClrLst meth="repeat">
      <a:srgbClr val="AE4845">
        <a:shade val="80000"/>
      </a:srgbClr>
    </dgm:linClrLst>
    <dgm:effectClrLst/>
    <dgm:txLinClrLst/>
    <dgm:txFillClrLst meth="repeat">
      <a:srgbClr val="FFFFFF"/>
    </dgm:txFillClrLst>
    <dgm:txEffectClrLst/>
  </dgm:styleLbl>
  <dgm:styleLbl name="alignNode1">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0">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1">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2">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3">
    <dgm:fillClrLst meth="repeat">
      <a:srgbClr val="FFFFFF"/>
    </dgm:fillClrLst>
    <dgm:linClrLst meth="repeat">
      <a:srgbClr val="AE4845">
        <a:shade val="80000"/>
      </a:srgbClr>
    </dgm:linClrLst>
    <dgm:effectClrLst/>
    <dgm:txLinClrLst/>
    <dgm:txFillClrLst meth="repeat">
      <a:srgbClr val="000000"/>
    </dgm:txFillClrLst>
    <dgm:txEffectClrLst/>
  </dgm:styleLbl>
  <dgm:styleLbl name="asst4">
    <dgm:fillClrLst meth="repeat">
      <a:srgbClr val="FFFFFF"/>
    </dgm:fillClrLst>
    <dgm:linClrLst meth="repeat">
      <a:srgbClr val="AE4845">
        <a:shade val="80000"/>
      </a:srgbClr>
    </dgm:linClrLst>
    <dgm:effectClrLst/>
    <dgm:txLinClrLst/>
    <dgm:txFillClrLst meth="repeat">
      <a:srgbClr val="000000"/>
    </dgm:txFillClrLst>
    <dgm:txEffectClrLst/>
  </dgm:styleLbl>
  <dgm:styleLbl name="bgAcc1">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bgAccFollowNode1">
    <dgm:fillClrLst meth="repeat">
      <a:srgbClr val="FFFFFF">
        <a:alpha val="90000"/>
        <a:tint val="40000"/>
      </a:srgbClr>
    </dgm:fillClrLst>
    <dgm:linClrLst meth="repeat">
      <a:srgbClr val="C0504D">
        <a:alpha val="90000"/>
      </a:srgbClr>
    </dgm:linClrLst>
    <dgm:effectClrLst/>
    <dgm:txLinClrLst/>
    <dgm:txFillClrLst meth="repeat">
      <a:srgbClr val="000000"/>
    </dgm:txFillClrLst>
    <dgm:txEffectClrLst/>
  </dgm:styleLbl>
  <dgm:styleLbl name="bgImgPlace1">
    <dgm:fillClrLst meth="repeat">
      <a:srgbClr val="E8D0D0">
        <a:tint val="40000"/>
      </a:srgbClr>
    </dgm:fillClrLst>
    <dgm:linClrLst meth="repeat">
      <a:srgbClr val="AE4845">
        <a:shade val="80000"/>
      </a:srgbClr>
    </dgm:linClrLst>
    <dgm:effectClrLst/>
    <dgm:txLinClrLst/>
    <dgm:txFillClrLst meth="repeat">
      <a:srgbClr val="FFFFFF"/>
    </dgm:txFillClrLst>
    <dgm:txEffectClrLst/>
  </dgm:styleLbl>
  <dgm:styleLbl name="bgShp">
    <dgm:fillClrLst meth="repeat">
      <a:srgbClr val="E8D0D0">
        <a:tint val="40000"/>
      </a:srgbClr>
    </dgm:fillClrLst>
    <dgm:linClrLst meth="repeat">
      <a:srgbClr val="C0504D"/>
    </dgm:linClrLst>
    <dgm:effectClrLst/>
    <dgm:txLinClrLst/>
    <dgm:txFillClrLst meth="repeat">
      <a:srgbClr val="000000"/>
    </dgm:txFillClrLst>
    <dgm:txEffectClrLst/>
  </dgm:styleLbl>
  <dgm:styleLbl name="bgSibTrans2D1">
    <dgm:fillClrLst meth="repeat">
      <a:srgbClr val="DCB3B2">
        <a:tint val="60000"/>
      </a:srgbClr>
    </dgm:fillClrLst>
    <dgm:linClrLst meth="repeat">
      <a:srgbClr val="DCB3B2">
        <a:tint val="60000"/>
      </a:srgbClr>
    </dgm:linClrLst>
    <dgm:effectClrLst/>
    <dgm:txLinClrLst/>
    <dgm:txFillClrLst meth="repeat">
      <a:srgbClr val="000000"/>
    </dgm:txFillClrLst>
    <dgm:txEffectClrLst/>
  </dgm:styleLbl>
  <dgm:styleLbl name="callout">
    <dgm:fillClrLst meth="repeat">
      <a:srgbClr val="C0504D"/>
    </dgm:fillClrLst>
    <dgm:linClrLst meth="repeat">
      <a:srgbClr val="C0504D"/>
    </dgm:linClrLst>
    <dgm:effectClrLst/>
    <dgm:txLinClrLst/>
    <dgm:txFillClrLst meth="repeat">
      <a:srgbClr val="000000"/>
    </dgm:txFillClrLst>
    <dgm:txEffectClrLst/>
  </dgm:styleLbl>
  <dgm:styleLbl name="conFgAcc1">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dkBgShp">
    <dgm:fillClrLst meth="repeat">
      <a:srgbClr val="AE4845">
        <a:shade val="80000"/>
      </a:srgbClr>
    </dgm:fillClrLst>
    <dgm:linClrLst meth="repeat">
      <a:srgbClr val="C0504D"/>
    </dgm:linClrLst>
    <dgm:effectClrLst/>
    <dgm:txLinClrLst/>
    <dgm:txFillClrLst meth="repeat">
      <a:srgbClr val="FFFFFF"/>
    </dgm:txFillClrLst>
    <dgm:txEffectClrLst/>
  </dgm:styleLbl>
  <dgm:styleLbl name="fgAcc0">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1">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2">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3">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4">
    <dgm:fillClrLst meth="repeat">
      <a:srgbClr val="E8D0D0">
        <a:alpha val="90000"/>
        <a:tint val="40000"/>
      </a:srgbClr>
    </dgm:fillClrLst>
    <dgm:linClrLst meth="repeat">
      <a:srgbClr val="C0504D"/>
    </dgm:linClrLst>
    <dgm:effectClrLst/>
    <dgm:txLinClrLst/>
    <dgm:txFillClrLst meth="repeat">
      <a:srgbClr val="000000"/>
    </dgm:txFillClrLst>
    <dgm:txEffectClrLst/>
  </dgm:styleLbl>
  <dgm:styleLbl name="fgAccFollowNode1">
    <dgm:fillClrLst meth="repeat">
      <a:srgbClr val="FFFFFF">
        <a:alpha val="90000"/>
        <a:tint val="40000"/>
      </a:srgbClr>
    </dgm:fillClrLst>
    <dgm:linClrLst meth="repeat">
      <a:srgbClr val="C0504D">
        <a:alpha val="90000"/>
      </a:srgbClr>
    </dgm:linClrLst>
    <dgm:effectClrLst/>
    <dgm:txLinClrLst/>
    <dgm:txFillClrLst meth="repeat">
      <a:srgbClr val="000000"/>
    </dgm:txFillClrLst>
    <dgm:txEffectClrLst/>
  </dgm:styleLbl>
  <dgm:styleLbl name="fgImgPlace1">
    <dgm:fillClrLst meth="repeat">
      <a:srgbClr val="E8D0D0">
        <a:tint val="40000"/>
      </a:srgbClr>
    </dgm:fillClrLst>
    <dgm:linClrLst meth="repeat">
      <a:srgbClr val="AE4845">
        <a:shade val="80000"/>
      </a:srgbClr>
    </dgm:linClrLst>
    <dgm:effectClrLst/>
    <dgm:txLinClrLst/>
    <dgm:txFillClrLst meth="repeat">
      <a:srgbClr val="FFFFFF"/>
    </dgm:txFillClrLst>
    <dgm:txEffectClrLst/>
  </dgm:styleLbl>
  <dgm:styleLbl name="fgShp">
    <dgm:fillClrLst meth="repeat">
      <a:srgbClr val="DCB3B2">
        <a:tint val="60000"/>
      </a:srgbClr>
    </dgm:fillClrLst>
    <dgm:linClrLst meth="repeat">
      <a:srgbClr val="FFFFFF"/>
    </dgm:linClrLst>
    <dgm:effectClrLst/>
    <dgm:txLinClrLst/>
    <dgm:txFillClrLst meth="repeat">
      <a:srgbClr val="000000"/>
    </dgm:txFillClrLst>
    <dgm:txEffectClrLst/>
  </dgm:styleLbl>
  <dgm:styleLbl name="fgSibTrans2D1">
    <dgm:fillClrLst meth="repeat">
      <a:srgbClr val="DCB3B2">
        <a:tint val="60000"/>
      </a:srgbClr>
    </dgm:fillClrLst>
    <dgm:linClrLst meth="repeat">
      <a:srgbClr val="DCB3B2">
        <a:tint val="60000"/>
      </a:srgbClr>
    </dgm:linClrLst>
    <dgm:effectClrLst/>
    <dgm:txLinClrLst/>
    <dgm:txFillClrLst meth="repeat">
      <a:srgbClr val="000000"/>
    </dgm:txFillClrLst>
    <dgm:txEffectClrLst/>
  </dgm:styleLbl>
  <dgm:styleLbl name="lnNode1">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0">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1">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2">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3">
    <dgm:fillClrLst meth="repeat">
      <a:srgbClr val="FFFFFF"/>
    </dgm:fillClrLst>
    <dgm:linClrLst meth="repeat">
      <a:srgbClr val="AE4845">
        <a:shade val="80000"/>
      </a:srgbClr>
    </dgm:linClrLst>
    <dgm:effectClrLst/>
    <dgm:txLinClrLst/>
    <dgm:txFillClrLst meth="repeat">
      <a:srgbClr val="000000"/>
    </dgm:txFillClrLst>
    <dgm:txEffectClrLst/>
  </dgm:styleLbl>
  <dgm:styleLbl name="node4">
    <dgm:fillClrLst meth="repeat">
      <a:srgbClr val="FFFFFF"/>
    </dgm:fillClrLst>
    <dgm:linClrLst meth="repeat">
      <a:srgbClr val="AE4845">
        <a:shade val="80000"/>
      </a:srgbClr>
    </dgm:linClrLst>
    <dgm:effectClrLst/>
    <dgm:txLinClrLst/>
    <dgm:txFillClrLst meth="repeat">
      <a:srgbClr val="000000"/>
    </dgm:txFillClrLst>
    <dgm:txEffectClrLst/>
  </dgm:styleLbl>
  <dgm:styleLbl name="parChTrans1D1">
    <dgm:fillClrLst meth="repeat">
      <a:srgbClr val="C0504D"/>
    </dgm:fillClrLst>
    <dgm:linClrLst meth="repeat">
      <a:srgbClr val="993E3C">
        <a:shade val="60000"/>
      </a:srgbClr>
    </dgm:linClrLst>
    <dgm:effectClrLst/>
    <dgm:txLinClrLst/>
    <dgm:txFillClrLst meth="repeat">
      <a:srgbClr val="000000"/>
    </dgm:txFillClrLst>
    <dgm:txEffectClrLst/>
  </dgm:styleLbl>
  <dgm:styleLbl name="parChTrans1D2">
    <dgm:fillClrLst meth="repeat">
      <a:srgbClr val="C0504D"/>
    </dgm:fillClrLst>
    <dgm:linClrLst meth="repeat">
      <a:srgbClr val="993E3C">
        <a:shade val="60000"/>
      </a:srgbClr>
    </dgm:linClrLst>
    <dgm:effectClrLst/>
    <dgm:txLinClrLst/>
    <dgm:txFillClrLst meth="repeat">
      <a:srgbClr val="000000"/>
    </dgm:txFillClrLst>
    <dgm:txEffectClrLst/>
  </dgm:styleLbl>
  <dgm:styleLbl name="parChTrans1D3">
    <dgm:fillClrLst meth="repeat">
      <a:srgbClr val="C0504D"/>
    </dgm:fillClrLst>
    <dgm:linClrLst meth="repeat">
      <a:srgbClr val="AE4845">
        <a:shade val="80000"/>
      </a:srgbClr>
    </dgm:linClrLst>
    <dgm:effectClrLst/>
    <dgm:txLinClrLst/>
    <dgm:txFillClrLst meth="repeat">
      <a:srgbClr val="000000"/>
    </dgm:txFillClrLst>
    <dgm:txEffectClrLst/>
  </dgm:styleLbl>
  <dgm:styleLbl name="parChTrans1D4">
    <dgm:fillClrLst meth="repeat">
      <a:srgbClr val="C0504D"/>
    </dgm:fillClrLst>
    <dgm:linClrLst meth="repeat">
      <a:srgbClr val="AE4845">
        <a:shade val="80000"/>
      </a:srgbClr>
    </dgm:linClrLst>
    <dgm:effectClrLst/>
    <dgm:txLinClrLst/>
    <dgm:txFillClrLst meth="repeat">
      <a:srgbClr val="000000"/>
    </dgm:txFillClrLst>
    <dgm:txEffectClrLst/>
  </dgm:styleLbl>
  <dgm:styleLbl name="parChTrans2D1">
    <dgm:fillClrLst meth="repeat">
      <a:srgbClr val="DCB3B2">
        <a:tint val="60000"/>
      </a:srgbClr>
    </dgm:fillClrLst>
    <dgm:linClrLst meth="repeat">
      <a:srgbClr val="DCB3B2">
        <a:tint val="60000"/>
      </a:srgbClr>
    </dgm:linClrLst>
    <dgm:effectClrLst/>
    <dgm:txLinClrLst/>
    <dgm:txFillClrLst/>
    <dgm:txEffectClrLst/>
  </dgm:styleLbl>
  <dgm:styleLbl name="parChTrans2D2">
    <dgm:fillClrLst meth="repeat">
      <a:srgbClr val="C0504D"/>
    </dgm:fillClrLst>
    <dgm:linClrLst meth="repeat">
      <a:srgbClr val="C0504D"/>
    </dgm:linClrLst>
    <dgm:effectClrLst/>
    <dgm:txLinClrLst/>
    <dgm:txFillClrLst/>
    <dgm:txEffectClrLst/>
  </dgm:styleLbl>
  <dgm:styleLbl name="parChTrans2D3">
    <dgm:fillClrLst meth="repeat">
      <a:srgbClr val="C0504D"/>
    </dgm:fillClrLst>
    <dgm:linClrLst meth="repeat">
      <a:srgbClr val="C0504D"/>
    </dgm:linClrLst>
    <dgm:effectClrLst/>
    <dgm:txLinClrLst/>
    <dgm:txFillClrLst/>
    <dgm:txEffectClrLst/>
  </dgm:styleLbl>
  <dgm:styleLbl name="parChTrans2D4">
    <dgm:fillClrLst meth="repeat">
      <a:srgbClr val="C0504D"/>
    </dgm:fillClrLst>
    <dgm:linClrLst meth="repeat">
      <a:srgbClr val="C0504D"/>
    </dgm:linClrLst>
    <dgm:effectClrLst/>
    <dgm:txLinClrLst/>
    <dgm:txFillClrLst meth="repeat">
      <a:srgbClr val="FFFFFF"/>
    </dgm:txFillClrLst>
    <dgm:txEffectClrLst/>
  </dgm:styleLbl>
  <dgm:styleLbl name="revTx">
    <dgm:fillClrLst meth="repeat">
      <a:srgbClr val="FFFFFF">
        <a:alpha val="0"/>
      </a:srgbClr>
    </dgm:fillClrLst>
    <dgm:linClrLst meth="repeat">
      <a:srgbClr val="000000">
        <a:alpha val="0"/>
      </a:srgbClr>
    </dgm:linClrLst>
    <dgm:effectClrLst/>
    <dgm:txLinClrLst/>
    <dgm:txFillClrLst meth="repeat">
      <a:srgbClr val="000000"/>
    </dgm:txFillClrLst>
    <dgm:txEffectClrLst/>
  </dgm:styleLbl>
  <dgm:styleLbl name="sibTrans1D1">
    <dgm:fillClrLst meth="repeat">
      <a:srgbClr val="C0504D"/>
    </dgm:fillClrLst>
    <dgm:linClrLst meth="repeat">
      <a:srgbClr val="C0504D"/>
    </dgm:linClrLst>
    <dgm:effectClrLst/>
    <dgm:txLinClrLst/>
    <dgm:txFillClrLst meth="repeat">
      <a:srgbClr val="000000"/>
    </dgm:txFillClrLst>
    <dgm:txEffectClrLst/>
  </dgm:styleLbl>
  <dgm:styleLbl name="sibTrans2D1">
    <dgm:fillClrLst meth="repeat">
      <a:srgbClr val="DCB3B2">
        <a:tint val="60000"/>
      </a:srgbClr>
    </dgm:fillClrLst>
    <dgm:linClrLst meth="repeat">
      <a:srgbClr val="DCB3B2">
        <a:tint val="60000"/>
      </a:srgbClr>
    </dgm:linClrLst>
    <dgm:effectClrLst/>
    <dgm:txLinClrLst/>
    <dgm:txFillClrLst meth="repeat">
      <a:srgbClr val="000000"/>
    </dgm:txFillClrLst>
    <dgm:txEffectClrLst/>
  </dgm:styleLbl>
  <dgm:styleLbl name="solidAlignAcc1">
    <dgm:fillClrLst meth="repeat">
      <a:srgbClr val="FFFFFF"/>
    </dgm:fillClrLst>
    <dgm:linClrLst meth="repeat">
      <a:srgbClr val="C0504D"/>
    </dgm:linClrLst>
    <dgm:effectClrLst/>
    <dgm:txLinClrLst/>
    <dgm:txFillClrLst meth="repeat">
      <a:srgbClr val="000000"/>
    </dgm:txFillClrLst>
    <dgm:txEffectClrLst/>
  </dgm:styleLbl>
  <dgm:styleLbl name="solidBgAcc1">
    <dgm:fillClrLst meth="repeat">
      <a:srgbClr val="FFFFFF"/>
    </dgm:fillClrLst>
    <dgm:linClrLst meth="repeat">
      <a:srgbClr val="C0504D"/>
    </dgm:linClrLst>
    <dgm:effectClrLst/>
    <dgm:txLinClrLst/>
    <dgm:txFillClrLst meth="repeat">
      <a:srgbClr val="000000"/>
    </dgm:txFillClrLst>
    <dgm:txEffectClrLst/>
  </dgm:styleLbl>
  <dgm:styleLbl name="solidFgAcc1">
    <dgm:fillClrLst meth="repeat">
      <a:srgbClr val="FFFFFF"/>
    </dgm:fillClrLst>
    <dgm:linClrLst meth="repeat">
      <a:srgbClr val="C0504D"/>
    </dgm:linClrLst>
    <dgm:effectClrLst/>
    <dgm:txLinClrLst/>
    <dgm:txFillClrLst meth="repeat">
      <a:srgbClr val="000000"/>
    </dgm:txFillClrLst>
    <dgm:txEffectClrLst/>
  </dgm:styleLbl>
  <dgm:styleLbl name="trAlignAcc1">
    <dgm:fillClrLst meth="repeat">
      <a:srgbClr val="E8D0D0">
        <a:alpha val="40000"/>
        <a:tint val="40000"/>
      </a:srgbClr>
    </dgm:fillClrLst>
    <dgm:linClrLst meth="repeat">
      <a:srgbClr val="C0504D"/>
    </dgm:linClrLst>
    <dgm:effectClrLst/>
    <dgm:txLinClrLst/>
    <dgm:txFillClrLst meth="repeat">
      <a:srgbClr val="000000"/>
    </dgm:txFillClrLst>
    <dgm:txEffectClrLst/>
  </dgm:styleLbl>
  <dgm:styleLbl name="trBgShp">
    <dgm:fillClrLst meth="repeat">
      <a:srgbClr val="E2C2C2">
        <a:tint val="50000"/>
        <a:alpha val="40000"/>
      </a:srgbClr>
    </dgm:fillClrLst>
    <dgm:linClrLst meth="repeat">
      <a:srgbClr val="C0504D"/>
    </dgm:linClrLst>
    <dgm:effectClrLst/>
    <dgm:txLinClrLst/>
    <dgm:txFillClrLst meth="repeat">
      <a:srgbClr val="FFFFFF"/>
    </dgm:txFillClrLst>
    <dgm:txEffectClrLst/>
  </dgm:styleLbl>
  <dgm:styleLbl name="vennNode1">
    <dgm:fillClrLst meth="repeat">
      <a:srgbClr val="FFFFFF">
        <a:alpha val="50000"/>
      </a:srgbClr>
    </dgm:fillClrLst>
    <dgm:linClrLst meth="repeat">
      <a:srgbClr val="AE4845">
        <a:shade val="80000"/>
      </a:srgb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6600F4BC-3893-4717-8134-77C11956D5A1}" type="doc">
      <dgm:prSet loTypeId="urn:microsoft.com/office/officeart/2005/8/layout/hierarchy1#2" loCatId="hierarchy" qsTypeId="urn:microsoft.com/office/officeart/2005/8/quickstyle/simple1#2" qsCatId="simple" csTypeId="urn:microsoft.com/office/officeart/2005/8/colors/accent1_2#2" csCatId="accent1" phldr="1"/>
      <dgm:spPr/>
      <dgm:t>
        <a:bodyPr/>
        <a:p>
          <a:endParaRPr lang="zh-CN" altLang="en-US"/>
        </a:p>
      </dgm:t>
    </dgm:pt>
    <dgm:pt modelId="{74E3119B-1C0C-420C-A9F1-E6C826ABFB92}">
      <dgm:prSet phldrT="[文本]" custT="1"/>
      <dgm:spPr>
        <a:xfrm>
          <a:off x="2229201" y="467700"/>
          <a:ext cx="1199482" cy="443988"/>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p>
          <a:pPr algn="ctr"/>
          <a:r>
            <a:rPr lang="zh-CN" altLang="en-US" sz="1000" dirty="0">
              <a:solidFill>
                <a:sysClr val="windowText" lastClr="000000">
                  <a:hueOff val="0"/>
                  <a:satOff val="0"/>
                  <a:lumOff val="0"/>
                  <a:alphaOff val="0"/>
                </a:sysClr>
              </a:solidFill>
              <a:latin typeface="Calibri" panose="020F0502020204030204"/>
              <a:ea typeface="宋体" panose="02010600030101010101" charset="-122"/>
              <a:cs typeface="+mn-cs"/>
            </a:rPr>
            <a:t>组织及人力资源</a:t>
          </a:r>
        </a:p>
      </dgm:t>
    </dgm:pt>
    <dgm:pt modelId="{372B498B-4595-4125-A1E1-A07C880BA055}" cxnId="{3A17EF94-E3D1-46D5-BA89-053894A2879E}" type="parTrans">
      <dgm:prSet/>
      <dgm:spPr/>
      <dgm:t>
        <a:bodyPr/>
        <a:p>
          <a:pPr algn="ctr"/>
          <a:endParaRPr lang="zh-CN" altLang="en-US"/>
        </a:p>
      </dgm:t>
    </dgm:pt>
    <dgm:pt modelId="{1977D2F6-7BC9-4402-83C6-4ACC7B3FD5A4}" cxnId="{3A17EF94-E3D1-46D5-BA89-053894A2879E}" type="sibTrans">
      <dgm:prSet/>
      <dgm:spPr/>
      <dgm:t>
        <a:bodyPr/>
        <a:p>
          <a:pPr algn="ctr"/>
          <a:endParaRPr lang="zh-CN" altLang="en-US"/>
        </a:p>
      </dgm:t>
    </dgm:pt>
    <dgm:pt modelId="{E348D131-3362-4A5B-A4ED-CBF5A723E132}">
      <dgm:prSet phldrT="[文本]" custT="1"/>
      <dgm:spPr>
        <a:xfrm>
          <a:off x="175623" y="1115038"/>
          <a:ext cx="699194" cy="443988"/>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p>
          <a:pPr algn="ctr"/>
          <a:r>
            <a:rPr lang="zh-CN" altLang="en-US" sz="1000" dirty="0">
              <a:solidFill>
                <a:sysClr val="windowText" lastClr="000000">
                  <a:hueOff val="0"/>
                  <a:satOff val="0"/>
                  <a:lumOff val="0"/>
                  <a:alphaOff val="0"/>
                </a:sysClr>
              </a:solidFill>
              <a:latin typeface="Calibri" panose="020F0502020204030204"/>
              <a:ea typeface="宋体" panose="02010600030101010101" charset="-122"/>
              <a:cs typeface="+mn-cs"/>
            </a:rPr>
            <a:t>组织</a:t>
          </a:r>
        </a:p>
      </dgm:t>
    </dgm:pt>
    <dgm:pt modelId="{A7F7C7B2-9478-4C8C-9F10-0036966B107F}" cxnId="{BEAC7F7F-C335-4814-BB73-DA071B8A1AAC}" type="parTrans">
      <dgm:prSet/>
      <dgm:spPr>
        <a:xfrm>
          <a:off x="447532" y="837885"/>
          <a:ext cx="2303722" cy="203349"/>
        </a:xfrm>
        <a:noFill/>
        <a:ln w="25400" cap="flat" cmpd="sng" algn="ctr">
          <a:solidFill>
            <a:srgbClr val="4F81BD">
              <a:shade val="60000"/>
              <a:hueOff val="0"/>
              <a:satOff val="0"/>
              <a:lumOff val="0"/>
              <a:alphaOff val="0"/>
            </a:srgbClr>
          </a:solidFill>
          <a:prstDash val="solid"/>
        </a:ln>
        <a:effectLst/>
      </dgm:spPr>
      <dgm:t>
        <a:bodyPr/>
        <a:p>
          <a:pPr algn="ctr"/>
          <a:endParaRPr lang="zh-CN" altLang="en-US"/>
        </a:p>
      </dgm:t>
    </dgm:pt>
    <dgm:pt modelId="{971FCE39-7C93-49DA-BCCE-3AC35D04930E}" cxnId="{BEAC7F7F-C335-4814-BB73-DA071B8A1AAC}" type="sibTrans">
      <dgm:prSet/>
      <dgm:spPr/>
      <dgm:t>
        <a:bodyPr/>
        <a:p>
          <a:pPr algn="ctr"/>
          <a:endParaRPr lang="zh-CN" altLang="en-US"/>
        </a:p>
      </dgm:t>
    </dgm:pt>
    <dgm:pt modelId="{3F92C5A2-7044-49E4-BA7E-21B2337EB1DE}">
      <dgm:prSet phldrT="[文本]"/>
      <dgm:spPr>
        <a:xfrm>
          <a:off x="81825" y="1762375"/>
          <a:ext cx="370691" cy="833175"/>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hueOff val="0"/>
                  <a:satOff val="0"/>
                  <a:lumOff val="0"/>
                  <a:alphaOff val="0"/>
                </a:sysClr>
              </a:solidFill>
              <a:latin typeface="Calibri" panose="020F0502020204030204"/>
              <a:ea typeface="宋体" panose="02010600030101010101" charset="-122"/>
              <a:cs typeface="+mn-cs"/>
            </a:rPr>
            <a:t>组织架构</a:t>
          </a:r>
        </a:p>
      </dgm:t>
    </dgm:pt>
    <dgm:pt modelId="{F74E35B8-576D-4458-94B3-0E3569A623B7}" cxnId="{A0E625CE-07E4-49C6-8E97-8CDD6177F049}" type="parTrans">
      <dgm:prSet/>
      <dgm:spPr>
        <a:xfrm>
          <a:off x="189483" y="1485222"/>
          <a:ext cx="258049" cy="203349"/>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61B38938-85F9-425B-98D9-C1E2E26FDFA0}" cxnId="{A0E625CE-07E4-49C6-8E97-8CDD6177F049}" type="sibTrans">
      <dgm:prSet/>
      <dgm:spPr/>
      <dgm:t>
        <a:bodyPr/>
        <a:p>
          <a:pPr algn="ctr"/>
          <a:endParaRPr lang="zh-CN" altLang="en-US"/>
        </a:p>
      </dgm:t>
    </dgm:pt>
    <dgm:pt modelId="{836A5865-D9EE-465F-8873-A50DF1CF0DEB}">
      <dgm:prSet phldrT="[文本]"/>
      <dgm:spPr>
        <a:xfrm>
          <a:off x="607894" y="1762375"/>
          <a:ext cx="360721" cy="843467"/>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hueOff val="0"/>
                  <a:satOff val="0"/>
                  <a:lumOff val="0"/>
                  <a:alphaOff val="0"/>
                </a:sysClr>
              </a:solidFill>
              <a:latin typeface="Calibri" panose="020F0502020204030204"/>
              <a:ea typeface="宋体" panose="02010600030101010101" charset="-122"/>
              <a:cs typeface="+mn-cs"/>
            </a:rPr>
            <a:t>人员架构</a:t>
          </a:r>
        </a:p>
      </dgm:t>
    </dgm:pt>
    <dgm:pt modelId="{9D6F4560-8F7B-4CA2-BDE2-11C4A20E9AFE}" cxnId="{4F192E34-2B02-427A-9557-4FEE3ECB9C76}" type="parTrans">
      <dgm:prSet/>
      <dgm:spPr>
        <a:xfrm>
          <a:off x="447532" y="1485222"/>
          <a:ext cx="263034" cy="203349"/>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9925CA96-B49F-4545-8751-D148EADE4C58}" cxnId="{4F192E34-2B02-427A-9557-4FEE3ECB9C76}" type="sibTrans">
      <dgm:prSet/>
      <dgm:spPr/>
      <dgm:t>
        <a:bodyPr/>
        <a:p>
          <a:pPr algn="ctr"/>
          <a:endParaRPr lang="zh-CN" altLang="en-US"/>
        </a:p>
      </dgm:t>
    </dgm:pt>
    <dgm:pt modelId="{6DFA36ED-2782-46BF-991C-7B8FF7E28AF4}">
      <dgm:prSet phldrT="[文本]" custT="1"/>
      <dgm:spPr>
        <a:xfrm>
          <a:off x="1400647" y="1124846"/>
          <a:ext cx="699194" cy="443988"/>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p>
          <a:pPr algn="ctr"/>
          <a:r>
            <a:rPr lang="zh-CN" altLang="en-US" sz="1000" dirty="0">
              <a:solidFill>
                <a:sysClr val="windowText" lastClr="000000">
                  <a:hueOff val="0"/>
                  <a:satOff val="0"/>
                  <a:lumOff val="0"/>
                  <a:alphaOff val="0"/>
                </a:sysClr>
              </a:solidFill>
              <a:latin typeface="Calibri" panose="020F0502020204030204"/>
              <a:ea typeface="宋体" panose="02010600030101010101" charset="-122"/>
              <a:cs typeface="+mn-cs"/>
            </a:rPr>
            <a:t>岗位管理</a:t>
          </a:r>
        </a:p>
      </dgm:t>
    </dgm:pt>
    <dgm:pt modelId="{1E05D9D0-A09B-42B3-8615-AD30FED98973}" cxnId="{C23882D0-A92A-4071-9BC0-E4A532339105}" type="parTrans">
      <dgm:prSet/>
      <dgm:spPr>
        <a:xfrm>
          <a:off x="1672556" y="837885"/>
          <a:ext cx="1078698" cy="213156"/>
        </a:xfrm>
        <a:noFill/>
        <a:ln w="25400" cap="flat" cmpd="sng" algn="ctr">
          <a:solidFill>
            <a:srgbClr val="4F81BD">
              <a:shade val="60000"/>
              <a:hueOff val="0"/>
              <a:satOff val="0"/>
              <a:lumOff val="0"/>
              <a:alphaOff val="0"/>
            </a:srgbClr>
          </a:solidFill>
          <a:prstDash val="solid"/>
        </a:ln>
        <a:effectLst/>
      </dgm:spPr>
      <dgm:t>
        <a:bodyPr/>
        <a:p>
          <a:pPr algn="ctr"/>
          <a:endParaRPr lang="zh-CN" altLang="en-US"/>
        </a:p>
      </dgm:t>
    </dgm:pt>
    <dgm:pt modelId="{4BCC4469-DE9B-49B0-B07C-085582E0A346}" cxnId="{C23882D0-A92A-4071-9BC0-E4A532339105}" type="sibTrans">
      <dgm:prSet/>
      <dgm:spPr/>
      <dgm:t>
        <a:bodyPr/>
        <a:p>
          <a:pPr algn="ctr"/>
          <a:endParaRPr lang="zh-CN" altLang="en-US"/>
        </a:p>
      </dgm:t>
    </dgm:pt>
    <dgm:pt modelId="{26A2BF2C-978F-4621-B29C-FDD18044A948}">
      <dgm:prSet phldrT="[文本]"/>
      <dgm:spPr>
        <a:xfrm>
          <a:off x="1123992" y="1762375"/>
          <a:ext cx="324824" cy="810487"/>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hueOff val="0"/>
                  <a:satOff val="0"/>
                  <a:lumOff val="0"/>
                  <a:alphaOff val="0"/>
                </a:sysClr>
              </a:solidFill>
              <a:latin typeface="Calibri" panose="020F0502020204030204"/>
              <a:ea typeface="宋体" panose="02010600030101010101" charset="-122"/>
              <a:cs typeface="+mn-cs"/>
            </a:rPr>
            <a:t>员工绩效</a:t>
          </a:r>
        </a:p>
      </dgm:t>
    </dgm:pt>
    <dgm:pt modelId="{A0D5DC4C-65BA-481F-958E-D488FAB1D6B5}" cxnId="{710060A9-DD9B-44AF-9253-1BA63AFB32D5}" type="parTrans">
      <dgm:prSet/>
      <dgm:spPr>
        <a:xfrm>
          <a:off x="1208716" y="1495030"/>
          <a:ext cx="463840" cy="193541"/>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7C5EC13B-6318-448F-997B-8D6BD857F50E}" cxnId="{710060A9-DD9B-44AF-9253-1BA63AFB32D5}" type="sibTrans">
      <dgm:prSet/>
      <dgm:spPr/>
      <dgm:t>
        <a:bodyPr/>
        <a:p>
          <a:pPr algn="ctr"/>
          <a:endParaRPr lang="zh-CN" altLang="en-US"/>
        </a:p>
      </dgm:t>
    </dgm:pt>
    <dgm:pt modelId="{19C8B908-74CD-413E-8264-ECA7ACB0C57D}">
      <dgm:prSet custT="1"/>
      <dgm:spPr>
        <a:xfrm>
          <a:off x="3273579" y="1124846"/>
          <a:ext cx="699194" cy="443988"/>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p>
          <a:pPr algn="ctr"/>
          <a:r>
            <a:rPr lang="zh-CN" altLang="en-US" sz="1000" dirty="0">
              <a:solidFill>
                <a:sysClr val="windowText" lastClr="000000">
                  <a:hueOff val="0"/>
                  <a:satOff val="0"/>
                  <a:lumOff val="0"/>
                  <a:alphaOff val="0"/>
                </a:sysClr>
              </a:solidFill>
              <a:latin typeface="Calibri" panose="020F0502020204030204"/>
              <a:ea typeface="宋体" panose="02010600030101010101" charset="-122"/>
              <a:cs typeface="+mn-cs"/>
            </a:rPr>
            <a:t>员工管理</a:t>
          </a:r>
        </a:p>
      </dgm:t>
    </dgm:pt>
    <dgm:pt modelId="{2B6556FC-C461-436F-9AB5-E50FF24565D4}" cxnId="{CFF3C2BB-DB93-4617-ACF5-5371C1ADE6D3}" type="parTrans">
      <dgm:prSet/>
      <dgm:spPr>
        <a:xfrm>
          <a:off x="2751254" y="837885"/>
          <a:ext cx="794233" cy="213156"/>
        </a:xfrm>
        <a:noFill/>
        <a:ln w="25400" cap="flat" cmpd="sng" algn="ctr">
          <a:solidFill>
            <a:srgbClr val="4F81BD">
              <a:shade val="60000"/>
              <a:hueOff val="0"/>
              <a:satOff val="0"/>
              <a:lumOff val="0"/>
              <a:alphaOff val="0"/>
            </a:srgbClr>
          </a:solidFill>
          <a:prstDash val="solid"/>
        </a:ln>
        <a:effectLst/>
      </dgm:spPr>
      <dgm:t>
        <a:bodyPr/>
        <a:p>
          <a:pPr algn="ctr"/>
          <a:endParaRPr lang="zh-CN" altLang="en-US"/>
        </a:p>
      </dgm:t>
    </dgm:pt>
    <dgm:pt modelId="{5A223F82-3D73-4CB9-8018-E2EC5AE81F4C}" cxnId="{CFF3C2BB-DB93-4617-ACF5-5371C1ADE6D3}" type="sibTrans">
      <dgm:prSet/>
      <dgm:spPr/>
      <dgm:t>
        <a:bodyPr/>
        <a:p>
          <a:pPr algn="ctr"/>
          <a:endParaRPr lang="zh-CN" altLang="en-US"/>
        </a:p>
      </dgm:t>
    </dgm:pt>
    <dgm:pt modelId="{BC2DDB05-8A7D-4A75-9171-6D5A14F892F1}">
      <dgm:prSet custT="1"/>
      <dgm:spPr>
        <a:xfrm>
          <a:off x="4783067" y="1115038"/>
          <a:ext cx="699194" cy="443988"/>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a:p>
          <a:pPr algn="ctr"/>
          <a:r>
            <a:rPr lang="zh-CN" altLang="en-US" sz="1000" dirty="0">
              <a:solidFill>
                <a:sysClr val="windowText" lastClr="000000">
                  <a:hueOff val="0"/>
                  <a:satOff val="0"/>
                  <a:lumOff val="0"/>
                  <a:alphaOff val="0"/>
                </a:sysClr>
              </a:solidFill>
              <a:latin typeface="Calibri" panose="020F0502020204030204"/>
              <a:ea typeface="宋体" panose="02010600030101010101" charset="-122"/>
              <a:cs typeface="+mn-cs"/>
            </a:rPr>
            <a:t>技能矩阵</a:t>
          </a:r>
        </a:p>
      </dgm:t>
    </dgm:pt>
    <dgm:pt modelId="{2ABB3A89-9A11-4D6B-AE7C-0A80872D3A5E}" cxnId="{1C87E32E-97A2-4C2F-9921-E05A77287DB9}" type="parTrans">
      <dgm:prSet/>
      <dgm:spPr>
        <a:xfrm>
          <a:off x="2751254" y="837885"/>
          <a:ext cx="2303722" cy="203349"/>
        </a:xfrm>
        <a:noFill/>
        <a:ln w="25400" cap="flat" cmpd="sng" algn="ctr">
          <a:solidFill>
            <a:srgbClr val="4F81BD">
              <a:shade val="60000"/>
              <a:hueOff val="0"/>
              <a:satOff val="0"/>
              <a:lumOff val="0"/>
              <a:alphaOff val="0"/>
            </a:srgbClr>
          </a:solidFill>
          <a:prstDash val="solid"/>
        </a:ln>
        <a:effectLst/>
      </dgm:spPr>
      <dgm:t>
        <a:bodyPr/>
        <a:p>
          <a:pPr algn="ctr"/>
          <a:endParaRPr lang="zh-CN" altLang="en-US"/>
        </a:p>
      </dgm:t>
    </dgm:pt>
    <dgm:pt modelId="{D4921765-4DC2-46E8-92F6-4AEA768F720D}" cxnId="{1C87E32E-97A2-4C2F-9921-E05A77287DB9}" type="sibTrans">
      <dgm:prSet/>
      <dgm:spPr/>
      <dgm:t>
        <a:bodyPr/>
        <a:p>
          <a:pPr algn="ctr"/>
          <a:endParaRPr lang="zh-CN" altLang="en-US"/>
        </a:p>
      </dgm:t>
    </dgm:pt>
    <dgm:pt modelId="{FA681CD8-683A-40B2-A4B6-DBA7AAFA2517}">
      <dgm:prSet/>
      <dgm:spPr>
        <a:xfrm>
          <a:off x="1604193" y="1762375"/>
          <a:ext cx="324824" cy="810487"/>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solidFill>
              <a:latin typeface="宋体" panose="02010600030101010101" charset="-122"/>
              <a:ea typeface="宋体" panose="02010600030101010101" charset="-122"/>
              <a:cs typeface="+mn-cs"/>
            </a:rPr>
            <a:t>岗位描述</a:t>
          </a:r>
        </a:p>
      </dgm:t>
    </dgm:pt>
    <dgm:pt modelId="{328E38B0-E1FF-4DE0-BBDD-94F04EC3D0BD}" cxnId="{393B3EB1-9BC1-41E8-A12D-79266B74F68B}" type="parTrans">
      <dgm:prSet/>
      <dgm:spPr>
        <a:xfrm>
          <a:off x="1626836" y="1495030"/>
          <a:ext cx="91440" cy="193541"/>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8EAD812C-57FE-4F88-B2F6-63A7028BCF9F}" cxnId="{393B3EB1-9BC1-41E8-A12D-79266B74F68B}" type="sibTrans">
      <dgm:prSet/>
      <dgm:spPr/>
      <dgm:t>
        <a:bodyPr/>
        <a:p>
          <a:pPr algn="ctr"/>
          <a:endParaRPr lang="zh-CN" altLang="en-US"/>
        </a:p>
      </dgm:t>
    </dgm:pt>
    <dgm:pt modelId="{DB8878DE-989B-4C76-B3BB-887F90CB83F0}">
      <dgm:prSet/>
      <dgm:spPr>
        <a:xfrm>
          <a:off x="2084395" y="1762375"/>
          <a:ext cx="324824" cy="810487"/>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solidFill>
              <a:latin typeface="宋体" panose="02010600030101010101" charset="-122"/>
              <a:ea typeface="宋体" panose="02010600030101010101" charset="-122"/>
              <a:cs typeface="+mn-cs"/>
            </a:rPr>
            <a:t>岗位分析</a:t>
          </a:r>
        </a:p>
      </dgm:t>
    </dgm:pt>
    <dgm:pt modelId="{89E5A462-B271-4899-A024-26AEBCB2B78E}" cxnId="{3F3A35B5-FAD1-4544-9466-2991B5319EAF}" type="parTrans">
      <dgm:prSet/>
      <dgm:spPr>
        <a:xfrm>
          <a:off x="1672556" y="1495030"/>
          <a:ext cx="496562" cy="193541"/>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A607AC26-904B-4302-B0CF-873BE647B4BE}" cxnId="{3F3A35B5-FAD1-4544-9466-2991B5319EAF}" type="sibTrans">
      <dgm:prSet/>
      <dgm:spPr/>
      <dgm:t>
        <a:bodyPr/>
        <a:p>
          <a:pPr algn="ctr"/>
          <a:endParaRPr lang="zh-CN" altLang="en-US"/>
        </a:p>
      </dgm:t>
    </dgm:pt>
    <dgm:pt modelId="{EEE7366C-5D08-4D03-978E-8E857121FA58}">
      <dgm:prSet/>
      <dgm:spPr>
        <a:xfrm>
          <a:off x="2564596" y="1762375"/>
          <a:ext cx="322936" cy="806962"/>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solidFill>
              <a:latin typeface="宋体" panose="02010600030101010101" charset="-122"/>
              <a:ea typeface="宋体" panose="02010600030101010101" charset="-122"/>
              <a:cs typeface="+mn-cs"/>
            </a:rPr>
            <a:t>目标管理</a:t>
          </a:r>
        </a:p>
      </dgm:t>
    </dgm:pt>
    <dgm:pt modelId="{F38D99A0-2CBB-4069-9973-84A011CB8B92}" cxnId="{77481EC0-5499-4787-BE2E-BD8ACCC31C94}" type="parTrans">
      <dgm:prSet/>
      <dgm:spPr>
        <a:xfrm>
          <a:off x="2648376" y="1495030"/>
          <a:ext cx="897111" cy="193541"/>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A42F6235-7610-4C43-B533-C52431932229}" cxnId="{77481EC0-5499-4787-BE2E-BD8ACCC31C94}" type="sibTrans">
      <dgm:prSet/>
      <dgm:spPr/>
      <dgm:t>
        <a:bodyPr/>
        <a:p>
          <a:pPr algn="ctr"/>
          <a:endParaRPr lang="zh-CN" altLang="en-US"/>
        </a:p>
      </dgm:t>
    </dgm:pt>
    <dgm:pt modelId="{93440A0D-B402-42E1-AA44-7481074729C9}">
      <dgm:prSet/>
      <dgm:spPr>
        <a:xfrm>
          <a:off x="3521223" y="1762375"/>
          <a:ext cx="322936" cy="806962"/>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solidFill>
              <a:latin typeface="宋体" panose="02010600030101010101" charset="-122"/>
              <a:ea typeface="宋体" panose="02010600030101010101" charset="-122"/>
              <a:cs typeface="+mn-cs"/>
            </a:rPr>
            <a:t>工作量</a:t>
          </a:r>
        </a:p>
      </dgm:t>
    </dgm:pt>
    <dgm:pt modelId="{578E5085-3426-416E-874D-F8886E54D5B5}" cxnId="{6B42FCDF-22C4-4A35-9A04-34127840008A}" type="parTrans">
      <dgm:prSet/>
      <dgm:spPr>
        <a:xfrm>
          <a:off x="3499768" y="1495030"/>
          <a:ext cx="91440" cy="193541"/>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1A392117-6BD4-43E9-9C42-DCDF55E6CC00}" cxnId="{6B42FCDF-22C4-4A35-9A04-34127840008A}" type="sibTrans">
      <dgm:prSet/>
      <dgm:spPr/>
      <dgm:t>
        <a:bodyPr/>
        <a:p>
          <a:pPr algn="ctr"/>
          <a:endParaRPr lang="zh-CN" altLang="en-US"/>
        </a:p>
      </dgm:t>
    </dgm:pt>
    <dgm:pt modelId="{E04E8438-4324-4D0C-B534-A5C39D55198B}">
      <dgm:prSet/>
      <dgm:spPr>
        <a:xfrm>
          <a:off x="3999537" y="1762375"/>
          <a:ext cx="322936" cy="806962"/>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solidFill>
              <a:latin typeface="宋体" panose="02010600030101010101" charset="-122"/>
              <a:ea typeface="宋体" panose="02010600030101010101" charset="-122"/>
              <a:cs typeface="+mn-cs"/>
            </a:rPr>
            <a:t>绩效</a:t>
          </a:r>
        </a:p>
      </dgm:t>
    </dgm:pt>
    <dgm:pt modelId="{89D4ABF7-288C-4E1F-8411-B84127CADC01}" cxnId="{CD2B99C5-30AA-4866-BF52-0F5A95924B0E}" type="parTrans">
      <dgm:prSet/>
      <dgm:spPr>
        <a:xfrm>
          <a:off x="3545488" y="1495030"/>
          <a:ext cx="537828" cy="193541"/>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AE7AC814-491C-4CAC-949C-5BC836D22894}" cxnId="{CD2B99C5-30AA-4866-BF52-0F5A95924B0E}" type="sibTrans">
      <dgm:prSet/>
      <dgm:spPr/>
      <dgm:t>
        <a:bodyPr/>
        <a:p>
          <a:pPr algn="ctr"/>
          <a:endParaRPr lang="zh-CN" altLang="en-US"/>
        </a:p>
      </dgm:t>
    </dgm:pt>
    <dgm:pt modelId="{2522DD15-23B4-4D47-A2FD-59CF693AB462}">
      <dgm:prSet/>
      <dgm:spPr>
        <a:xfrm>
          <a:off x="4477850" y="1762375"/>
          <a:ext cx="322936" cy="806962"/>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solidFill>
              <a:latin typeface="宋体" panose="02010600030101010101" charset="-122"/>
              <a:ea typeface="宋体" panose="02010600030101010101" charset="-122"/>
              <a:cs typeface="+mn-cs"/>
            </a:rPr>
            <a:t>成本</a:t>
          </a:r>
        </a:p>
      </dgm:t>
    </dgm:pt>
    <dgm:pt modelId="{4A4A13EB-A828-43EA-803C-58FF107E4F80}" cxnId="{61B18F89-58D8-4129-8F5A-8329058D3379}" type="parTrans">
      <dgm:prSet/>
      <dgm:spPr>
        <a:xfrm>
          <a:off x="3545488" y="1495030"/>
          <a:ext cx="1016142" cy="193541"/>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632CCD00-24F3-4D9C-8E4A-80312DA97F1F}" cxnId="{61B18F89-58D8-4129-8F5A-8329058D3379}" type="sibTrans">
      <dgm:prSet/>
      <dgm:spPr/>
      <dgm:t>
        <a:bodyPr/>
        <a:p>
          <a:pPr algn="ctr"/>
          <a:endParaRPr lang="zh-CN" altLang="en-US"/>
        </a:p>
      </dgm:t>
    </dgm:pt>
    <dgm:pt modelId="{BC46C511-3C5D-44B9-A751-70404D0590BE}">
      <dgm:prSet/>
      <dgm:spPr>
        <a:xfrm>
          <a:off x="4956164" y="1762375"/>
          <a:ext cx="353002" cy="780656"/>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solidFill>
              <a:latin typeface="宋体" panose="02010600030101010101" charset="-122"/>
              <a:ea typeface="宋体" panose="02010600030101010101" charset="-122"/>
              <a:cs typeface="+mn-cs"/>
            </a:rPr>
            <a:t>技能矩阵</a:t>
          </a:r>
        </a:p>
      </dgm:t>
    </dgm:pt>
    <dgm:pt modelId="{754CC342-EF61-4496-A8A5-7866D96FBA79}" cxnId="{F93D69D2-F6D8-4154-82F6-B27D84D6029A}" type="parTrans">
      <dgm:prSet/>
      <dgm:spPr>
        <a:xfrm>
          <a:off x="5009256" y="1485222"/>
          <a:ext cx="91440" cy="203349"/>
        </a:xfrm>
        <a:noFill/>
        <a:ln w="25400" cap="flat" cmpd="sng" algn="ctr">
          <a:solidFill>
            <a:srgbClr val="4F81BD">
              <a:shade val="80000"/>
              <a:hueOff val="0"/>
              <a:satOff val="0"/>
              <a:lumOff val="0"/>
              <a:alphaOff val="0"/>
            </a:srgbClr>
          </a:solidFill>
          <a:prstDash val="solid"/>
        </a:ln>
        <a:effectLst/>
      </dgm:spPr>
      <dgm:t>
        <a:bodyPr/>
        <a:p>
          <a:pPr algn="ctr"/>
          <a:endParaRPr lang="zh-CN" altLang="en-US"/>
        </a:p>
      </dgm:t>
    </dgm:pt>
    <dgm:pt modelId="{2BAF3978-8231-4A4D-A2BB-E0F40EBC4732}" cxnId="{F93D69D2-F6D8-4154-82F6-B27D84D6029A}" type="sibTrans">
      <dgm:prSet/>
      <dgm:spPr/>
      <dgm:t>
        <a:bodyPr/>
        <a:p>
          <a:pPr algn="ctr"/>
          <a:endParaRPr lang="zh-CN" altLang="en-US"/>
        </a:p>
      </dgm:t>
    </dgm:pt>
    <dgm:pt modelId="{AB281639-F59F-48E9-A989-257D4FEB09DE}">
      <dgm:prSet/>
      <dgm:spPr>
        <a:xfrm>
          <a:off x="2564596" y="1762375"/>
          <a:ext cx="322936" cy="806962"/>
        </a:xfr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gm:spPr>
      <dgm:t>
        <a:bodyPr vert="vert"/>
        <a:p>
          <a:pPr algn="ctr"/>
          <a:r>
            <a:rPr lang="zh-CN" altLang="en-US" b="1" dirty="0">
              <a:solidFill>
                <a:sysClr val="windowText" lastClr="000000"/>
              </a:solidFill>
              <a:latin typeface="宋体" panose="02010600030101010101" charset="-122"/>
              <a:ea typeface="宋体" panose="02010600030101010101" charset="-122"/>
              <a:cs typeface="+mn-cs"/>
            </a:rPr>
            <a:t>培训发展</a:t>
          </a:r>
        </a:p>
      </dgm:t>
    </dgm:pt>
    <dgm:pt modelId="{A59FCCA6-E209-41F6-BADC-C9296341CD98}" cxnId="{A83D3425-5183-4BCE-A5C8-415285644BCF}" type="parTrans">
      <dgm:prSet/>
      <dgm:spPr/>
    </dgm:pt>
    <dgm:pt modelId="{E5BE3D6C-7502-4C8F-8CB0-1BD54DB99876}" cxnId="{A83D3425-5183-4BCE-A5C8-415285644BCF}" type="sibTrans">
      <dgm:prSet/>
      <dgm:spPr/>
    </dgm:pt>
    <dgm:pt modelId="{85640163-E061-44AC-919C-DB232B72D7CE}" type="pres">
      <dgm:prSet presAssocID="{6600F4BC-3893-4717-8134-77C11956D5A1}" presName="hierChild1" presStyleCnt="0">
        <dgm:presLayoutVars>
          <dgm:chPref val="1"/>
          <dgm:dir/>
          <dgm:animOne val="branch"/>
          <dgm:animLvl val="lvl"/>
          <dgm:resizeHandles/>
        </dgm:presLayoutVars>
      </dgm:prSet>
      <dgm:spPr/>
      <dgm:t>
        <a:bodyPr/>
        <a:p>
          <a:endParaRPr lang="zh-CN" altLang="en-US"/>
        </a:p>
      </dgm:t>
    </dgm:pt>
    <dgm:pt modelId="{F1F3CE70-542F-4431-A1AC-77F045C8BF19}" type="pres">
      <dgm:prSet presAssocID="{74E3119B-1C0C-420C-A9F1-E6C826ABFB92}" presName="hierRoot1" presStyleCnt="0"/>
      <dgm:spPr/>
    </dgm:pt>
    <dgm:pt modelId="{D1FCA4A9-1C0D-4CD4-8E58-075DD84A693D}" type="pres">
      <dgm:prSet presAssocID="{74E3119B-1C0C-420C-A9F1-E6C826ABFB92}" presName="composite" presStyleCnt="0"/>
      <dgm:spPr/>
    </dgm:pt>
    <dgm:pt modelId="{95CC4D51-FF9F-43A2-BE20-89C1C5E08EC4}" type="pres">
      <dgm:prSet presAssocID="{74E3119B-1C0C-420C-A9F1-E6C826ABFB92}" presName="background" presStyleLbl="node0" presStyleIdx="0" presStyleCnt="1"/>
      <dgm:spPr>
        <a:xfrm>
          <a:off x="2151513" y="393896"/>
          <a:ext cx="1199482" cy="44398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C298E44E-DA50-48E9-9661-368F63AE06B8}" type="pres">
      <dgm:prSet presAssocID="{74E3119B-1C0C-420C-A9F1-E6C826ABFB92}" presName="text" presStyleLbl="fgAcc0" presStyleIdx="0" presStyleCnt="1" custScaleX="171552">
        <dgm:presLayoutVars>
          <dgm:chPref val="3"/>
        </dgm:presLayoutVars>
      </dgm:prSet>
      <dgm:spPr>
        <a:prstGeom prst="roundRect">
          <a:avLst>
            <a:gd name="adj" fmla="val 10000"/>
          </a:avLst>
        </a:prstGeom>
      </dgm:spPr>
      <dgm:t>
        <a:bodyPr/>
        <a:p>
          <a:endParaRPr lang="zh-CN" altLang="en-US"/>
        </a:p>
      </dgm:t>
    </dgm:pt>
    <dgm:pt modelId="{068D427B-11C8-4541-9F5A-DDBD7A21F9A5}" type="pres">
      <dgm:prSet presAssocID="{74E3119B-1C0C-420C-A9F1-E6C826ABFB92}" presName="hierChild2" presStyleCnt="0"/>
      <dgm:spPr/>
    </dgm:pt>
    <dgm:pt modelId="{1D763415-0E5A-4BBF-B878-618BA54193C7}" type="pres">
      <dgm:prSet presAssocID="{A7F7C7B2-9478-4C8C-9F10-0036966B107F}" presName="Name10" presStyleLbl="parChTrans1D2" presStyleIdx="0" presStyleCnt="4"/>
      <dgm:spPr>
        <a:custGeom>
          <a:avLst/>
          <a:gdLst/>
          <a:ahLst/>
          <a:cxnLst/>
          <a:rect l="0" t="0" r="0" b="0"/>
          <a:pathLst>
            <a:path>
              <a:moveTo>
                <a:pt x="2303722" y="0"/>
              </a:moveTo>
              <a:lnTo>
                <a:pt x="2303722" y="138576"/>
              </a:lnTo>
              <a:lnTo>
                <a:pt x="0" y="138576"/>
              </a:lnTo>
              <a:lnTo>
                <a:pt x="0" y="203349"/>
              </a:lnTo>
            </a:path>
          </a:pathLst>
        </a:custGeom>
      </dgm:spPr>
      <dgm:t>
        <a:bodyPr/>
        <a:p>
          <a:endParaRPr lang="zh-CN" altLang="en-US"/>
        </a:p>
      </dgm:t>
    </dgm:pt>
    <dgm:pt modelId="{B8CEC381-10EA-420B-8D80-57257A4B7DA6}" type="pres">
      <dgm:prSet presAssocID="{E348D131-3362-4A5B-A4ED-CBF5A723E132}" presName="hierRoot2" presStyleCnt="0"/>
      <dgm:spPr/>
    </dgm:pt>
    <dgm:pt modelId="{9B7CBBD0-8F38-4BF3-9ADB-644ADC89FA22}" type="pres">
      <dgm:prSet presAssocID="{E348D131-3362-4A5B-A4ED-CBF5A723E132}" presName="composite2" presStyleCnt="0"/>
      <dgm:spPr/>
    </dgm:pt>
    <dgm:pt modelId="{59D180BD-A8EB-4CC0-9EC5-EEDE37669339}" type="pres">
      <dgm:prSet presAssocID="{E348D131-3362-4A5B-A4ED-CBF5A723E132}" presName="background2" presStyleLbl="node2" presStyleIdx="0" presStyleCnt="4"/>
      <dgm:spPr>
        <a:xfrm>
          <a:off x="97935" y="1041234"/>
          <a:ext cx="699194" cy="44398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701785A9-95C0-4D65-B4F2-54439874BAB9}" type="pres">
      <dgm:prSet presAssocID="{E348D131-3362-4A5B-A4ED-CBF5A723E132}" presName="text2" presStyleLbl="fgAcc2" presStyleIdx="0" presStyleCnt="4">
        <dgm:presLayoutVars>
          <dgm:chPref val="3"/>
        </dgm:presLayoutVars>
      </dgm:prSet>
      <dgm:spPr>
        <a:prstGeom prst="roundRect">
          <a:avLst>
            <a:gd name="adj" fmla="val 10000"/>
          </a:avLst>
        </a:prstGeom>
      </dgm:spPr>
      <dgm:t>
        <a:bodyPr/>
        <a:p>
          <a:endParaRPr lang="zh-CN" altLang="en-US"/>
        </a:p>
      </dgm:t>
    </dgm:pt>
    <dgm:pt modelId="{F4FCBD03-2171-40D3-ACCD-02AAAEC36872}" type="pres">
      <dgm:prSet presAssocID="{E348D131-3362-4A5B-A4ED-CBF5A723E132}" presName="hierChild3" presStyleCnt="0"/>
      <dgm:spPr/>
    </dgm:pt>
    <dgm:pt modelId="{6F9C0530-CA52-4776-BFFD-BEC59A88DB44}" type="pres">
      <dgm:prSet presAssocID="{F74E35B8-576D-4458-94B3-0E3569A623B7}" presName="Name17" presStyleLbl="parChTrans1D3" presStyleIdx="0" presStyleCnt="11"/>
      <dgm:spPr>
        <a:custGeom>
          <a:avLst/>
          <a:gdLst/>
          <a:ahLst/>
          <a:cxnLst/>
          <a:rect l="0" t="0" r="0" b="0"/>
          <a:pathLst>
            <a:path>
              <a:moveTo>
                <a:pt x="258049" y="0"/>
              </a:moveTo>
              <a:lnTo>
                <a:pt x="258049" y="138576"/>
              </a:lnTo>
              <a:lnTo>
                <a:pt x="0" y="138576"/>
              </a:lnTo>
              <a:lnTo>
                <a:pt x="0" y="203349"/>
              </a:lnTo>
            </a:path>
          </a:pathLst>
        </a:custGeom>
      </dgm:spPr>
      <dgm:t>
        <a:bodyPr/>
        <a:p>
          <a:endParaRPr lang="zh-CN" altLang="en-US"/>
        </a:p>
      </dgm:t>
    </dgm:pt>
    <dgm:pt modelId="{AFD5D71D-2675-4157-BE31-47A368E0C7E6}" type="pres">
      <dgm:prSet presAssocID="{3F92C5A2-7044-49E4-BA7E-21B2337EB1DE}" presName="hierRoot3" presStyleCnt="0"/>
      <dgm:spPr/>
    </dgm:pt>
    <dgm:pt modelId="{9CBF59CD-7928-4783-A131-E128D9A0A581}" type="pres">
      <dgm:prSet presAssocID="{3F92C5A2-7044-49E4-BA7E-21B2337EB1DE}" presName="composite3" presStyleCnt="0"/>
      <dgm:spPr/>
    </dgm:pt>
    <dgm:pt modelId="{6D7F1930-84C3-442F-A00D-4F4DA9EF73E9}" type="pres">
      <dgm:prSet presAssocID="{3F92C5A2-7044-49E4-BA7E-21B2337EB1DE}" presName="background3" presStyleLbl="node3" presStyleIdx="0" presStyleCnt="11"/>
      <dgm:spPr>
        <a:xfrm>
          <a:off x="4137" y="1688572"/>
          <a:ext cx="370691" cy="83317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813241CF-85D4-4076-B1EA-E677AEC4683B}" type="pres">
      <dgm:prSet presAssocID="{3F92C5A2-7044-49E4-BA7E-21B2337EB1DE}" presName="text3" presStyleLbl="fgAcc3" presStyleIdx="0" presStyleCnt="11" custScaleX="53017" custScaleY="187657">
        <dgm:presLayoutVars>
          <dgm:chPref val="3"/>
        </dgm:presLayoutVars>
      </dgm:prSet>
      <dgm:spPr>
        <a:prstGeom prst="roundRect">
          <a:avLst>
            <a:gd name="adj" fmla="val 10000"/>
          </a:avLst>
        </a:prstGeom>
      </dgm:spPr>
      <dgm:t>
        <a:bodyPr/>
        <a:p>
          <a:endParaRPr lang="zh-CN" altLang="en-US"/>
        </a:p>
      </dgm:t>
    </dgm:pt>
    <dgm:pt modelId="{139FDEFC-55A0-41DD-8366-1A87DE14C689}" type="pres">
      <dgm:prSet presAssocID="{3F92C5A2-7044-49E4-BA7E-21B2337EB1DE}" presName="hierChild4" presStyleCnt="0"/>
      <dgm:spPr/>
    </dgm:pt>
    <dgm:pt modelId="{439E703B-AB84-4E36-804D-C728FA3BA8A7}" type="pres">
      <dgm:prSet presAssocID="{9D6F4560-8F7B-4CA2-BDE2-11C4A20E9AFE}" presName="Name17" presStyleLbl="parChTrans1D3" presStyleIdx="1" presStyleCnt="11"/>
      <dgm:spPr>
        <a:custGeom>
          <a:avLst/>
          <a:gdLst/>
          <a:ahLst/>
          <a:cxnLst/>
          <a:rect l="0" t="0" r="0" b="0"/>
          <a:pathLst>
            <a:path>
              <a:moveTo>
                <a:pt x="0" y="0"/>
              </a:moveTo>
              <a:lnTo>
                <a:pt x="0" y="138576"/>
              </a:lnTo>
              <a:lnTo>
                <a:pt x="263034" y="138576"/>
              </a:lnTo>
              <a:lnTo>
                <a:pt x="263034" y="203349"/>
              </a:lnTo>
            </a:path>
          </a:pathLst>
        </a:custGeom>
      </dgm:spPr>
      <dgm:t>
        <a:bodyPr/>
        <a:p>
          <a:endParaRPr lang="zh-CN" altLang="en-US"/>
        </a:p>
      </dgm:t>
    </dgm:pt>
    <dgm:pt modelId="{DE4CFAFB-AFB0-4D2D-A059-2225AFBCB8CF}" type="pres">
      <dgm:prSet presAssocID="{836A5865-D9EE-465F-8873-A50DF1CF0DEB}" presName="hierRoot3" presStyleCnt="0"/>
      <dgm:spPr/>
    </dgm:pt>
    <dgm:pt modelId="{9861D99B-8FAB-4072-92D8-D7F33DE38268}" type="pres">
      <dgm:prSet presAssocID="{836A5865-D9EE-465F-8873-A50DF1CF0DEB}" presName="composite3" presStyleCnt="0"/>
      <dgm:spPr/>
    </dgm:pt>
    <dgm:pt modelId="{A99FFC19-A417-4958-B6DE-0E86321B2674}" type="pres">
      <dgm:prSet presAssocID="{836A5865-D9EE-465F-8873-A50DF1CF0DEB}" presName="background3" presStyleLbl="node3" presStyleIdx="1" presStyleCnt="11"/>
      <dgm:spPr>
        <a:xfrm>
          <a:off x="530205" y="1688572"/>
          <a:ext cx="360721" cy="843467"/>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704A170C-A6E3-442C-9C52-AC598E281D4B}" type="pres">
      <dgm:prSet presAssocID="{836A5865-D9EE-465F-8873-A50DF1CF0DEB}" presName="text3" presStyleLbl="fgAcc3" presStyleIdx="1" presStyleCnt="11" custScaleX="51591" custScaleY="189975">
        <dgm:presLayoutVars>
          <dgm:chPref val="3"/>
        </dgm:presLayoutVars>
      </dgm:prSet>
      <dgm:spPr>
        <a:prstGeom prst="roundRect">
          <a:avLst>
            <a:gd name="adj" fmla="val 10000"/>
          </a:avLst>
        </a:prstGeom>
      </dgm:spPr>
      <dgm:t>
        <a:bodyPr/>
        <a:p>
          <a:endParaRPr lang="zh-CN" altLang="en-US"/>
        </a:p>
      </dgm:t>
    </dgm:pt>
    <dgm:pt modelId="{6191F4F6-3733-42B9-B9C2-CAA3907C8310}" type="pres">
      <dgm:prSet presAssocID="{836A5865-D9EE-465F-8873-A50DF1CF0DEB}" presName="hierChild4" presStyleCnt="0"/>
      <dgm:spPr/>
    </dgm:pt>
    <dgm:pt modelId="{E928A714-3DF0-4C18-9E74-88FE09086DC2}" type="pres">
      <dgm:prSet presAssocID="{1E05D9D0-A09B-42B3-8615-AD30FED98973}" presName="Name10" presStyleLbl="parChTrans1D2" presStyleIdx="1" presStyleCnt="4"/>
      <dgm:spPr>
        <a:custGeom>
          <a:avLst/>
          <a:gdLst/>
          <a:ahLst/>
          <a:cxnLst/>
          <a:rect l="0" t="0" r="0" b="0"/>
          <a:pathLst>
            <a:path>
              <a:moveTo>
                <a:pt x="1078698" y="0"/>
              </a:moveTo>
              <a:lnTo>
                <a:pt x="1078698" y="148384"/>
              </a:lnTo>
              <a:lnTo>
                <a:pt x="0" y="148384"/>
              </a:lnTo>
              <a:lnTo>
                <a:pt x="0" y="213156"/>
              </a:lnTo>
            </a:path>
          </a:pathLst>
        </a:custGeom>
      </dgm:spPr>
      <dgm:t>
        <a:bodyPr/>
        <a:p>
          <a:endParaRPr lang="zh-CN" altLang="en-US"/>
        </a:p>
      </dgm:t>
    </dgm:pt>
    <dgm:pt modelId="{BD30C956-8AE9-408F-898C-0282D4E92C3D}" type="pres">
      <dgm:prSet presAssocID="{6DFA36ED-2782-46BF-991C-7B8FF7E28AF4}" presName="hierRoot2" presStyleCnt="0"/>
      <dgm:spPr/>
    </dgm:pt>
    <dgm:pt modelId="{0ABDE937-08DC-4CAD-824B-BE79D91B46EA}" type="pres">
      <dgm:prSet presAssocID="{6DFA36ED-2782-46BF-991C-7B8FF7E28AF4}" presName="composite2" presStyleCnt="0"/>
      <dgm:spPr/>
    </dgm:pt>
    <dgm:pt modelId="{395BC8FF-2365-43CD-B903-E1C03BC58A68}" type="pres">
      <dgm:prSet presAssocID="{6DFA36ED-2782-46BF-991C-7B8FF7E28AF4}" presName="background2" presStyleLbl="node2" presStyleIdx="1" presStyleCnt="4"/>
      <dgm:spPr>
        <a:xfrm>
          <a:off x="1322959" y="1051042"/>
          <a:ext cx="699194" cy="44398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DF03F8B8-577A-433C-87F0-C725A8D335E5}" type="pres">
      <dgm:prSet presAssocID="{6DFA36ED-2782-46BF-991C-7B8FF7E28AF4}" presName="text2" presStyleLbl="fgAcc2" presStyleIdx="1" presStyleCnt="4" custLinFactNeighborX="-2340" custLinFactNeighborY="2209">
        <dgm:presLayoutVars>
          <dgm:chPref val="3"/>
        </dgm:presLayoutVars>
      </dgm:prSet>
      <dgm:spPr>
        <a:prstGeom prst="roundRect">
          <a:avLst>
            <a:gd name="adj" fmla="val 10000"/>
          </a:avLst>
        </a:prstGeom>
      </dgm:spPr>
      <dgm:t>
        <a:bodyPr/>
        <a:p>
          <a:endParaRPr lang="zh-CN" altLang="en-US"/>
        </a:p>
      </dgm:t>
    </dgm:pt>
    <dgm:pt modelId="{AEF4C8BE-3E9E-4051-A9C5-5473D004DA0D}" type="pres">
      <dgm:prSet presAssocID="{6DFA36ED-2782-46BF-991C-7B8FF7E28AF4}" presName="hierChild3" presStyleCnt="0"/>
      <dgm:spPr/>
    </dgm:pt>
    <dgm:pt modelId="{69DD8DDC-C745-41BC-AC9C-CB884E966DCB}" type="pres">
      <dgm:prSet presAssocID="{A0D5DC4C-65BA-481F-958E-D488FAB1D6B5}" presName="Name17" presStyleLbl="parChTrans1D3" presStyleIdx="2" presStyleCnt="11"/>
      <dgm:spPr>
        <a:custGeom>
          <a:avLst/>
          <a:gdLst/>
          <a:ahLst/>
          <a:cxnLst/>
          <a:rect l="0" t="0" r="0" b="0"/>
          <a:pathLst>
            <a:path>
              <a:moveTo>
                <a:pt x="463840" y="0"/>
              </a:moveTo>
              <a:lnTo>
                <a:pt x="463840" y="128768"/>
              </a:lnTo>
              <a:lnTo>
                <a:pt x="0" y="128768"/>
              </a:lnTo>
              <a:lnTo>
                <a:pt x="0" y="193541"/>
              </a:lnTo>
            </a:path>
          </a:pathLst>
        </a:custGeom>
      </dgm:spPr>
      <dgm:t>
        <a:bodyPr/>
        <a:p>
          <a:endParaRPr lang="zh-CN" altLang="en-US"/>
        </a:p>
      </dgm:t>
    </dgm:pt>
    <dgm:pt modelId="{1BF2F46C-1B5A-4C14-B077-476E8C5B767A}" type="pres">
      <dgm:prSet presAssocID="{26A2BF2C-978F-4621-B29C-FDD18044A948}" presName="hierRoot3" presStyleCnt="0"/>
      <dgm:spPr/>
    </dgm:pt>
    <dgm:pt modelId="{8947471B-3474-4A8A-9EB8-071E349E89AB}" type="pres">
      <dgm:prSet presAssocID="{26A2BF2C-978F-4621-B29C-FDD18044A948}" presName="composite3" presStyleCnt="0"/>
      <dgm:spPr/>
    </dgm:pt>
    <dgm:pt modelId="{789AD5B5-2F55-46E9-A455-4068D10B627D}" type="pres">
      <dgm:prSet presAssocID="{26A2BF2C-978F-4621-B29C-FDD18044A948}" presName="background3" presStyleLbl="node3" presStyleIdx="2" presStyleCnt="11"/>
      <dgm:spPr>
        <a:xfrm>
          <a:off x="1046304" y="1688572"/>
          <a:ext cx="324824" cy="810487"/>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6A1F53C7-DD66-4A84-9E86-7A354C02DBE0}" type="pres">
      <dgm:prSet presAssocID="{26A2BF2C-978F-4621-B29C-FDD18044A948}" presName="text3" presStyleLbl="fgAcc3" presStyleIdx="2" presStyleCnt="11" custScaleX="46457" custScaleY="182547">
        <dgm:presLayoutVars>
          <dgm:chPref val="3"/>
        </dgm:presLayoutVars>
      </dgm:prSet>
      <dgm:spPr>
        <a:prstGeom prst="roundRect">
          <a:avLst>
            <a:gd name="adj" fmla="val 10000"/>
          </a:avLst>
        </a:prstGeom>
      </dgm:spPr>
      <dgm:t>
        <a:bodyPr/>
        <a:p>
          <a:endParaRPr lang="zh-CN" altLang="en-US"/>
        </a:p>
      </dgm:t>
    </dgm:pt>
    <dgm:pt modelId="{ED802A1E-67EA-4825-9181-8F9D6DBDC1A9}" type="pres">
      <dgm:prSet presAssocID="{26A2BF2C-978F-4621-B29C-FDD18044A948}" presName="hierChild4" presStyleCnt="0"/>
      <dgm:spPr/>
    </dgm:pt>
    <dgm:pt modelId="{B6720D65-0C10-4B27-9A05-48974118B8CE}" type="pres">
      <dgm:prSet presAssocID="{328E38B0-E1FF-4DE0-BBDD-94F04EC3D0BD}" presName="Name17" presStyleLbl="parChTrans1D3" presStyleIdx="3" presStyleCnt="11"/>
      <dgm:spPr>
        <a:custGeom>
          <a:avLst/>
          <a:gdLst/>
          <a:ahLst/>
          <a:cxnLst/>
          <a:rect l="0" t="0" r="0" b="0"/>
          <a:pathLst>
            <a:path>
              <a:moveTo>
                <a:pt x="45720" y="0"/>
              </a:moveTo>
              <a:lnTo>
                <a:pt x="45720" y="128768"/>
              </a:lnTo>
              <a:lnTo>
                <a:pt x="62081" y="128768"/>
              </a:lnTo>
              <a:lnTo>
                <a:pt x="62081" y="193541"/>
              </a:lnTo>
            </a:path>
          </a:pathLst>
        </a:custGeom>
      </dgm:spPr>
      <dgm:t>
        <a:bodyPr/>
        <a:p>
          <a:endParaRPr lang="zh-CN" altLang="en-US"/>
        </a:p>
      </dgm:t>
    </dgm:pt>
    <dgm:pt modelId="{588187CB-F578-4AAA-BA3B-5F41C35E87CB}" type="pres">
      <dgm:prSet presAssocID="{FA681CD8-683A-40B2-A4B6-DBA7AAFA2517}" presName="hierRoot3" presStyleCnt="0"/>
      <dgm:spPr/>
    </dgm:pt>
    <dgm:pt modelId="{7CAA6198-1B0E-4F50-B791-EE01108801D4}" type="pres">
      <dgm:prSet presAssocID="{FA681CD8-683A-40B2-A4B6-DBA7AAFA2517}" presName="composite3" presStyleCnt="0"/>
      <dgm:spPr/>
    </dgm:pt>
    <dgm:pt modelId="{F8A1D6BC-CBE1-41C3-A173-56B9AD7F22AE}" type="pres">
      <dgm:prSet presAssocID="{FA681CD8-683A-40B2-A4B6-DBA7AAFA2517}" presName="background3" presStyleLbl="node3" presStyleIdx="3" presStyleCnt="11"/>
      <dgm:spPr>
        <a:xfrm>
          <a:off x="1526505" y="1688572"/>
          <a:ext cx="324824" cy="810487"/>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127A232D-4ABD-4FD7-9CA0-2579B2A40274}" type="pres">
      <dgm:prSet presAssocID="{FA681CD8-683A-40B2-A4B6-DBA7AAFA2517}" presName="text3" presStyleLbl="fgAcc3" presStyleIdx="3" presStyleCnt="11" custScaleX="46457" custScaleY="182547">
        <dgm:presLayoutVars>
          <dgm:chPref val="3"/>
        </dgm:presLayoutVars>
      </dgm:prSet>
      <dgm:spPr>
        <a:prstGeom prst="roundRect">
          <a:avLst>
            <a:gd name="adj" fmla="val 10000"/>
          </a:avLst>
        </a:prstGeom>
      </dgm:spPr>
      <dgm:t>
        <a:bodyPr/>
        <a:p>
          <a:endParaRPr lang="zh-CN" altLang="en-US"/>
        </a:p>
      </dgm:t>
    </dgm:pt>
    <dgm:pt modelId="{0B82A68E-4B26-4FB1-9984-A29A4B79A535}" type="pres">
      <dgm:prSet presAssocID="{FA681CD8-683A-40B2-A4B6-DBA7AAFA2517}" presName="hierChild4" presStyleCnt="0"/>
      <dgm:spPr/>
    </dgm:pt>
    <dgm:pt modelId="{398DFCE0-25D8-4124-8B6A-94DDA9ACF86B}" type="pres">
      <dgm:prSet presAssocID="{89E5A462-B271-4899-A024-26AEBCB2B78E}" presName="Name17" presStyleLbl="parChTrans1D3" presStyleIdx="4" presStyleCnt="11"/>
      <dgm:spPr>
        <a:custGeom>
          <a:avLst/>
          <a:gdLst/>
          <a:ahLst/>
          <a:cxnLst/>
          <a:rect l="0" t="0" r="0" b="0"/>
          <a:pathLst>
            <a:path>
              <a:moveTo>
                <a:pt x="0" y="0"/>
              </a:moveTo>
              <a:lnTo>
                <a:pt x="0" y="128768"/>
              </a:lnTo>
              <a:lnTo>
                <a:pt x="496562" y="128768"/>
              </a:lnTo>
              <a:lnTo>
                <a:pt x="496562" y="193541"/>
              </a:lnTo>
            </a:path>
          </a:pathLst>
        </a:custGeom>
      </dgm:spPr>
      <dgm:t>
        <a:bodyPr/>
        <a:p>
          <a:endParaRPr lang="zh-CN" altLang="en-US"/>
        </a:p>
      </dgm:t>
    </dgm:pt>
    <dgm:pt modelId="{233D72CE-7728-466E-95B9-0F7891213184}" type="pres">
      <dgm:prSet presAssocID="{DB8878DE-989B-4C76-B3BB-887F90CB83F0}" presName="hierRoot3" presStyleCnt="0"/>
      <dgm:spPr/>
    </dgm:pt>
    <dgm:pt modelId="{CDB862E3-481D-4FC2-8E69-D8D99AD3AC0A}" type="pres">
      <dgm:prSet presAssocID="{DB8878DE-989B-4C76-B3BB-887F90CB83F0}" presName="composite3" presStyleCnt="0"/>
      <dgm:spPr/>
    </dgm:pt>
    <dgm:pt modelId="{F32803D9-8ABB-4886-84DA-51AC7BFB86FC}" type="pres">
      <dgm:prSet presAssocID="{DB8878DE-989B-4C76-B3BB-887F90CB83F0}" presName="background3" presStyleLbl="node3" presStyleIdx="4" presStyleCnt="11"/>
      <dgm:spPr>
        <a:xfrm>
          <a:off x="2006706" y="1688572"/>
          <a:ext cx="324824" cy="810487"/>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FD9B2027-1EE2-4CE3-A32C-5E69F7DC5655}" type="pres">
      <dgm:prSet presAssocID="{DB8878DE-989B-4C76-B3BB-887F90CB83F0}" presName="text3" presStyleLbl="fgAcc3" presStyleIdx="4" presStyleCnt="11" custScaleX="46457" custScaleY="182547">
        <dgm:presLayoutVars>
          <dgm:chPref val="3"/>
        </dgm:presLayoutVars>
      </dgm:prSet>
      <dgm:spPr>
        <a:prstGeom prst="roundRect">
          <a:avLst>
            <a:gd name="adj" fmla="val 10000"/>
          </a:avLst>
        </a:prstGeom>
      </dgm:spPr>
      <dgm:t>
        <a:bodyPr/>
        <a:p>
          <a:endParaRPr lang="zh-CN" altLang="en-US"/>
        </a:p>
      </dgm:t>
    </dgm:pt>
    <dgm:pt modelId="{FE0DA946-9F38-43DC-A94D-429BDCDC082F}" type="pres">
      <dgm:prSet presAssocID="{DB8878DE-989B-4C76-B3BB-887F90CB83F0}" presName="hierChild4" presStyleCnt="0"/>
      <dgm:spPr/>
    </dgm:pt>
    <dgm:pt modelId="{0233FD9C-5353-4768-9F6B-380765FB72C6}" type="pres">
      <dgm:prSet presAssocID="{2B6556FC-C461-436F-9AB5-E50FF24565D4}" presName="Name10" presStyleLbl="parChTrans1D2" presStyleIdx="2" presStyleCnt="4"/>
      <dgm:spPr>
        <a:custGeom>
          <a:avLst/>
          <a:gdLst/>
          <a:ahLst/>
          <a:cxnLst/>
          <a:rect l="0" t="0" r="0" b="0"/>
          <a:pathLst>
            <a:path>
              <a:moveTo>
                <a:pt x="0" y="0"/>
              </a:moveTo>
              <a:lnTo>
                <a:pt x="0" y="148384"/>
              </a:lnTo>
              <a:lnTo>
                <a:pt x="794233" y="148384"/>
              </a:lnTo>
              <a:lnTo>
                <a:pt x="794233" y="213156"/>
              </a:lnTo>
            </a:path>
          </a:pathLst>
        </a:custGeom>
      </dgm:spPr>
      <dgm:t>
        <a:bodyPr/>
        <a:p>
          <a:endParaRPr lang="zh-CN" altLang="en-US"/>
        </a:p>
      </dgm:t>
    </dgm:pt>
    <dgm:pt modelId="{8A07C25C-65BE-43E8-A844-8E217ACBE701}" type="pres">
      <dgm:prSet presAssocID="{19C8B908-74CD-413E-8264-ECA7ACB0C57D}" presName="hierRoot2" presStyleCnt="0"/>
      <dgm:spPr/>
    </dgm:pt>
    <dgm:pt modelId="{C7E8DF43-D892-4A90-9CB2-7D802E359478}" type="pres">
      <dgm:prSet presAssocID="{19C8B908-74CD-413E-8264-ECA7ACB0C57D}" presName="composite2" presStyleCnt="0"/>
      <dgm:spPr/>
    </dgm:pt>
    <dgm:pt modelId="{B9F653F8-8196-4572-8926-1D7C40B764BC}" type="pres">
      <dgm:prSet presAssocID="{19C8B908-74CD-413E-8264-ECA7ACB0C57D}" presName="background2" presStyleLbl="node2" presStyleIdx="2" presStyleCnt="4"/>
      <dgm:spPr>
        <a:xfrm>
          <a:off x="3195890" y="1051042"/>
          <a:ext cx="699194" cy="44398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3819AA0E-3A85-4271-9513-82ED0FD1BB33}" type="pres">
      <dgm:prSet presAssocID="{19C8B908-74CD-413E-8264-ECA7ACB0C57D}" presName="text2" presStyleLbl="fgAcc2" presStyleIdx="2" presStyleCnt="4" custLinFactNeighborX="-8512" custLinFactNeighborY="2209">
        <dgm:presLayoutVars>
          <dgm:chPref val="3"/>
        </dgm:presLayoutVars>
      </dgm:prSet>
      <dgm:spPr>
        <a:prstGeom prst="roundRect">
          <a:avLst>
            <a:gd name="adj" fmla="val 10000"/>
          </a:avLst>
        </a:prstGeom>
      </dgm:spPr>
      <dgm:t>
        <a:bodyPr/>
        <a:p>
          <a:endParaRPr lang="zh-CN" altLang="en-US"/>
        </a:p>
      </dgm:t>
    </dgm:pt>
    <dgm:pt modelId="{82DBF583-93C0-41BF-9E1D-31F8C5136797}" type="pres">
      <dgm:prSet presAssocID="{19C8B908-74CD-413E-8264-ECA7ACB0C57D}" presName="hierChild3" presStyleCnt="0"/>
      <dgm:spPr/>
    </dgm:pt>
    <dgm:pt modelId="{02A2B76D-7EDA-4F11-B6FB-FABFF2D2CD25}" type="pres">
      <dgm:prSet presAssocID="{F38D99A0-2CBB-4069-9973-84A011CB8B92}" presName="Name17" presStyleLbl="parChTrans1D3" presStyleIdx="5" presStyleCnt="11"/>
      <dgm:spPr>
        <a:custGeom>
          <a:avLst/>
          <a:gdLst/>
          <a:ahLst/>
          <a:cxnLst/>
          <a:rect l="0" t="0" r="0" b="0"/>
          <a:pathLst>
            <a:path>
              <a:moveTo>
                <a:pt x="897111" y="0"/>
              </a:moveTo>
              <a:lnTo>
                <a:pt x="897111" y="128768"/>
              </a:lnTo>
              <a:lnTo>
                <a:pt x="0" y="128768"/>
              </a:lnTo>
              <a:lnTo>
                <a:pt x="0" y="193541"/>
              </a:lnTo>
            </a:path>
          </a:pathLst>
        </a:custGeom>
      </dgm:spPr>
      <dgm:t>
        <a:bodyPr/>
        <a:p>
          <a:endParaRPr lang="zh-CN" altLang="en-US"/>
        </a:p>
      </dgm:t>
    </dgm:pt>
    <dgm:pt modelId="{F7438E55-A60D-44AD-B948-CC9E45EEA664}" type="pres">
      <dgm:prSet presAssocID="{EEE7366C-5D08-4D03-978E-8E857121FA58}" presName="hierRoot3" presStyleCnt="0"/>
      <dgm:spPr/>
    </dgm:pt>
    <dgm:pt modelId="{926DB3BF-0CD5-4403-BA46-69D8C338A26A}" type="pres">
      <dgm:prSet presAssocID="{EEE7366C-5D08-4D03-978E-8E857121FA58}" presName="composite3" presStyleCnt="0"/>
      <dgm:spPr/>
    </dgm:pt>
    <dgm:pt modelId="{A075A388-3DD9-44D0-8ECF-1FDE224683A7}" type="pres">
      <dgm:prSet presAssocID="{EEE7366C-5D08-4D03-978E-8E857121FA58}" presName="background3" presStyleLbl="node3" presStyleIdx="5" presStyleCnt="11"/>
      <dgm:spPr>
        <a:xfrm>
          <a:off x="2486908" y="1688572"/>
          <a:ext cx="322936" cy="80696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D2D3F002-CF80-4EB7-978E-7182B41A0E86}" type="pres">
      <dgm:prSet presAssocID="{EEE7366C-5D08-4D03-978E-8E857121FA58}" presName="text3" presStyleLbl="fgAcc3" presStyleIdx="5" presStyleCnt="11" custScaleX="46187" custScaleY="181753">
        <dgm:presLayoutVars>
          <dgm:chPref val="3"/>
        </dgm:presLayoutVars>
      </dgm:prSet>
      <dgm:spPr>
        <a:prstGeom prst="roundRect">
          <a:avLst>
            <a:gd name="adj" fmla="val 10000"/>
          </a:avLst>
        </a:prstGeom>
      </dgm:spPr>
      <dgm:t>
        <a:bodyPr/>
        <a:p>
          <a:endParaRPr lang="zh-CN" altLang="en-US"/>
        </a:p>
      </dgm:t>
    </dgm:pt>
    <dgm:pt modelId="{B76B4234-32B1-4F92-9D8E-6E903631FF4F}" type="pres">
      <dgm:prSet presAssocID="{EEE7366C-5D08-4D03-978E-8E857121FA58}" presName="hierChild4" presStyleCnt="0"/>
      <dgm:spPr/>
    </dgm:pt>
    <dgm:pt modelId="{DB79A117-7866-4242-A1AC-614A7D3D8B1D}" type="pres">
      <dgm:prSet presAssocID="{A59FCCA6-E209-41F6-BADC-C9296341CD98}" presName="Name17" presStyleLbl="parChTrans1D3" presStyleIdx="6" presStyleCnt="11"/>
      <dgm:spPr/>
    </dgm:pt>
    <dgm:pt modelId="{CB53BADC-DF31-4353-83C4-40F2D60D664A}" type="pres">
      <dgm:prSet presAssocID="{AB281639-F59F-48E9-A989-257D4FEB09DE}" presName="hierRoot3" presStyleCnt="0"/>
      <dgm:spPr/>
    </dgm:pt>
    <dgm:pt modelId="{610C4175-08BE-41B0-A421-072023C9C5D0}" type="pres">
      <dgm:prSet presAssocID="{AB281639-F59F-48E9-A989-257D4FEB09DE}" presName="composite3" presStyleCnt="0"/>
      <dgm:spPr/>
    </dgm:pt>
    <dgm:pt modelId="{BC30A32F-18AD-4834-9037-565E0B1A3222}" type="pres">
      <dgm:prSet presAssocID="{AB281639-F59F-48E9-A989-257D4FEB09DE}" presName="background3" presStyleLbl="node3" presStyleIdx="6" presStyleCnt="11"/>
      <dgm:spPr/>
    </dgm:pt>
    <dgm:pt modelId="{9C60B780-E77F-4EB2-9E8D-C6AEF66AB711}" type="pres">
      <dgm:prSet presAssocID="{AB281639-F59F-48E9-A989-257D4FEB09DE}" presName="text3" presStyleLbl="fgAcc3" presStyleIdx="6" presStyleCnt="11" custScaleX="53951" custScaleY="185749">
        <dgm:presLayoutVars>
          <dgm:chPref val="3"/>
        </dgm:presLayoutVars>
      </dgm:prSet>
      <dgm:spPr/>
      <dgm:t>
        <a:bodyPr/>
        <a:p>
          <a:endParaRPr lang="zh-CN" altLang="en-US"/>
        </a:p>
      </dgm:t>
    </dgm:pt>
    <dgm:pt modelId="{AABE3739-EB6A-41AE-90CE-C20AC4C585CD}" type="pres">
      <dgm:prSet presAssocID="{AB281639-F59F-48E9-A989-257D4FEB09DE}" presName="hierChild4" presStyleCnt="0"/>
      <dgm:spPr/>
    </dgm:pt>
    <dgm:pt modelId="{17FDC11D-ED0B-4E1B-ABD9-FC79E10F9FD6}" type="pres">
      <dgm:prSet presAssocID="{578E5085-3426-416E-874D-F8886E54D5B5}" presName="Name17" presStyleLbl="parChTrans1D3" presStyleIdx="7" presStyleCnt="11"/>
      <dgm:spPr>
        <a:custGeom>
          <a:avLst/>
          <a:gdLst/>
          <a:ahLst/>
          <a:cxnLst/>
          <a:rect l="0" t="0" r="0" b="0"/>
          <a:pathLst>
            <a:path>
              <a:moveTo>
                <a:pt x="45720" y="0"/>
              </a:moveTo>
              <a:lnTo>
                <a:pt x="45720" y="128768"/>
              </a:lnTo>
              <a:lnTo>
                <a:pt x="105235" y="128768"/>
              </a:lnTo>
              <a:lnTo>
                <a:pt x="105235" y="193541"/>
              </a:lnTo>
            </a:path>
          </a:pathLst>
        </a:custGeom>
      </dgm:spPr>
      <dgm:t>
        <a:bodyPr/>
        <a:p>
          <a:endParaRPr lang="zh-CN" altLang="en-US"/>
        </a:p>
      </dgm:t>
    </dgm:pt>
    <dgm:pt modelId="{BD080B1B-B5CD-4A3A-9AB0-5968542AACC1}" type="pres">
      <dgm:prSet presAssocID="{93440A0D-B402-42E1-AA44-7481074729C9}" presName="hierRoot3" presStyleCnt="0"/>
      <dgm:spPr/>
    </dgm:pt>
    <dgm:pt modelId="{01EFA49A-FD50-457F-8DFF-8673CF34EDB1}" type="pres">
      <dgm:prSet presAssocID="{93440A0D-B402-42E1-AA44-7481074729C9}" presName="composite3" presStyleCnt="0"/>
      <dgm:spPr/>
    </dgm:pt>
    <dgm:pt modelId="{4B676661-2F7B-4C54-851C-0FA15F4573E1}" type="pres">
      <dgm:prSet presAssocID="{93440A0D-B402-42E1-AA44-7481074729C9}" presName="background3" presStyleLbl="node3" presStyleIdx="7" presStyleCnt="11"/>
      <dgm:spPr>
        <a:xfrm>
          <a:off x="3443535" y="1688572"/>
          <a:ext cx="322936" cy="80696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61B51F56-C925-4776-A893-47EED534B37A}" type="pres">
      <dgm:prSet presAssocID="{93440A0D-B402-42E1-AA44-7481074729C9}" presName="text3" presStyleLbl="fgAcc3" presStyleIdx="7" presStyleCnt="11" custScaleX="46187" custScaleY="181753">
        <dgm:presLayoutVars>
          <dgm:chPref val="3"/>
        </dgm:presLayoutVars>
      </dgm:prSet>
      <dgm:spPr>
        <a:prstGeom prst="roundRect">
          <a:avLst>
            <a:gd name="adj" fmla="val 10000"/>
          </a:avLst>
        </a:prstGeom>
      </dgm:spPr>
      <dgm:t>
        <a:bodyPr/>
        <a:p>
          <a:endParaRPr lang="zh-CN" altLang="en-US"/>
        </a:p>
      </dgm:t>
    </dgm:pt>
    <dgm:pt modelId="{56E2BD0C-41F8-43FA-9CA0-83C2997228D7}" type="pres">
      <dgm:prSet presAssocID="{93440A0D-B402-42E1-AA44-7481074729C9}" presName="hierChild4" presStyleCnt="0"/>
      <dgm:spPr/>
    </dgm:pt>
    <dgm:pt modelId="{FED14AEA-1F6D-455E-A81A-19460485C559}" type="pres">
      <dgm:prSet presAssocID="{89D4ABF7-288C-4E1F-8411-B84127CADC01}" presName="Name17" presStyleLbl="parChTrans1D3" presStyleIdx="8" presStyleCnt="11"/>
      <dgm:spPr>
        <a:custGeom>
          <a:avLst/>
          <a:gdLst/>
          <a:ahLst/>
          <a:cxnLst/>
          <a:rect l="0" t="0" r="0" b="0"/>
          <a:pathLst>
            <a:path>
              <a:moveTo>
                <a:pt x="0" y="0"/>
              </a:moveTo>
              <a:lnTo>
                <a:pt x="0" y="128768"/>
              </a:lnTo>
              <a:lnTo>
                <a:pt x="537828" y="128768"/>
              </a:lnTo>
              <a:lnTo>
                <a:pt x="537828" y="193541"/>
              </a:lnTo>
            </a:path>
          </a:pathLst>
        </a:custGeom>
      </dgm:spPr>
      <dgm:t>
        <a:bodyPr/>
        <a:p>
          <a:endParaRPr lang="zh-CN" altLang="en-US"/>
        </a:p>
      </dgm:t>
    </dgm:pt>
    <dgm:pt modelId="{10FF7FE2-CDC1-41BF-B3C2-90A4AF9F386E}" type="pres">
      <dgm:prSet presAssocID="{E04E8438-4324-4D0C-B534-A5C39D55198B}" presName="hierRoot3" presStyleCnt="0"/>
      <dgm:spPr/>
    </dgm:pt>
    <dgm:pt modelId="{4FFA682B-2358-4901-BE2C-02FF8A11985B}" type="pres">
      <dgm:prSet presAssocID="{E04E8438-4324-4D0C-B534-A5C39D55198B}" presName="composite3" presStyleCnt="0"/>
      <dgm:spPr/>
    </dgm:pt>
    <dgm:pt modelId="{7F797C59-1FFC-4388-9200-37F22A491887}" type="pres">
      <dgm:prSet presAssocID="{E04E8438-4324-4D0C-B534-A5C39D55198B}" presName="background3" presStyleLbl="node3" presStyleIdx="8" presStyleCnt="11"/>
      <dgm:spPr>
        <a:xfrm>
          <a:off x="3921848" y="1688572"/>
          <a:ext cx="322936" cy="80696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5B18894F-670C-4761-B80E-76FAB16C9F5E}" type="pres">
      <dgm:prSet presAssocID="{E04E8438-4324-4D0C-B534-A5C39D55198B}" presName="text3" presStyleLbl="fgAcc3" presStyleIdx="8" presStyleCnt="11" custScaleX="46187" custScaleY="181753">
        <dgm:presLayoutVars>
          <dgm:chPref val="3"/>
        </dgm:presLayoutVars>
      </dgm:prSet>
      <dgm:spPr>
        <a:prstGeom prst="roundRect">
          <a:avLst>
            <a:gd name="adj" fmla="val 10000"/>
          </a:avLst>
        </a:prstGeom>
      </dgm:spPr>
      <dgm:t>
        <a:bodyPr/>
        <a:p>
          <a:endParaRPr lang="zh-CN" altLang="en-US"/>
        </a:p>
      </dgm:t>
    </dgm:pt>
    <dgm:pt modelId="{D7E371CA-0335-45C9-9138-3C8902FE885B}" type="pres">
      <dgm:prSet presAssocID="{E04E8438-4324-4D0C-B534-A5C39D55198B}" presName="hierChild4" presStyleCnt="0"/>
      <dgm:spPr/>
    </dgm:pt>
    <dgm:pt modelId="{EEE0FB3C-C30B-40EF-B4D6-2BEA35BDA488}" type="pres">
      <dgm:prSet presAssocID="{4A4A13EB-A828-43EA-803C-58FF107E4F80}" presName="Name17" presStyleLbl="parChTrans1D3" presStyleIdx="9" presStyleCnt="11"/>
      <dgm:spPr>
        <a:custGeom>
          <a:avLst/>
          <a:gdLst/>
          <a:ahLst/>
          <a:cxnLst/>
          <a:rect l="0" t="0" r="0" b="0"/>
          <a:pathLst>
            <a:path>
              <a:moveTo>
                <a:pt x="0" y="0"/>
              </a:moveTo>
              <a:lnTo>
                <a:pt x="0" y="128768"/>
              </a:lnTo>
              <a:lnTo>
                <a:pt x="1016142" y="128768"/>
              </a:lnTo>
              <a:lnTo>
                <a:pt x="1016142" y="193541"/>
              </a:lnTo>
            </a:path>
          </a:pathLst>
        </a:custGeom>
      </dgm:spPr>
      <dgm:t>
        <a:bodyPr/>
        <a:p>
          <a:endParaRPr lang="zh-CN" altLang="en-US"/>
        </a:p>
      </dgm:t>
    </dgm:pt>
    <dgm:pt modelId="{F00F3856-33D6-4AA6-9D37-8AD24E3E0733}" type="pres">
      <dgm:prSet presAssocID="{2522DD15-23B4-4D47-A2FD-59CF693AB462}" presName="hierRoot3" presStyleCnt="0"/>
      <dgm:spPr/>
    </dgm:pt>
    <dgm:pt modelId="{3AAF8FD9-387B-4B80-ADE5-54A12D510108}" type="pres">
      <dgm:prSet presAssocID="{2522DD15-23B4-4D47-A2FD-59CF693AB462}" presName="composite3" presStyleCnt="0"/>
      <dgm:spPr/>
    </dgm:pt>
    <dgm:pt modelId="{2D36CDEA-9043-4463-BE2F-01CED45811C4}" type="pres">
      <dgm:prSet presAssocID="{2522DD15-23B4-4D47-A2FD-59CF693AB462}" presName="background3" presStyleLbl="node3" presStyleIdx="9" presStyleCnt="11"/>
      <dgm:spPr>
        <a:xfrm>
          <a:off x="4400162" y="1688572"/>
          <a:ext cx="322936" cy="80696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9FE37970-894B-4D17-95D5-7D04EA7DA410}" type="pres">
      <dgm:prSet presAssocID="{2522DD15-23B4-4D47-A2FD-59CF693AB462}" presName="text3" presStyleLbl="fgAcc3" presStyleIdx="9" presStyleCnt="11" custScaleX="46187" custScaleY="181753">
        <dgm:presLayoutVars>
          <dgm:chPref val="3"/>
        </dgm:presLayoutVars>
      </dgm:prSet>
      <dgm:spPr>
        <a:prstGeom prst="roundRect">
          <a:avLst>
            <a:gd name="adj" fmla="val 10000"/>
          </a:avLst>
        </a:prstGeom>
      </dgm:spPr>
      <dgm:t>
        <a:bodyPr/>
        <a:p>
          <a:endParaRPr lang="zh-CN" altLang="en-US"/>
        </a:p>
      </dgm:t>
    </dgm:pt>
    <dgm:pt modelId="{FA92679A-E21C-4FE9-B562-08C8AC5DC9C3}" type="pres">
      <dgm:prSet presAssocID="{2522DD15-23B4-4D47-A2FD-59CF693AB462}" presName="hierChild4" presStyleCnt="0"/>
      <dgm:spPr/>
    </dgm:pt>
    <dgm:pt modelId="{122E71EB-FAC7-4BC5-85D6-E70EA2322ADE}" type="pres">
      <dgm:prSet presAssocID="{2ABB3A89-9A11-4D6B-AE7C-0A80872D3A5E}" presName="Name10" presStyleLbl="parChTrans1D2" presStyleIdx="3" presStyleCnt="4"/>
      <dgm:spPr>
        <a:custGeom>
          <a:avLst/>
          <a:gdLst/>
          <a:ahLst/>
          <a:cxnLst/>
          <a:rect l="0" t="0" r="0" b="0"/>
          <a:pathLst>
            <a:path>
              <a:moveTo>
                <a:pt x="0" y="0"/>
              </a:moveTo>
              <a:lnTo>
                <a:pt x="0" y="138576"/>
              </a:lnTo>
              <a:lnTo>
                <a:pt x="2303722" y="138576"/>
              </a:lnTo>
              <a:lnTo>
                <a:pt x="2303722" y="203349"/>
              </a:lnTo>
            </a:path>
          </a:pathLst>
        </a:custGeom>
      </dgm:spPr>
      <dgm:t>
        <a:bodyPr/>
        <a:p>
          <a:endParaRPr lang="zh-CN" altLang="en-US"/>
        </a:p>
      </dgm:t>
    </dgm:pt>
    <dgm:pt modelId="{7039F992-7559-4C15-85D4-A5ABA70A7881}" type="pres">
      <dgm:prSet presAssocID="{BC2DDB05-8A7D-4A75-9171-6D5A14F892F1}" presName="hierRoot2" presStyleCnt="0"/>
      <dgm:spPr/>
    </dgm:pt>
    <dgm:pt modelId="{1C2279C2-DB11-4E78-AD65-77D79221F56E}" type="pres">
      <dgm:prSet presAssocID="{BC2DDB05-8A7D-4A75-9171-6D5A14F892F1}" presName="composite2" presStyleCnt="0"/>
      <dgm:spPr/>
    </dgm:pt>
    <dgm:pt modelId="{C64E4D70-903E-4EC5-B2DD-90F580880BC5}" type="pres">
      <dgm:prSet presAssocID="{BC2DDB05-8A7D-4A75-9171-6D5A14F892F1}" presName="background2" presStyleLbl="node2" presStyleIdx="3" presStyleCnt="4"/>
      <dgm:spPr>
        <a:xfrm>
          <a:off x="4705379" y="1041234"/>
          <a:ext cx="699194" cy="44398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37A13E4D-BF16-442C-8415-7418A8656046}" type="pres">
      <dgm:prSet presAssocID="{BC2DDB05-8A7D-4A75-9171-6D5A14F892F1}" presName="text2" presStyleLbl="fgAcc2" presStyleIdx="3" presStyleCnt="4">
        <dgm:presLayoutVars>
          <dgm:chPref val="3"/>
        </dgm:presLayoutVars>
      </dgm:prSet>
      <dgm:spPr>
        <a:prstGeom prst="roundRect">
          <a:avLst>
            <a:gd name="adj" fmla="val 10000"/>
          </a:avLst>
        </a:prstGeom>
      </dgm:spPr>
      <dgm:t>
        <a:bodyPr/>
        <a:p>
          <a:endParaRPr lang="zh-CN" altLang="en-US"/>
        </a:p>
      </dgm:t>
    </dgm:pt>
    <dgm:pt modelId="{019DA592-AD0C-4EF1-A9C8-E24608EDE040}" type="pres">
      <dgm:prSet presAssocID="{BC2DDB05-8A7D-4A75-9171-6D5A14F892F1}" presName="hierChild3" presStyleCnt="0"/>
      <dgm:spPr/>
    </dgm:pt>
    <dgm:pt modelId="{E60D473A-C311-47CE-BF3D-E9D4426D8AEA}" type="pres">
      <dgm:prSet presAssocID="{754CC342-EF61-4496-A8A5-7866D96FBA79}" presName="Name17" presStyleLbl="parChTrans1D3" presStyleIdx="10" presStyleCnt="11"/>
      <dgm:spPr>
        <a:custGeom>
          <a:avLst/>
          <a:gdLst/>
          <a:ahLst/>
          <a:cxnLst/>
          <a:rect l="0" t="0" r="0" b="0"/>
          <a:pathLst>
            <a:path>
              <a:moveTo>
                <a:pt x="45720" y="0"/>
              </a:moveTo>
              <a:lnTo>
                <a:pt x="45720" y="203349"/>
              </a:lnTo>
            </a:path>
          </a:pathLst>
        </a:custGeom>
      </dgm:spPr>
      <dgm:t>
        <a:bodyPr/>
        <a:p>
          <a:endParaRPr lang="zh-CN" altLang="en-US"/>
        </a:p>
      </dgm:t>
    </dgm:pt>
    <dgm:pt modelId="{E287A088-C56D-47FD-87EB-F84B0D981D2E}" type="pres">
      <dgm:prSet presAssocID="{BC46C511-3C5D-44B9-A751-70404D0590BE}" presName="hierRoot3" presStyleCnt="0"/>
      <dgm:spPr/>
    </dgm:pt>
    <dgm:pt modelId="{E2C23AA6-00E9-4853-B039-574E23CCAAA4}" type="pres">
      <dgm:prSet presAssocID="{BC46C511-3C5D-44B9-A751-70404D0590BE}" presName="composite3" presStyleCnt="0"/>
      <dgm:spPr/>
    </dgm:pt>
    <dgm:pt modelId="{DF611F5B-057E-40D4-A434-4D52DA867E1F}" type="pres">
      <dgm:prSet presAssocID="{BC46C511-3C5D-44B9-A751-70404D0590BE}" presName="background3" presStyleLbl="node3" presStyleIdx="10" presStyleCnt="11"/>
      <dgm:spPr>
        <a:xfrm>
          <a:off x="4878475" y="1688572"/>
          <a:ext cx="353002" cy="78065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pt>
    <dgm:pt modelId="{65F7730A-FDB4-41ED-84CF-2C9AF1F873EE}" type="pres">
      <dgm:prSet presAssocID="{BC46C511-3C5D-44B9-A751-70404D0590BE}" presName="text3" presStyleLbl="fgAcc3" presStyleIdx="10" presStyleCnt="11" custScaleX="50487" custScaleY="175828">
        <dgm:presLayoutVars>
          <dgm:chPref val="3"/>
        </dgm:presLayoutVars>
      </dgm:prSet>
      <dgm:spPr>
        <a:prstGeom prst="roundRect">
          <a:avLst>
            <a:gd name="adj" fmla="val 10000"/>
          </a:avLst>
        </a:prstGeom>
      </dgm:spPr>
      <dgm:t>
        <a:bodyPr/>
        <a:p>
          <a:endParaRPr lang="zh-CN" altLang="en-US"/>
        </a:p>
      </dgm:t>
    </dgm:pt>
    <dgm:pt modelId="{5A2BF688-2C7F-44C7-BDAC-1E24CEE6DA03}" type="pres">
      <dgm:prSet presAssocID="{BC46C511-3C5D-44B9-A751-70404D0590BE}" presName="hierChild4" presStyleCnt="0"/>
      <dgm:spPr/>
    </dgm:pt>
  </dgm:ptLst>
  <dgm:cxnLst>
    <dgm:cxn modelId="{000EE71E-5471-4915-ACB9-2B4F57DC346B}" type="presOf" srcId="{3F92C5A2-7044-49E4-BA7E-21B2337EB1DE}" destId="{813241CF-85D4-4076-B1EA-E677AEC4683B}" srcOrd="0" destOrd="0" presId="urn:microsoft.com/office/officeart/2005/8/layout/hierarchy1#2"/>
    <dgm:cxn modelId="{710060A9-DD9B-44AF-9253-1BA63AFB32D5}" srcId="{6DFA36ED-2782-46BF-991C-7B8FF7E28AF4}" destId="{26A2BF2C-978F-4621-B29C-FDD18044A948}" srcOrd="0" destOrd="0" parTransId="{A0D5DC4C-65BA-481F-958E-D488FAB1D6B5}" sibTransId="{7C5EC13B-6318-448F-997B-8D6BD857F50E}"/>
    <dgm:cxn modelId="{3DB7C3B3-3ADC-424B-8D90-28942170D6D5}" type="presOf" srcId="{A7F7C7B2-9478-4C8C-9F10-0036966B107F}" destId="{1D763415-0E5A-4BBF-B878-618BA54193C7}" srcOrd="0" destOrd="0" presId="urn:microsoft.com/office/officeart/2005/8/layout/hierarchy1#2"/>
    <dgm:cxn modelId="{E105B35E-8E9F-4460-BF51-B9AF92E29992}" type="presOf" srcId="{EEE7366C-5D08-4D03-978E-8E857121FA58}" destId="{D2D3F002-CF80-4EB7-978E-7182B41A0E86}" srcOrd="0" destOrd="0" presId="urn:microsoft.com/office/officeart/2005/8/layout/hierarchy1#2"/>
    <dgm:cxn modelId="{963193F1-2534-49EC-B20B-5F08A554A18D}" type="presOf" srcId="{754CC342-EF61-4496-A8A5-7866D96FBA79}" destId="{E60D473A-C311-47CE-BF3D-E9D4426D8AEA}" srcOrd="0" destOrd="0" presId="urn:microsoft.com/office/officeart/2005/8/layout/hierarchy1#2"/>
    <dgm:cxn modelId="{9AA67407-9684-42EE-9C61-189676B18129}" type="presOf" srcId="{A59FCCA6-E209-41F6-BADC-C9296341CD98}" destId="{DB79A117-7866-4242-A1AC-614A7D3D8B1D}" srcOrd="0" destOrd="0" presId="urn:microsoft.com/office/officeart/2005/8/layout/hierarchy1#2"/>
    <dgm:cxn modelId="{30A748A1-E73E-47D8-A250-12BB5B731560}" type="presOf" srcId="{BC2DDB05-8A7D-4A75-9171-6D5A14F892F1}" destId="{37A13E4D-BF16-442C-8415-7418A8656046}" srcOrd="0" destOrd="0" presId="urn:microsoft.com/office/officeart/2005/8/layout/hierarchy1#2"/>
    <dgm:cxn modelId="{FC87CC97-CB8F-498D-9D55-09953E0E3BDD}" type="presOf" srcId="{DB8878DE-989B-4C76-B3BB-887F90CB83F0}" destId="{FD9B2027-1EE2-4CE3-A32C-5E69F7DC5655}" srcOrd="0" destOrd="0" presId="urn:microsoft.com/office/officeart/2005/8/layout/hierarchy1#2"/>
    <dgm:cxn modelId="{A34A8E6C-3E59-441F-A788-E7F6F29BA9A7}" type="presOf" srcId="{BC46C511-3C5D-44B9-A751-70404D0590BE}" destId="{65F7730A-FDB4-41ED-84CF-2C9AF1F873EE}" srcOrd="0" destOrd="0" presId="urn:microsoft.com/office/officeart/2005/8/layout/hierarchy1#2"/>
    <dgm:cxn modelId="{3A17EF94-E3D1-46D5-BA89-053894A2879E}" srcId="{6600F4BC-3893-4717-8134-77C11956D5A1}" destId="{74E3119B-1C0C-420C-A9F1-E6C826ABFB92}" srcOrd="0" destOrd="0" parTransId="{372B498B-4595-4125-A1E1-A07C880BA055}" sibTransId="{1977D2F6-7BC9-4402-83C6-4ACC7B3FD5A4}"/>
    <dgm:cxn modelId="{3C674D85-2D4A-4004-88EF-D0EBA1F2F0D8}" type="presOf" srcId="{93440A0D-B402-42E1-AA44-7481074729C9}" destId="{61B51F56-C925-4776-A893-47EED534B37A}" srcOrd="0" destOrd="0" presId="urn:microsoft.com/office/officeart/2005/8/layout/hierarchy1#2"/>
    <dgm:cxn modelId="{CFF3C2BB-DB93-4617-ACF5-5371C1ADE6D3}" srcId="{74E3119B-1C0C-420C-A9F1-E6C826ABFB92}" destId="{19C8B908-74CD-413E-8264-ECA7ACB0C57D}" srcOrd="2" destOrd="0" parTransId="{2B6556FC-C461-436F-9AB5-E50FF24565D4}" sibTransId="{5A223F82-3D73-4CB9-8018-E2EC5AE81F4C}"/>
    <dgm:cxn modelId="{7CBDA8DF-959F-4648-B399-C6234EF87838}" type="presOf" srcId="{E348D131-3362-4A5B-A4ED-CBF5A723E132}" destId="{701785A9-95C0-4D65-B4F2-54439874BAB9}" srcOrd="0" destOrd="0" presId="urn:microsoft.com/office/officeart/2005/8/layout/hierarchy1#2"/>
    <dgm:cxn modelId="{35310CF2-5581-4FDC-8AA2-8420AD27D8E7}" type="presOf" srcId="{578E5085-3426-416E-874D-F8886E54D5B5}" destId="{17FDC11D-ED0B-4E1B-ABD9-FC79E10F9FD6}" srcOrd="0" destOrd="0" presId="urn:microsoft.com/office/officeart/2005/8/layout/hierarchy1#2"/>
    <dgm:cxn modelId="{C23882D0-A92A-4071-9BC0-E4A532339105}" srcId="{74E3119B-1C0C-420C-A9F1-E6C826ABFB92}" destId="{6DFA36ED-2782-46BF-991C-7B8FF7E28AF4}" srcOrd="1" destOrd="0" parTransId="{1E05D9D0-A09B-42B3-8615-AD30FED98973}" sibTransId="{4BCC4469-DE9B-49B0-B07C-085582E0A346}"/>
    <dgm:cxn modelId="{393B3EB1-9BC1-41E8-A12D-79266B74F68B}" srcId="{6DFA36ED-2782-46BF-991C-7B8FF7E28AF4}" destId="{FA681CD8-683A-40B2-A4B6-DBA7AAFA2517}" srcOrd="1" destOrd="0" parTransId="{328E38B0-E1FF-4DE0-BBDD-94F04EC3D0BD}" sibTransId="{8EAD812C-57FE-4F88-B2F6-63A7028BCF9F}"/>
    <dgm:cxn modelId="{5EF7C792-F30D-4050-A538-8D19728933BF}" type="presOf" srcId="{FA681CD8-683A-40B2-A4B6-DBA7AAFA2517}" destId="{127A232D-4ABD-4FD7-9CA0-2579B2A40274}" srcOrd="0" destOrd="0" presId="urn:microsoft.com/office/officeart/2005/8/layout/hierarchy1#2"/>
    <dgm:cxn modelId="{CD2B99C5-30AA-4866-BF52-0F5A95924B0E}" srcId="{19C8B908-74CD-413E-8264-ECA7ACB0C57D}" destId="{E04E8438-4324-4D0C-B534-A5C39D55198B}" srcOrd="3" destOrd="0" parTransId="{89D4ABF7-288C-4E1F-8411-B84127CADC01}" sibTransId="{AE7AC814-491C-4CAC-949C-5BC836D22894}"/>
    <dgm:cxn modelId="{CFCFFFD8-0330-4A13-A4AC-970BB74F4275}" type="presOf" srcId="{2B6556FC-C461-436F-9AB5-E50FF24565D4}" destId="{0233FD9C-5353-4768-9F6B-380765FB72C6}" srcOrd="0" destOrd="0" presId="urn:microsoft.com/office/officeart/2005/8/layout/hierarchy1#2"/>
    <dgm:cxn modelId="{6B42FCDF-22C4-4A35-9A04-34127840008A}" srcId="{19C8B908-74CD-413E-8264-ECA7ACB0C57D}" destId="{93440A0D-B402-42E1-AA44-7481074729C9}" srcOrd="2" destOrd="0" parTransId="{578E5085-3426-416E-874D-F8886E54D5B5}" sibTransId="{1A392117-6BD4-43E9-9C42-DCDF55E6CC00}"/>
    <dgm:cxn modelId="{12A1FE5D-8256-4041-9194-29691A34AFEC}" type="presOf" srcId="{2522DD15-23B4-4D47-A2FD-59CF693AB462}" destId="{9FE37970-894B-4D17-95D5-7D04EA7DA410}" srcOrd="0" destOrd="0" presId="urn:microsoft.com/office/officeart/2005/8/layout/hierarchy1#2"/>
    <dgm:cxn modelId="{3F3A35B5-FAD1-4544-9466-2991B5319EAF}" srcId="{6DFA36ED-2782-46BF-991C-7B8FF7E28AF4}" destId="{DB8878DE-989B-4C76-B3BB-887F90CB83F0}" srcOrd="2" destOrd="0" parTransId="{89E5A462-B271-4899-A024-26AEBCB2B78E}" sibTransId="{A607AC26-904B-4302-B0CF-873BE647B4BE}"/>
    <dgm:cxn modelId="{44185EB9-E847-47FA-8EE3-DB190D95CF13}" type="presOf" srcId="{A0D5DC4C-65BA-481F-958E-D488FAB1D6B5}" destId="{69DD8DDC-C745-41BC-AC9C-CB884E966DCB}" srcOrd="0" destOrd="0" presId="urn:microsoft.com/office/officeart/2005/8/layout/hierarchy1#2"/>
    <dgm:cxn modelId="{4A32A5B1-358E-493C-B7BF-11F8F6AB0E89}" type="presOf" srcId="{89E5A462-B271-4899-A024-26AEBCB2B78E}" destId="{398DFCE0-25D8-4124-8B6A-94DDA9ACF86B}" srcOrd="0" destOrd="0" presId="urn:microsoft.com/office/officeart/2005/8/layout/hierarchy1#2"/>
    <dgm:cxn modelId="{F93D69D2-F6D8-4154-82F6-B27D84D6029A}" srcId="{BC2DDB05-8A7D-4A75-9171-6D5A14F892F1}" destId="{BC46C511-3C5D-44B9-A751-70404D0590BE}" srcOrd="0" destOrd="0" parTransId="{754CC342-EF61-4496-A8A5-7866D96FBA79}" sibTransId="{2BAF3978-8231-4A4D-A2BB-E0F40EBC4732}"/>
    <dgm:cxn modelId="{4F192E34-2B02-427A-9557-4FEE3ECB9C76}" srcId="{E348D131-3362-4A5B-A4ED-CBF5A723E132}" destId="{836A5865-D9EE-465F-8873-A50DF1CF0DEB}" srcOrd="1" destOrd="0" parTransId="{9D6F4560-8F7B-4CA2-BDE2-11C4A20E9AFE}" sibTransId="{9925CA96-B49F-4545-8751-D148EADE4C58}"/>
    <dgm:cxn modelId="{3005019B-06AF-42E2-8F49-FE95F3B4F374}" type="presOf" srcId="{19C8B908-74CD-413E-8264-ECA7ACB0C57D}" destId="{3819AA0E-3A85-4271-9513-82ED0FD1BB33}" srcOrd="0" destOrd="0" presId="urn:microsoft.com/office/officeart/2005/8/layout/hierarchy1#2"/>
    <dgm:cxn modelId="{F410AF2F-1CA9-4445-A5BD-2F57532C83E5}" type="presOf" srcId="{F38D99A0-2CBB-4069-9973-84A011CB8B92}" destId="{02A2B76D-7EDA-4F11-B6FB-FABFF2D2CD25}" srcOrd="0" destOrd="0" presId="urn:microsoft.com/office/officeart/2005/8/layout/hierarchy1#2"/>
    <dgm:cxn modelId="{F2DC5886-5F85-4127-8637-7CB53D8AC946}" type="presOf" srcId="{89D4ABF7-288C-4E1F-8411-B84127CADC01}" destId="{FED14AEA-1F6D-455E-A81A-19460485C559}" srcOrd="0" destOrd="0" presId="urn:microsoft.com/office/officeart/2005/8/layout/hierarchy1#2"/>
    <dgm:cxn modelId="{206F31E4-D206-42ED-8CD3-AD675EF273DB}" type="presOf" srcId="{836A5865-D9EE-465F-8873-A50DF1CF0DEB}" destId="{704A170C-A6E3-442C-9C52-AC598E281D4B}" srcOrd="0" destOrd="0" presId="urn:microsoft.com/office/officeart/2005/8/layout/hierarchy1#2"/>
    <dgm:cxn modelId="{77481EC0-5499-4787-BE2E-BD8ACCC31C94}" srcId="{19C8B908-74CD-413E-8264-ECA7ACB0C57D}" destId="{EEE7366C-5D08-4D03-978E-8E857121FA58}" srcOrd="0" destOrd="0" parTransId="{F38D99A0-2CBB-4069-9973-84A011CB8B92}" sibTransId="{A42F6235-7610-4C43-B533-C52431932229}"/>
    <dgm:cxn modelId="{61B18F89-58D8-4129-8F5A-8329058D3379}" srcId="{19C8B908-74CD-413E-8264-ECA7ACB0C57D}" destId="{2522DD15-23B4-4D47-A2FD-59CF693AB462}" srcOrd="4" destOrd="0" parTransId="{4A4A13EB-A828-43EA-803C-58FF107E4F80}" sibTransId="{632CCD00-24F3-4D9C-8E4A-80312DA97F1F}"/>
    <dgm:cxn modelId="{E2FE8254-EE65-419F-8769-A4744AFDD8D8}" type="presOf" srcId="{1E05D9D0-A09B-42B3-8615-AD30FED98973}" destId="{E928A714-3DF0-4C18-9E74-88FE09086DC2}" srcOrd="0" destOrd="0" presId="urn:microsoft.com/office/officeart/2005/8/layout/hierarchy1#2"/>
    <dgm:cxn modelId="{F6C0083D-AD24-4EB5-A1A1-6F499FC38F15}" type="presOf" srcId="{6DFA36ED-2782-46BF-991C-7B8FF7E28AF4}" destId="{DF03F8B8-577A-433C-87F0-C725A8D335E5}" srcOrd="0" destOrd="0" presId="urn:microsoft.com/office/officeart/2005/8/layout/hierarchy1#2"/>
    <dgm:cxn modelId="{AF1A573E-431F-4039-9065-5310AB7D53F8}" type="presOf" srcId="{6600F4BC-3893-4717-8134-77C11956D5A1}" destId="{85640163-E061-44AC-919C-DB232B72D7CE}" srcOrd="0" destOrd="0" presId="urn:microsoft.com/office/officeart/2005/8/layout/hierarchy1#2"/>
    <dgm:cxn modelId="{7739B67F-EEE0-468E-B3B0-B362C357698A}" type="presOf" srcId="{4A4A13EB-A828-43EA-803C-58FF107E4F80}" destId="{EEE0FB3C-C30B-40EF-B4D6-2BEA35BDA488}" srcOrd="0" destOrd="0" presId="urn:microsoft.com/office/officeart/2005/8/layout/hierarchy1#2"/>
    <dgm:cxn modelId="{A0E625CE-07E4-49C6-8E97-8CDD6177F049}" srcId="{E348D131-3362-4A5B-A4ED-CBF5A723E132}" destId="{3F92C5A2-7044-49E4-BA7E-21B2337EB1DE}" srcOrd="0" destOrd="0" parTransId="{F74E35B8-576D-4458-94B3-0E3569A623B7}" sibTransId="{61B38938-85F9-425B-98D9-C1E2E26FDFA0}"/>
    <dgm:cxn modelId="{E88E70BD-EC5D-4219-B240-95C9266284E7}" type="presOf" srcId="{74E3119B-1C0C-420C-A9F1-E6C826ABFB92}" destId="{C298E44E-DA50-48E9-9661-368F63AE06B8}" srcOrd="0" destOrd="0" presId="urn:microsoft.com/office/officeart/2005/8/layout/hierarchy1#2"/>
    <dgm:cxn modelId="{BEAC7F7F-C335-4814-BB73-DA071B8A1AAC}" srcId="{74E3119B-1C0C-420C-A9F1-E6C826ABFB92}" destId="{E348D131-3362-4A5B-A4ED-CBF5A723E132}" srcOrd="0" destOrd="0" parTransId="{A7F7C7B2-9478-4C8C-9F10-0036966B107F}" sibTransId="{971FCE39-7C93-49DA-BCCE-3AC35D04930E}"/>
    <dgm:cxn modelId="{88F6B4A8-C1DC-429E-8853-3C29BA1453AD}" type="presOf" srcId="{9D6F4560-8F7B-4CA2-BDE2-11C4A20E9AFE}" destId="{439E703B-AB84-4E36-804D-C728FA3BA8A7}" srcOrd="0" destOrd="0" presId="urn:microsoft.com/office/officeart/2005/8/layout/hierarchy1#2"/>
    <dgm:cxn modelId="{0922BA42-17BF-47E3-B35E-6E8680E60828}" type="presOf" srcId="{2ABB3A89-9A11-4D6B-AE7C-0A80872D3A5E}" destId="{122E71EB-FAC7-4BC5-85D6-E70EA2322ADE}" srcOrd="0" destOrd="0" presId="urn:microsoft.com/office/officeart/2005/8/layout/hierarchy1#2"/>
    <dgm:cxn modelId="{720E6156-808A-4995-932A-1C107D4855B0}" type="presOf" srcId="{F74E35B8-576D-4458-94B3-0E3569A623B7}" destId="{6F9C0530-CA52-4776-BFFD-BEC59A88DB44}" srcOrd="0" destOrd="0" presId="urn:microsoft.com/office/officeart/2005/8/layout/hierarchy1#2"/>
    <dgm:cxn modelId="{FEDE8E8A-A06A-4285-AA76-3AE35FFD3A1E}" type="presOf" srcId="{328E38B0-E1FF-4DE0-BBDD-94F04EC3D0BD}" destId="{B6720D65-0C10-4B27-9A05-48974118B8CE}" srcOrd="0" destOrd="0" presId="urn:microsoft.com/office/officeart/2005/8/layout/hierarchy1#2"/>
    <dgm:cxn modelId="{A83D3425-5183-4BCE-A5C8-415285644BCF}" srcId="{19C8B908-74CD-413E-8264-ECA7ACB0C57D}" destId="{AB281639-F59F-48E9-A989-257D4FEB09DE}" srcOrd="1" destOrd="0" parTransId="{A59FCCA6-E209-41F6-BADC-C9296341CD98}" sibTransId="{E5BE3D6C-7502-4C8F-8CB0-1BD54DB99876}"/>
    <dgm:cxn modelId="{1C87E32E-97A2-4C2F-9921-E05A77287DB9}" srcId="{74E3119B-1C0C-420C-A9F1-E6C826ABFB92}" destId="{BC2DDB05-8A7D-4A75-9171-6D5A14F892F1}" srcOrd="3" destOrd="0" parTransId="{2ABB3A89-9A11-4D6B-AE7C-0A80872D3A5E}" sibTransId="{D4921765-4DC2-46E8-92F6-4AEA768F720D}"/>
    <dgm:cxn modelId="{D8A4B252-9D4D-4A1F-8295-F1B6625DD6DE}" type="presOf" srcId="{AB281639-F59F-48E9-A989-257D4FEB09DE}" destId="{9C60B780-E77F-4EB2-9E8D-C6AEF66AB711}" srcOrd="0" destOrd="0" presId="urn:microsoft.com/office/officeart/2005/8/layout/hierarchy1#2"/>
    <dgm:cxn modelId="{D39C6FB4-D79E-43F1-B083-4F7E09781DEE}" type="presOf" srcId="{E04E8438-4324-4D0C-B534-A5C39D55198B}" destId="{5B18894F-670C-4761-B80E-76FAB16C9F5E}" srcOrd="0" destOrd="0" presId="urn:microsoft.com/office/officeart/2005/8/layout/hierarchy1#2"/>
    <dgm:cxn modelId="{A57EE42B-9EAF-4207-9C6A-367A57F715F4}" type="presOf" srcId="{26A2BF2C-978F-4621-B29C-FDD18044A948}" destId="{6A1F53C7-DD66-4A84-9E86-7A354C02DBE0}" srcOrd="0" destOrd="0" presId="urn:microsoft.com/office/officeart/2005/8/layout/hierarchy1#2"/>
    <dgm:cxn modelId="{7E214A02-45F1-464B-A99D-9DFBDF6D9D25}" type="presParOf" srcId="{85640163-E061-44AC-919C-DB232B72D7CE}" destId="{F1F3CE70-542F-4431-A1AC-77F045C8BF19}" srcOrd="0" destOrd="0" presId="urn:microsoft.com/office/officeart/2005/8/layout/hierarchy1#2"/>
    <dgm:cxn modelId="{DA054C6E-3BD0-457B-9C4E-32E0550C7E1E}" type="presParOf" srcId="{F1F3CE70-542F-4431-A1AC-77F045C8BF19}" destId="{D1FCA4A9-1C0D-4CD4-8E58-075DD84A693D}" srcOrd="0" destOrd="0" presId="urn:microsoft.com/office/officeart/2005/8/layout/hierarchy1#2"/>
    <dgm:cxn modelId="{10468ABF-1BEF-4F71-BAC5-94F09B0D266A}" type="presParOf" srcId="{D1FCA4A9-1C0D-4CD4-8E58-075DD84A693D}" destId="{95CC4D51-FF9F-43A2-BE20-89C1C5E08EC4}" srcOrd="0" destOrd="0" presId="urn:microsoft.com/office/officeart/2005/8/layout/hierarchy1#2"/>
    <dgm:cxn modelId="{2F79349A-E230-4823-A1C3-70E1053680A7}" type="presParOf" srcId="{D1FCA4A9-1C0D-4CD4-8E58-075DD84A693D}" destId="{C298E44E-DA50-48E9-9661-368F63AE06B8}" srcOrd="1" destOrd="0" presId="urn:microsoft.com/office/officeart/2005/8/layout/hierarchy1#2"/>
    <dgm:cxn modelId="{74C610BA-CA3D-43CE-A8D8-EBBFA2C30240}" type="presParOf" srcId="{F1F3CE70-542F-4431-A1AC-77F045C8BF19}" destId="{068D427B-11C8-4541-9F5A-DDBD7A21F9A5}" srcOrd="1" destOrd="0" presId="urn:microsoft.com/office/officeart/2005/8/layout/hierarchy1#2"/>
    <dgm:cxn modelId="{FCA634E4-7B72-4809-ADE4-730C84E5EFE5}" type="presParOf" srcId="{068D427B-11C8-4541-9F5A-DDBD7A21F9A5}" destId="{1D763415-0E5A-4BBF-B878-618BA54193C7}" srcOrd="0" destOrd="0" presId="urn:microsoft.com/office/officeart/2005/8/layout/hierarchy1#2"/>
    <dgm:cxn modelId="{040CED02-0758-4375-8D2F-8460EB3CDF39}" type="presParOf" srcId="{068D427B-11C8-4541-9F5A-DDBD7A21F9A5}" destId="{B8CEC381-10EA-420B-8D80-57257A4B7DA6}" srcOrd="1" destOrd="0" presId="urn:microsoft.com/office/officeart/2005/8/layout/hierarchy1#2"/>
    <dgm:cxn modelId="{2811C982-7A08-42E9-8187-AF144D3AFCA6}" type="presParOf" srcId="{B8CEC381-10EA-420B-8D80-57257A4B7DA6}" destId="{9B7CBBD0-8F38-4BF3-9ADB-644ADC89FA22}" srcOrd="0" destOrd="0" presId="urn:microsoft.com/office/officeart/2005/8/layout/hierarchy1#2"/>
    <dgm:cxn modelId="{2C981397-7D4F-4B97-AA49-923A1672F7CE}" type="presParOf" srcId="{9B7CBBD0-8F38-4BF3-9ADB-644ADC89FA22}" destId="{59D180BD-A8EB-4CC0-9EC5-EEDE37669339}" srcOrd="0" destOrd="0" presId="urn:microsoft.com/office/officeart/2005/8/layout/hierarchy1#2"/>
    <dgm:cxn modelId="{4A80413C-6E49-47BD-BA05-50C0CCF190C6}" type="presParOf" srcId="{9B7CBBD0-8F38-4BF3-9ADB-644ADC89FA22}" destId="{701785A9-95C0-4D65-B4F2-54439874BAB9}" srcOrd="1" destOrd="0" presId="urn:microsoft.com/office/officeart/2005/8/layout/hierarchy1#2"/>
    <dgm:cxn modelId="{3259542D-2FBD-4B3D-A965-2E234853DFBB}" type="presParOf" srcId="{B8CEC381-10EA-420B-8D80-57257A4B7DA6}" destId="{F4FCBD03-2171-40D3-ACCD-02AAAEC36872}" srcOrd="1" destOrd="0" presId="urn:microsoft.com/office/officeart/2005/8/layout/hierarchy1#2"/>
    <dgm:cxn modelId="{C7ADD77D-1741-46A4-BDCF-D80DDA4D3D41}" type="presParOf" srcId="{F4FCBD03-2171-40D3-ACCD-02AAAEC36872}" destId="{6F9C0530-CA52-4776-BFFD-BEC59A88DB44}" srcOrd="0" destOrd="0" presId="urn:microsoft.com/office/officeart/2005/8/layout/hierarchy1#2"/>
    <dgm:cxn modelId="{0B7458A6-E9D8-434D-953C-87F0CDAE6ECF}" type="presParOf" srcId="{F4FCBD03-2171-40D3-ACCD-02AAAEC36872}" destId="{AFD5D71D-2675-4157-BE31-47A368E0C7E6}" srcOrd="1" destOrd="0" presId="urn:microsoft.com/office/officeart/2005/8/layout/hierarchy1#2"/>
    <dgm:cxn modelId="{9A4F229F-79CB-4990-8937-6C94C1BF3CEA}" type="presParOf" srcId="{AFD5D71D-2675-4157-BE31-47A368E0C7E6}" destId="{9CBF59CD-7928-4783-A131-E128D9A0A581}" srcOrd="0" destOrd="0" presId="urn:microsoft.com/office/officeart/2005/8/layout/hierarchy1#2"/>
    <dgm:cxn modelId="{195B46DD-095C-4A0A-A712-AF070B63031A}" type="presParOf" srcId="{9CBF59CD-7928-4783-A131-E128D9A0A581}" destId="{6D7F1930-84C3-442F-A00D-4F4DA9EF73E9}" srcOrd="0" destOrd="0" presId="urn:microsoft.com/office/officeart/2005/8/layout/hierarchy1#2"/>
    <dgm:cxn modelId="{3A76D0A9-91FC-4C32-A903-AA856D949AE4}" type="presParOf" srcId="{9CBF59CD-7928-4783-A131-E128D9A0A581}" destId="{813241CF-85D4-4076-B1EA-E677AEC4683B}" srcOrd="1" destOrd="0" presId="urn:microsoft.com/office/officeart/2005/8/layout/hierarchy1#2"/>
    <dgm:cxn modelId="{969C88C3-0402-4EC8-8CE3-F344D37046B6}" type="presParOf" srcId="{AFD5D71D-2675-4157-BE31-47A368E0C7E6}" destId="{139FDEFC-55A0-41DD-8366-1A87DE14C689}" srcOrd="1" destOrd="0" presId="urn:microsoft.com/office/officeart/2005/8/layout/hierarchy1#2"/>
    <dgm:cxn modelId="{7A6C6637-10B3-4FAB-ABB3-A6EEEAE95877}" type="presParOf" srcId="{F4FCBD03-2171-40D3-ACCD-02AAAEC36872}" destId="{439E703B-AB84-4E36-804D-C728FA3BA8A7}" srcOrd="2" destOrd="0" presId="urn:microsoft.com/office/officeart/2005/8/layout/hierarchy1#2"/>
    <dgm:cxn modelId="{AC3D8DA4-F8C8-4E24-BFD0-C1A61D3CF947}" type="presParOf" srcId="{F4FCBD03-2171-40D3-ACCD-02AAAEC36872}" destId="{DE4CFAFB-AFB0-4D2D-A059-2225AFBCB8CF}" srcOrd="3" destOrd="0" presId="urn:microsoft.com/office/officeart/2005/8/layout/hierarchy1#2"/>
    <dgm:cxn modelId="{343A4805-7448-459E-95C0-D6446C6E24CF}" type="presParOf" srcId="{DE4CFAFB-AFB0-4D2D-A059-2225AFBCB8CF}" destId="{9861D99B-8FAB-4072-92D8-D7F33DE38268}" srcOrd="0" destOrd="0" presId="urn:microsoft.com/office/officeart/2005/8/layout/hierarchy1#2"/>
    <dgm:cxn modelId="{1A989E0C-1141-4982-A477-D917A82AA304}" type="presParOf" srcId="{9861D99B-8FAB-4072-92D8-D7F33DE38268}" destId="{A99FFC19-A417-4958-B6DE-0E86321B2674}" srcOrd="0" destOrd="0" presId="urn:microsoft.com/office/officeart/2005/8/layout/hierarchy1#2"/>
    <dgm:cxn modelId="{82987E2E-1321-416F-9843-9AD8A2783D7A}" type="presParOf" srcId="{9861D99B-8FAB-4072-92D8-D7F33DE38268}" destId="{704A170C-A6E3-442C-9C52-AC598E281D4B}" srcOrd="1" destOrd="0" presId="urn:microsoft.com/office/officeart/2005/8/layout/hierarchy1#2"/>
    <dgm:cxn modelId="{1A56DAD1-506D-4D14-AE97-FFB2897D46AE}" type="presParOf" srcId="{DE4CFAFB-AFB0-4D2D-A059-2225AFBCB8CF}" destId="{6191F4F6-3733-42B9-B9C2-CAA3907C8310}" srcOrd="1" destOrd="0" presId="urn:microsoft.com/office/officeart/2005/8/layout/hierarchy1#2"/>
    <dgm:cxn modelId="{55CD30B6-A3D4-4963-990F-352FFCC875FA}" type="presParOf" srcId="{068D427B-11C8-4541-9F5A-DDBD7A21F9A5}" destId="{E928A714-3DF0-4C18-9E74-88FE09086DC2}" srcOrd="2" destOrd="0" presId="urn:microsoft.com/office/officeart/2005/8/layout/hierarchy1#2"/>
    <dgm:cxn modelId="{70493302-A65D-435E-80AC-40CC176E1BA9}" type="presParOf" srcId="{068D427B-11C8-4541-9F5A-DDBD7A21F9A5}" destId="{BD30C956-8AE9-408F-898C-0282D4E92C3D}" srcOrd="3" destOrd="0" presId="urn:microsoft.com/office/officeart/2005/8/layout/hierarchy1#2"/>
    <dgm:cxn modelId="{D22BCAD3-5B25-4E65-BFA6-2C31A47A62D9}" type="presParOf" srcId="{BD30C956-8AE9-408F-898C-0282D4E92C3D}" destId="{0ABDE937-08DC-4CAD-824B-BE79D91B46EA}" srcOrd="0" destOrd="0" presId="urn:microsoft.com/office/officeart/2005/8/layout/hierarchy1#2"/>
    <dgm:cxn modelId="{4A31E279-C513-4EB5-AEF5-8E251DD9C074}" type="presParOf" srcId="{0ABDE937-08DC-4CAD-824B-BE79D91B46EA}" destId="{395BC8FF-2365-43CD-B903-E1C03BC58A68}" srcOrd="0" destOrd="0" presId="urn:microsoft.com/office/officeart/2005/8/layout/hierarchy1#2"/>
    <dgm:cxn modelId="{EBBE3C10-8D4E-4264-8CC7-C3E6237CB402}" type="presParOf" srcId="{0ABDE937-08DC-4CAD-824B-BE79D91B46EA}" destId="{DF03F8B8-577A-433C-87F0-C725A8D335E5}" srcOrd="1" destOrd="0" presId="urn:microsoft.com/office/officeart/2005/8/layout/hierarchy1#2"/>
    <dgm:cxn modelId="{C670DD67-E301-47DD-BC1F-966B1B8F60AF}" type="presParOf" srcId="{BD30C956-8AE9-408F-898C-0282D4E92C3D}" destId="{AEF4C8BE-3E9E-4051-A9C5-5473D004DA0D}" srcOrd="1" destOrd="0" presId="urn:microsoft.com/office/officeart/2005/8/layout/hierarchy1#2"/>
    <dgm:cxn modelId="{71BEC824-513E-4AEC-8CB2-E734FC9BC6B3}" type="presParOf" srcId="{AEF4C8BE-3E9E-4051-A9C5-5473D004DA0D}" destId="{69DD8DDC-C745-41BC-AC9C-CB884E966DCB}" srcOrd="0" destOrd="0" presId="urn:microsoft.com/office/officeart/2005/8/layout/hierarchy1#2"/>
    <dgm:cxn modelId="{AE6F3F58-4E8D-4149-ABFF-159883B85709}" type="presParOf" srcId="{AEF4C8BE-3E9E-4051-A9C5-5473D004DA0D}" destId="{1BF2F46C-1B5A-4C14-B077-476E8C5B767A}" srcOrd="1" destOrd="0" presId="urn:microsoft.com/office/officeart/2005/8/layout/hierarchy1#2"/>
    <dgm:cxn modelId="{AD67EEC6-9146-47E3-BCB7-0A2FA1141CB3}" type="presParOf" srcId="{1BF2F46C-1B5A-4C14-B077-476E8C5B767A}" destId="{8947471B-3474-4A8A-9EB8-071E349E89AB}" srcOrd="0" destOrd="0" presId="urn:microsoft.com/office/officeart/2005/8/layout/hierarchy1#2"/>
    <dgm:cxn modelId="{76B7B83D-32E2-4D15-B212-94629DB43DA6}" type="presParOf" srcId="{8947471B-3474-4A8A-9EB8-071E349E89AB}" destId="{789AD5B5-2F55-46E9-A455-4068D10B627D}" srcOrd="0" destOrd="0" presId="urn:microsoft.com/office/officeart/2005/8/layout/hierarchy1#2"/>
    <dgm:cxn modelId="{A8D10E3A-06A6-4CC9-B27E-EDA0BA20FF43}" type="presParOf" srcId="{8947471B-3474-4A8A-9EB8-071E349E89AB}" destId="{6A1F53C7-DD66-4A84-9E86-7A354C02DBE0}" srcOrd="1" destOrd="0" presId="urn:microsoft.com/office/officeart/2005/8/layout/hierarchy1#2"/>
    <dgm:cxn modelId="{EAD9CDF1-3534-4CF8-8314-D736AED2A936}" type="presParOf" srcId="{1BF2F46C-1B5A-4C14-B077-476E8C5B767A}" destId="{ED802A1E-67EA-4825-9181-8F9D6DBDC1A9}" srcOrd="1" destOrd="0" presId="urn:microsoft.com/office/officeart/2005/8/layout/hierarchy1#2"/>
    <dgm:cxn modelId="{D8FCB42C-33BF-4F46-B074-A0A618B3D716}" type="presParOf" srcId="{AEF4C8BE-3E9E-4051-A9C5-5473D004DA0D}" destId="{B6720D65-0C10-4B27-9A05-48974118B8CE}" srcOrd="2" destOrd="0" presId="urn:microsoft.com/office/officeart/2005/8/layout/hierarchy1#2"/>
    <dgm:cxn modelId="{F63F749D-DB69-4AD6-948D-48E13A4EDD5F}" type="presParOf" srcId="{AEF4C8BE-3E9E-4051-A9C5-5473D004DA0D}" destId="{588187CB-F578-4AAA-BA3B-5F41C35E87CB}" srcOrd="3" destOrd="0" presId="urn:microsoft.com/office/officeart/2005/8/layout/hierarchy1#2"/>
    <dgm:cxn modelId="{8348584B-1DC3-4699-B512-364EC437048E}" type="presParOf" srcId="{588187CB-F578-4AAA-BA3B-5F41C35E87CB}" destId="{7CAA6198-1B0E-4F50-B791-EE01108801D4}" srcOrd="0" destOrd="0" presId="urn:microsoft.com/office/officeart/2005/8/layout/hierarchy1#2"/>
    <dgm:cxn modelId="{F24BC1CD-5A5F-4484-89B2-006074002AA2}" type="presParOf" srcId="{7CAA6198-1B0E-4F50-B791-EE01108801D4}" destId="{F8A1D6BC-CBE1-41C3-A173-56B9AD7F22AE}" srcOrd="0" destOrd="0" presId="urn:microsoft.com/office/officeart/2005/8/layout/hierarchy1#2"/>
    <dgm:cxn modelId="{C1895D83-DC51-4F6D-8F2D-FA8F5878D8F6}" type="presParOf" srcId="{7CAA6198-1B0E-4F50-B791-EE01108801D4}" destId="{127A232D-4ABD-4FD7-9CA0-2579B2A40274}" srcOrd="1" destOrd="0" presId="urn:microsoft.com/office/officeart/2005/8/layout/hierarchy1#2"/>
    <dgm:cxn modelId="{C9338521-0A4E-4781-9035-299104943BF7}" type="presParOf" srcId="{588187CB-F578-4AAA-BA3B-5F41C35E87CB}" destId="{0B82A68E-4B26-4FB1-9984-A29A4B79A535}" srcOrd="1" destOrd="0" presId="urn:microsoft.com/office/officeart/2005/8/layout/hierarchy1#2"/>
    <dgm:cxn modelId="{09747B4F-88DF-4D5D-97CD-400BE0078595}" type="presParOf" srcId="{AEF4C8BE-3E9E-4051-A9C5-5473D004DA0D}" destId="{398DFCE0-25D8-4124-8B6A-94DDA9ACF86B}" srcOrd="4" destOrd="0" presId="urn:microsoft.com/office/officeart/2005/8/layout/hierarchy1#2"/>
    <dgm:cxn modelId="{A26BF492-DEE3-41E9-88A7-0550A015433A}" type="presParOf" srcId="{AEF4C8BE-3E9E-4051-A9C5-5473D004DA0D}" destId="{233D72CE-7728-466E-95B9-0F7891213184}" srcOrd="5" destOrd="0" presId="urn:microsoft.com/office/officeart/2005/8/layout/hierarchy1#2"/>
    <dgm:cxn modelId="{C6C23D5E-F132-459F-98E4-92D4C2680387}" type="presParOf" srcId="{233D72CE-7728-466E-95B9-0F7891213184}" destId="{CDB862E3-481D-4FC2-8E69-D8D99AD3AC0A}" srcOrd="0" destOrd="0" presId="urn:microsoft.com/office/officeart/2005/8/layout/hierarchy1#2"/>
    <dgm:cxn modelId="{2D2640B8-F29F-41EF-9C28-5AE00C5ED970}" type="presParOf" srcId="{CDB862E3-481D-4FC2-8E69-D8D99AD3AC0A}" destId="{F32803D9-8ABB-4886-84DA-51AC7BFB86FC}" srcOrd="0" destOrd="0" presId="urn:microsoft.com/office/officeart/2005/8/layout/hierarchy1#2"/>
    <dgm:cxn modelId="{271E9549-9A21-4816-BB61-B9531A594825}" type="presParOf" srcId="{CDB862E3-481D-4FC2-8E69-D8D99AD3AC0A}" destId="{FD9B2027-1EE2-4CE3-A32C-5E69F7DC5655}" srcOrd="1" destOrd="0" presId="urn:microsoft.com/office/officeart/2005/8/layout/hierarchy1#2"/>
    <dgm:cxn modelId="{D2507AE6-F48D-4E46-B7CC-620B88555E31}" type="presParOf" srcId="{233D72CE-7728-466E-95B9-0F7891213184}" destId="{FE0DA946-9F38-43DC-A94D-429BDCDC082F}" srcOrd="1" destOrd="0" presId="urn:microsoft.com/office/officeart/2005/8/layout/hierarchy1#2"/>
    <dgm:cxn modelId="{4ECBBD37-DFF1-436D-BE0F-328ED5FBAA12}" type="presParOf" srcId="{068D427B-11C8-4541-9F5A-DDBD7A21F9A5}" destId="{0233FD9C-5353-4768-9F6B-380765FB72C6}" srcOrd="4" destOrd="0" presId="urn:microsoft.com/office/officeart/2005/8/layout/hierarchy1#2"/>
    <dgm:cxn modelId="{75BBCFE7-39B1-4311-AC21-596F8535F382}" type="presParOf" srcId="{068D427B-11C8-4541-9F5A-DDBD7A21F9A5}" destId="{8A07C25C-65BE-43E8-A844-8E217ACBE701}" srcOrd="5" destOrd="0" presId="urn:microsoft.com/office/officeart/2005/8/layout/hierarchy1#2"/>
    <dgm:cxn modelId="{069D8DC1-2D27-4546-9746-6B92DCA9C343}" type="presParOf" srcId="{8A07C25C-65BE-43E8-A844-8E217ACBE701}" destId="{C7E8DF43-D892-4A90-9CB2-7D802E359478}" srcOrd="0" destOrd="0" presId="urn:microsoft.com/office/officeart/2005/8/layout/hierarchy1#2"/>
    <dgm:cxn modelId="{7DC5E427-0BB8-4EE7-AC7E-93BEE7A3D50D}" type="presParOf" srcId="{C7E8DF43-D892-4A90-9CB2-7D802E359478}" destId="{B9F653F8-8196-4572-8926-1D7C40B764BC}" srcOrd="0" destOrd="0" presId="urn:microsoft.com/office/officeart/2005/8/layout/hierarchy1#2"/>
    <dgm:cxn modelId="{5DB0108C-AD65-4E5A-9ACC-B3D9F8C7E90E}" type="presParOf" srcId="{C7E8DF43-D892-4A90-9CB2-7D802E359478}" destId="{3819AA0E-3A85-4271-9513-82ED0FD1BB33}" srcOrd="1" destOrd="0" presId="urn:microsoft.com/office/officeart/2005/8/layout/hierarchy1#2"/>
    <dgm:cxn modelId="{8E4B23BC-95D8-400F-AC0A-BE5300E26886}" type="presParOf" srcId="{8A07C25C-65BE-43E8-A844-8E217ACBE701}" destId="{82DBF583-93C0-41BF-9E1D-31F8C5136797}" srcOrd="1" destOrd="0" presId="urn:microsoft.com/office/officeart/2005/8/layout/hierarchy1#2"/>
    <dgm:cxn modelId="{3EFB047A-2AE9-4A5B-ACBE-23340DBC1AD3}" type="presParOf" srcId="{82DBF583-93C0-41BF-9E1D-31F8C5136797}" destId="{02A2B76D-7EDA-4F11-B6FB-FABFF2D2CD25}" srcOrd="0" destOrd="0" presId="urn:microsoft.com/office/officeart/2005/8/layout/hierarchy1#2"/>
    <dgm:cxn modelId="{30EA14E0-CEE8-451C-AF80-29210B78B64C}" type="presParOf" srcId="{82DBF583-93C0-41BF-9E1D-31F8C5136797}" destId="{F7438E55-A60D-44AD-B948-CC9E45EEA664}" srcOrd="1" destOrd="0" presId="urn:microsoft.com/office/officeart/2005/8/layout/hierarchy1#2"/>
    <dgm:cxn modelId="{821DA987-9F75-404A-9522-D45FFF55C831}" type="presParOf" srcId="{F7438E55-A60D-44AD-B948-CC9E45EEA664}" destId="{926DB3BF-0CD5-4403-BA46-69D8C338A26A}" srcOrd="0" destOrd="0" presId="urn:microsoft.com/office/officeart/2005/8/layout/hierarchy1#2"/>
    <dgm:cxn modelId="{DC9D8410-19C8-4A9F-83AF-603BF7BE2D00}" type="presParOf" srcId="{926DB3BF-0CD5-4403-BA46-69D8C338A26A}" destId="{A075A388-3DD9-44D0-8ECF-1FDE224683A7}" srcOrd="0" destOrd="0" presId="urn:microsoft.com/office/officeart/2005/8/layout/hierarchy1#2"/>
    <dgm:cxn modelId="{93CA530F-F771-4ABA-9274-A3CB3974D51C}" type="presParOf" srcId="{926DB3BF-0CD5-4403-BA46-69D8C338A26A}" destId="{D2D3F002-CF80-4EB7-978E-7182B41A0E86}" srcOrd="1" destOrd="0" presId="urn:microsoft.com/office/officeart/2005/8/layout/hierarchy1#2"/>
    <dgm:cxn modelId="{B37A0C65-C629-48EC-940B-AD843E277D38}" type="presParOf" srcId="{F7438E55-A60D-44AD-B948-CC9E45EEA664}" destId="{B76B4234-32B1-4F92-9D8E-6E903631FF4F}" srcOrd="1" destOrd="0" presId="urn:microsoft.com/office/officeart/2005/8/layout/hierarchy1#2"/>
    <dgm:cxn modelId="{3DD8C8FD-4373-48B9-ADF8-CE06644F1497}" type="presParOf" srcId="{82DBF583-93C0-41BF-9E1D-31F8C5136797}" destId="{DB79A117-7866-4242-A1AC-614A7D3D8B1D}" srcOrd="2" destOrd="0" presId="urn:microsoft.com/office/officeart/2005/8/layout/hierarchy1#2"/>
    <dgm:cxn modelId="{FB62A4E9-1CA9-4B74-A9E7-83074D215DB1}" type="presParOf" srcId="{82DBF583-93C0-41BF-9E1D-31F8C5136797}" destId="{CB53BADC-DF31-4353-83C4-40F2D60D664A}" srcOrd="3" destOrd="0" presId="urn:microsoft.com/office/officeart/2005/8/layout/hierarchy1#2"/>
    <dgm:cxn modelId="{757420E7-54C7-4A69-B0C5-BF1D938077E9}" type="presParOf" srcId="{CB53BADC-DF31-4353-83C4-40F2D60D664A}" destId="{610C4175-08BE-41B0-A421-072023C9C5D0}" srcOrd="0" destOrd="0" presId="urn:microsoft.com/office/officeart/2005/8/layout/hierarchy1#2"/>
    <dgm:cxn modelId="{C3F3CBBA-BBB7-4A6E-BC9C-D363332C021A}" type="presParOf" srcId="{610C4175-08BE-41B0-A421-072023C9C5D0}" destId="{BC30A32F-18AD-4834-9037-565E0B1A3222}" srcOrd="0" destOrd="0" presId="urn:microsoft.com/office/officeart/2005/8/layout/hierarchy1#2"/>
    <dgm:cxn modelId="{E1D00A60-3EE2-4FDF-B827-89594EE22555}" type="presParOf" srcId="{610C4175-08BE-41B0-A421-072023C9C5D0}" destId="{9C60B780-E77F-4EB2-9E8D-C6AEF66AB711}" srcOrd="1" destOrd="0" presId="urn:microsoft.com/office/officeart/2005/8/layout/hierarchy1#2"/>
    <dgm:cxn modelId="{EC4555E6-5DD4-4234-B737-67882E42EA4D}" type="presParOf" srcId="{CB53BADC-DF31-4353-83C4-40F2D60D664A}" destId="{AABE3739-EB6A-41AE-90CE-C20AC4C585CD}" srcOrd="1" destOrd="0" presId="urn:microsoft.com/office/officeart/2005/8/layout/hierarchy1#2"/>
    <dgm:cxn modelId="{666C9C6B-488D-4609-A322-3F19A794FF27}" type="presParOf" srcId="{82DBF583-93C0-41BF-9E1D-31F8C5136797}" destId="{17FDC11D-ED0B-4E1B-ABD9-FC79E10F9FD6}" srcOrd="4" destOrd="0" presId="urn:microsoft.com/office/officeart/2005/8/layout/hierarchy1#2"/>
    <dgm:cxn modelId="{71653382-1B14-4B48-8AB8-A3CE8C2283F0}" type="presParOf" srcId="{82DBF583-93C0-41BF-9E1D-31F8C5136797}" destId="{BD080B1B-B5CD-4A3A-9AB0-5968542AACC1}" srcOrd="5" destOrd="0" presId="urn:microsoft.com/office/officeart/2005/8/layout/hierarchy1#2"/>
    <dgm:cxn modelId="{8A8D52C0-DAFE-47E8-AA88-F94E9F7C585F}" type="presParOf" srcId="{BD080B1B-B5CD-4A3A-9AB0-5968542AACC1}" destId="{01EFA49A-FD50-457F-8DFF-8673CF34EDB1}" srcOrd="0" destOrd="0" presId="urn:microsoft.com/office/officeart/2005/8/layout/hierarchy1#2"/>
    <dgm:cxn modelId="{47FC166A-DD21-413F-BA51-F4270EBC5909}" type="presParOf" srcId="{01EFA49A-FD50-457F-8DFF-8673CF34EDB1}" destId="{4B676661-2F7B-4C54-851C-0FA15F4573E1}" srcOrd="0" destOrd="0" presId="urn:microsoft.com/office/officeart/2005/8/layout/hierarchy1#2"/>
    <dgm:cxn modelId="{03B0E2D9-3062-4B25-AFF7-94F4B26B344C}" type="presParOf" srcId="{01EFA49A-FD50-457F-8DFF-8673CF34EDB1}" destId="{61B51F56-C925-4776-A893-47EED534B37A}" srcOrd="1" destOrd="0" presId="urn:microsoft.com/office/officeart/2005/8/layout/hierarchy1#2"/>
    <dgm:cxn modelId="{B06E1D49-C6B6-4FB1-B4DC-CC5C9FDB94E5}" type="presParOf" srcId="{BD080B1B-B5CD-4A3A-9AB0-5968542AACC1}" destId="{56E2BD0C-41F8-43FA-9CA0-83C2997228D7}" srcOrd="1" destOrd="0" presId="urn:microsoft.com/office/officeart/2005/8/layout/hierarchy1#2"/>
    <dgm:cxn modelId="{346FB97C-07E8-4716-BAF3-EC9D65F9999C}" type="presParOf" srcId="{82DBF583-93C0-41BF-9E1D-31F8C5136797}" destId="{FED14AEA-1F6D-455E-A81A-19460485C559}" srcOrd="6" destOrd="0" presId="urn:microsoft.com/office/officeart/2005/8/layout/hierarchy1#2"/>
    <dgm:cxn modelId="{2BD92AE6-766E-4BCD-A92D-51A9A91D79E5}" type="presParOf" srcId="{82DBF583-93C0-41BF-9E1D-31F8C5136797}" destId="{10FF7FE2-CDC1-41BF-B3C2-90A4AF9F386E}" srcOrd="7" destOrd="0" presId="urn:microsoft.com/office/officeart/2005/8/layout/hierarchy1#2"/>
    <dgm:cxn modelId="{D9FED011-B793-42BE-B957-144E99BCE2C0}" type="presParOf" srcId="{10FF7FE2-CDC1-41BF-B3C2-90A4AF9F386E}" destId="{4FFA682B-2358-4901-BE2C-02FF8A11985B}" srcOrd="0" destOrd="0" presId="urn:microsoft.com/office/officeart/2005/8/layout/hierarchy1#2"/>
    <dgm:cxn modelId="{8C2691E7-1F7D-4E5C-8B7E-618A23094F90}" type="presParOf" srcId="{4FFA682B-2358-4901-BE2C-02FF8A11985B}" destId="{7F797C59-1FFC-4388-9200-37F22A491887}" srcOrd="0" destOrd="0" presId="urn:microsoft.com/office/officeart/2005/8/layout/hierarchy1#2"/>
    <dgm:cxn modelId="{5868998F-B3E9-4F3D-B2CD-E8A6F338F888}" type="presParOf" srcId="{4FFA682B-2358-4901-BE2C-02FF8A11985B}" destId="{5B18894F-670C-4761-B80E-76FAB16C9F5E}" srcOrd="1" destOrd="0" presId="urn:microsoft.com/office/officeart/2005/8/layout/hierarchy1#2"/>
    <dgm:cxn modelId="{3A4C40B7-E114-4C5F-A590-E9DC95DFE228}" type="presParOf" srcId="{10FF7FE2-CDC1-41BF-B3C2-90A4AF9F386E}" destId="{D7E371CA-0335-45C9-9138-3C8902FE885B}" srcOrd="1" destOrd="0" presId="urn:microsoft.com/office/officeart/2005/8/layout/hierarchy1#2"/>
    <dgm:cxn modelId="{61DC21C9-FA4A-4FE6-82F0-B57263B0A1D7}" type="presParOf" srcId="{82DBF583-93C0-41BF-9E1D-31F8C5136797}" destId="{EEE0FB3C-C30B-40EF-B4D6-2BEA35BDA488}" srcOrd="8" destOrd="0" presId="urn:microsoft.com/office/officeart/2005/8/layout/hierarchy1#2"/>
    <dgm:cxn modelId="{9382B879-7376-4548-BC80-11CBDF9CD517}" type="presParOf" srcId="{82DBF583-93C0-41BF-9E1D-31F8C5136797}" destId="{F00F3856-33D6-4AA6-9D37-8AD24E3E0733}" srcOrd="9" destOrd="0" presId="urn:microsoft.com/office/officeart/2005/8/layout/hierarchy1#2"/>
    <dgm:cxn modelId="{03CE7A03-80E6-4C61-9B76-473B84A7FEF2}" type="presParOf" srcId="{F00F3856-33D6-4AA6-9D37-8AD24E3E0733}" destId="{3AAF8FD9-387B-4B80-ADE5-54A12D510108}" srcOrd="0" destOrd="0" presId="urn:microsoft.com/office/officeart/2005/8/layout/hierarchy1#2"/>
    <dgm:cxn modelId="{97341115-DDF0-4E73-8180-98F4F3D4CD13}" type="presParOf" srcId="{3AAF8FD9-387B-4B80-ADE5-54A12D510108}" destId="{2D36CDEA-9043-4463-BE2F-01CED45811C4}" srcOrd="0" destOrd="0" presId="urn:microsoft.com/office/officeart/2005/8/layout/hierarchy1#2"/>
    <dgm:cxn modelId="{14A653EF-CE55-4102-B428-8DC6A1205266}" type="presParOf" srcId="{3AAF8FD9-387B-4B80-ADE5-54A12D510108}" destId="{9FE37970-894B-4D17-95D5-7D04EA7DA410}" srcOrd="1" destOrd="0" presId="urn:microsoft.com/office/officeart/2005/8/layout/hierarchy1#2"/>
    <dgm:cxn modelId="{7DA3809B-ED22-4109-AA51-8AC333F52946}" type="presParOf" srcId="{F00F3856-33D6-4AA6-9D37-8AD24E3E0733}" destId="{FA92679A-E21C-4FE9-B562-08C8AC5DC9C3}" srcOrd="1" destOrd="0" presId="urn:microsoft.com/office/officeart/2005/8/layout/hierarchy1#2"/>
    <dgm:cxn modelId="{5B921434-848F-4FBC-B169-D75C421156F7}" type="presParOf" srcId="{068D427B-11C8-4541-9F5A-DDBD7A21F9A5}" destId="{122E71EB-FAC7-4BC5-85D6-E70EA2322ADE}" srcOrd="6" destOrd="0" presId="urn:microsoft.com/office/officeart/2005/8/layout/hierarchy1#2"/>
    <dgm:cxn modelId="{605BF7EA-1072-4D15-8E12-3486DE1D3ED9}" type="presParOf" srcId="{068D427B-11C8-4541-9F5A-DDBD7A21F9A5}" destId="{7039F992-7559-4C15-85D4-A5ABA70A7881}" srcOrd="7" destOrd="0" presId="urn:microsoft.com/office/officeart/2005/8/layout/hierarchy1#2"/>
    <dgm:cxn modelId="{D57CA5EA-9688-4F41-8FB6-2165C37F6093}" type="presParOf" srcId="{7039F992-7559-4C15-85D4-A5ABA70A7881}" destId="{1C2279C2-DB11-4E78-AD65-77D79221F56E}" srcOrd="0" destOrd="0" presId="urn:microsoft.com/office/officeart/2005/8/layout/hierarchy1#2"/>
    <dgm:cxn modelId="{EC8BE16C-0C24-444F-9AED-2958DA8EB6F2}" type="presParOf" srcId="{1C2279C2-DB11-4E78-AD65-77D79221F56E}" destId="{C64E4D70-903E-4EC5-B2DD-90F580880BC5}" srcOrd="0" destOrd="0" presId="urn:microsoft.com/office/officeart/2005/8/layout/hierarchy1#2"/>
    <dgm:cxn modelId="{DF8AA460-4191-408A-8A0F-EEDC1D54FA7C}" type="presParOf" srcId="{1C2279C2-DB11-4E78-AD65-77D79221F56E}" destId="{37A13E4D-BF16-442C-8415-7418A8656046}" srcOrd="1" destOrd="0" presId="urn:microsoft.com/office/officeart/2005/8/layout/hierarchy1#2"/>
    <dgm:cxn modelId="{57BD1140-CFFB-47CC-A5AA-8D5A3A0835A1}" type="presParOf" srcId="{7039F992-7559-4C15-85D4-A5ABA70A7881}" destId="{019DA592-AD0C-4EF1-A9C8-E24608EDE040}" srcOrd="1" destOrd="0" presId="urn:microsoft.com/office/officeart/2005/8/layout/hierarchy1#2"/>
    <dgm:cxn modelId="{2940C534-E44F-41C7-8613-A26294780809}" type="presParOf" srcId="{019DA592-AD0C-4EF1-A9C8-E24608EDE040}" destId="{E60D473A-C311-47CE-BF3D-E9D4426D8AEA}" srcOrd="0" destOrd="0" presId="urn:microsoft.com/office/officeart/2005/8/layout/hierarchy1#2"/>
    <dgm:cxn modelId="{54C6E13D-2408-4105-A285-31276C8C8242}" type="presParOf" srcId="{019DA592-AD0C-4EF1-A9C8-E24608EDE040}" destId="{E287A088-C56D-47FD-87EB-F84B0D981D2E}" srcOrd="1" destOrd="0" presId="urn:microsoft.com/office/officeart/2005/8/layout/hierarchy1#2"/>
    <dgm:cxn modelId="{DDD5A73C-E9C6-48CA-AF8E-B6455E2151A7}" type="presParOf" srcId="{E287A088-C56D-47FD-87EB-F84B0D981D2E}" destId="{E2C23AA6-00E9-4853-B039-574E23CCAAA4}" srcOrd="0" destOrd="0" presId="urn:microsoft.com/office/officeart/2005/8/layout/hierarchy1#2"/>
    <dgm:cxn modelId="{6E20DBF5-7B07-4DDF-84A4-1CC6E00CF364}" type="presParOf" srcId="{E2C23AA6-00E9-4853-B039-574E23CCAAA4}" destId="{DF611F5B-057E-40D4-A434-4D52DA867E1F}" srcOrd="0" destOrd="0" presId="urn:microsoft.com/office/officeart/2005/8/layout/hierarchy1#2"/>
    <dgm:cxn modelId="{6B579DF9-7656-4FB7-BE50-B78DB1F5785C}" type="presParOf" srcId="{E2C23AA6-00E9-4853-B039-574E23CCAAA4}" destId="{65F7730A-FDB4-41ED-84CF-2C9AF1F873EE}" srcOrd="1" destOrd="0" presId="urn:microsoft.com/office/officeart/2005/8/layout/hierarchy1#2"/>
    <dgm:cxn modelId="{CB37D595-3DDC-414B-9FB7-921194D893E3}" type="presParOf" srcId="{E287A088-C56D-47FD-87EB-F84B0D981D2E}" destId="{5A2BF688-2C7F-44C7-BDAC-1E24CEE6DA03}" srcOrd="1" destOrd="0" presId="urn:microsoft.com/office/officeart/2005/8/layout/hierarchy1#2"/>
  </dgm:cxnLst>
  <dgm:bg/>
  <dgm:whole/>
</dgm:dataModel>
</file>

<file path=word/diagrams/data2.xml><?xml version="1.0" encoding="utf-8"?>
<dgm:dataModel xmlns:dgm="http://schemas.openxmlformats.org/drawingml/2006/diagram" xmlns:a="http://schemas.openxmlformats.org/drawingml/2006/main">
  <dgm:ptLst>
    <dgm:pt modelId="{652588B2-B30A-4390-ADE0-29986F73742D}" type="doc">
      <dgm:prSet loTypeId="urn:microsoft.com/office/officeart/2011/layout/TabList#1" loCatId="list" qsTypeId="urn:microsoft.com/office/officeart/2005/8/quickstyle/simple5#1" qsCatId="simple" csTypeId="urn:microsoft.com/office/officeart/2005/8/colors/accent2_1#1" csCatId="accent2" phldr="1"/>
      <dgm:spPr/>
      <dgm:t>
        <a:bodyPr/>
        <a:p>
          <a:endParaRPr lang="zh-CN" altLang="en-US"/>
        </a:p>
      </dgm:t>
    </dgm:pt>
    <dgm:pt modelId="{6A52C350-64DF-45DE-A56A-901FEC887BB9}">
      <dgm:prSet phldrT="[文本]"/>
      <dgm:spPr>
        <a:xfrm>
          <a:off x="1715817" y="2520404"/>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7777E483-F211-4721-9D94-E1FAE00D78DD}" cxnId="{0E27B53C-3A54-47AF-9382-443338256F28}" type="parTrans">
      <dgm:prSet/>
      <dgm:spPr/>
      <dgm:t>
        <a:bodyPr/>
        <a:p>
          <a:endParaRPr lang="zh-CN" altLang="en-US"/>
        </a:p>
      </dgm:t>
    </dgm:pt>
    <dgm:pt modelId="{609C2A44-7EED-451D-AE69-7C52B88DB45D}" cxnId="{0E27B53C-3A54-47AF-9382-443338256F28}" type="sibTrans">
      <dgm:prSet/>
      <dgm:spPr/>
      <dgm:t>
        <a:bodyPr/>
        <a:p>
          <a:endParaRPr lang="zh-CN" altLang="en-US"/>
        </a:p>
      </dgm:t>
    </dgm:pt>
    <dgm:pt modelId="{3F1DECEC-7B65-4737-A9F3-D8C546F2BE95}">
      <dgm:prSet phldrT="[文本]" custT="1"/>
      <dgm:spPr>
        <a:xfrm>
          <a:off x="0" y="2802196"/>
          <a:ext cx="5796280" cy="479724"/>
        </a:xfrm>
        <a:noFill/>
        <a:ln>
          <a:noFill/>
        </a:ln>
        <a:effectLst/>
      </dgm:spPr>
      <dgm:t>
        <a:bodyPr/>
        <a:p>
          <a:pPr rtl="0"/>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7628C086-2F73-4A69-B09A-444E2F432746}" cxnId="{DBFA6B20-28D1-4337-A4A5-33354B35BF5B}" type="parTrans">
      <dgm:prSet/>
      <dgm:spPr/>
      <dgm:t>
        <a:bodyPr/>
        <a:p>
          <a:endParaRPr lang="zh-CN" altLang="en-US"/>
        </a:p>
      </dgm:t>
    </dgm:pt>
    <dgm:pt modelId="{111C5697-6AD0-4A0A-BC66-25CC38D6055F}" cxnId="{DBFA6B20-28D1-4337-A4A5-33354B35BF5B}" type="sibTrans">
      <dgm:prSet/>
      <dgm:spPr/>
      <dgm:t>
        <a:bodyPr/>
        <a:p>
          <a:endParaRPr lang="zh-CN" altLang="en-US"/>
        </a:p>
      </dgm:t>
    </dgm:pt>
    <dgm:pt modelId="{083DFE90-96E7-49B4-821B-E612C7A47ED9}">
      <dgm:prSet phldrT="[文本]" custT="1"/>
      <dgm:spPr>
        <a:xfrm>
          <a:off x="36590" y="3295276"/>
          <a:ext cx="2310944" cy="296838"/>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altLang="zh-CN" sz="1000">
              <a:solidFill>
                <a:srgbClr val="000000">
                  <a:hueOff val="0"/>
                  <a:satOff val="0"/>
                  <a:lumOff val="0"/>
                  <a:alphaOff val="0"/>
                </a:srgbClr>
              </a:solidFill>
              <a:latin typeface="Arial" panose="020B0604020202020204" pitchFamily="2" charset="0"/>
              <a:cs typeface="Arial" panose="020B0604020202020204" pitchFamily="2" charset="0"/>
            </a:rPr>
            <a:t>Stock</a:t>
          </a:r>
          <a:r>
            <a:rPr lang="en-US" sz="1000">
              <a:solidFill>
                <a:srgbClr val="000000">
                  <a:hueOff val="0"/>
                  <a:satOff val="0"/>
                  <a:lumOff val="0"/>
                  <a:alphaOff val="0"/>
                </a:srgbClr>
              </a:solidFill>
              <a:latin typeface="Arial" panose="020B0604020202020204" pitchFamily="2" charset="0"/>
              <a:cs typeface="Arial" panose="020B0604020202020204" pitchFamily="2" charset="0"/>
            </a:rPr>
            <a:t> group </a:t>
          </a:r>
          <a:r>
            <a:rPr lang="zh-CN" altLang="en-US" sz="1000">
              <a:solidFill>
                <a:srgbClr val="000000">
                  <a:hueOff val="0"/>
                  <a:satOff val="0"/>
                  <a:lumOff val="0"/>
                  <a:alphaOff val="0"/>
                </a:srgbClr>
              </a:solidFill>
              <a:latin typeface="Arial" panose="020B0604020202020204" pitchFamily="2" charset="0"/>
              <a:cs typeface="Arial" panose="020B0604020202020204" pitchFamily="2" charset="0"/>
            </a:rPr>
            <a:t>备件</a:t>
          </a:r>
          <a:r>
            <a:rPr lang="zh-CN" altLang="en-US" sz="1000">
              <a:solidFill>
                <a:srgbClr val="000000">
                  <a:hueOff val="0"/>
                  <a:satOff val="0"/>
                  <a:lumOff val="0"/>
                  <a:alphaOff val="0"/>
                </a:srgbClr>
              </a:solidFill>
              <a:latin typeface="等线" panose="02010600030101010101" charset="-122"/>
              <a:ea typeface="等线" panose="02010600030101010101" charset="-122"/>
            </a:rPr>
            <a:t>组</a:t>
          </a:r>
        </a:p>
      </dgm:t>
    </dgm:pt>
    <dgm:pt modelId="{F4B0FE38-AE2E-4145-8988-BCA9ECBCBBA8}" cxnId="{1567B6E8-0AD6-4BD0-9CF2-1F763C5EB641}" type="parTrans">
      <dgm:prSet/>
      <dgm:spPr/>
      <dgm:t>
        <a:bodyPr/>
        <a:p>
          <a:endParaRPr lang="zh-CN" altLang="en-US"/>
        </a:p>
      </dgm:t>
    </dgm:pt>
    <dgm:pt modelId="{C660984A-D4E4-46DD-AD01-F23B478FB41B}" cxnId="{1567B6E8-0AD6-4BD0-9CF2-1F763C5EB641}" type="sibTrans">
      <dgm:prSet/>
      <dgm:spPr/>
      <dgm:t>
        <a:bodyPr/>
        <a:p>
          <a:endParaRPr lang="zh-CN" altLang="en-US"/>
        </a:p>
      </dgm:t>
    </dgm:pt>
    <dgm:pt modelId="{641E2D57-FB79-4184-BC42-6C9A9DA566FC}">
      <dgm:prSet phldrT="[文本]"/>
      <dgm:spPr>
        <a:xfrm>
          <a:off x="1708010" y="3310140"/>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5C4810D2-47E1-43E5-B42E-EAD5B468C4A4}" cxnId="{7820C8BD-5901-48EF-A2C0-7C80FB6050E2}" type="parTrans">
      <dgm:prSet/>
      <dgm:spPr/>
      <dgm:t>
        <a:bodyPr/>
        <a:p>
          <a:endParaRPr lang="zh-CN" altLang="en-US"/>
        </a:p>
      </dgm:t>
    </dgm:pt>
    <dgm:pt modelId="{EECF4F01-C711-45F3-AD4E-B69B445B9A71}" cxnId="{7820C8BD-5901-48EF-A2C0-7C80FB6050E2}" type="sibTrans">
      <dgm:prSet/>
      <dgm:spPr/>
      <dgm:t>
        <a:bodyPr/>
        <a:p>
          <a:endParaRPr lang="zh-CN" altLang="en-US"/>
        </a:p>
      </dgm:t>
    </dgm:pt>
    <dgm:pt modelId="{E5BC9833-7D89-4B74-B019-9456F9F1DD35}">
      <dgm:prSet phldrT="[文本]" custT="1"/>
      <dgm:spPr>
        <a:xfrm>
          <a:off x="0" y="3592114"/>
          <a:ext cx="5796280" cy="643209"/>
        </a:xfrm>
        <a:noFill/>
        <a:ln>
          <a:noFill/>
        </a:ln>
        <a:effectLst/>
      </dgm:spPr>
      <dgm:t>
        <a:bodyPr/>
        <a:p>
          <a:pPr rtl="0"/>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14C06423-A4A1-43E6-ADD8-408BD8E715F4}" cxnId="{D3911FC6-7904-48F0-952F-28EA99B8B88C}" type="parTrans">
      <dgm:prSet/>
      <dgm:spPr/>
      <dgm:t>
        <a:bodyPr/>
        <a:p>
          <a:endParaRPr lang="zh-CN" altLang="en-US"/>
        </a:p>
      </dgm:t>
    </dgm:pt>
    <dgm:pt modelId="{E6C48C94-4627-43A4-9947-B7F75A2B05EE}" cxnId="{D3911FC6-7904-48F0-952F-28EA99B8B88C}" type="sibTrans">
      <dgm:prSet/>
      <dgm:spPr/>
      <dgm:t>
        <a:bodyPr/>
        <a:p>
          <a:endParaRPr lang="zh-CN" altLang="en-US"/>
        </a:p>
      </dgm:t>
    </dgm:pt>
    <dgm:pt modelId="{4D61D80D-FD18-4915-A8ED-9DB33A75EBD8}">
      <dgm:prSet phldrT="[文本]" custT="1"/>
      <dgm:spPr>
        <a:xfrm>
          <a:off x="25468" y="4248678"/>
          <a:ext cx="2522772" cy="285875"/>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altLang="zh-CN" sz="1000">
              <a:solidFill>
                <a:srgbClr val="000000">
                  <a:hueOff val="0"/>
                  <a:satOff val="0"/>
                  <a:lumOff val="0"/>
                  <a:alphaOff val="0"/>
                </a:srgbClr>
              </a:solidFill>
              <a:latin typeface="Arial" panose="020B0604020202020204" pitchFamily="2" charset="0"/>
              <a:ea typeface="宋体" panose="02010600030101010101" charset="-122"/>
              <a:cs typeface="Arial" panose="020B0604020202020204" pitchFamily="2" charset="0"/>
            </a:rPr>
            <a:t>IT Group/System</a:t>
          </a:r>
          <a:r>
            <a:rPr lang="en-US" altLang="zh-CN" sz="1000" baseline="0">
              <a:solidFill>
                <a:srgbClr val="000000">
                  <a:hueOff val="0"/>
                  <a:satOff val="0"/>
                  <a:lumOff val="0"/>
                  <a:alphaOff val="0"/>
                </a:srgbClr>
              </a:solidFill>
              <a:latin typeface="Arial" panose="020B0604020202020204" pitchFamily="2" charset="0"/>
              <a:ea typeface="宋体" panose="02010600030101010101" charset="-122"/>
              <a:cs typeface="Arial" panose="020B0604020202020204" pitchFamily="2" charset="0"/>
            </a:rPr>
            <a:t> Admin  </a:t>
          </a:r>
          <a:r>
            <a:rPr lang="en-US" altLang="zh-CN" sz="1000">
              <a:solidFill>
                <a:srgbClr val="000000">
                  <a:hueOff val="0"/>
                  <a:satOff val="0"/>
                  <a:lumOff val="0"/>
                  <a:alphaOff val="0"/>
                </a:srgbClr>
              </a:solidFill>
              <a:latin typeface="等线" panose="02010600030101010101" charset="-122"/>
              <a:ea typeface="宋体" panose="02010600030101010101" charset="-122"/>
            </a:rPr>
            <a:t>IT</a:t>
          </a:r>
          <a:r>
            <a:rPr lang="zh-CN" altLang="en-US" sz="1000">
              <a:solidFill>
                <a:srgbClr val="000000">
                  <a:hueOff val="0"/>
                  <a:satOff val="0"/>
                  <a:lumOff val="0"/>
                  <a:alphaOff val="0"/>
                </a:srgbClr>
              </a:solidFill>
              <a:latin typeface="等线" panose="02010600030101010101" charset="-122"/>
              <a:ea typeface="宋体" panose="02010600030101010101" charset="-122"/>
            </a:rPr>
            <a:t>组</a:t>
          </a:r>
          <a:r>
            <a:rPr lang="en-US" altLang="zh-CN" sz="1000">
              <a:solidFill>
                <a:srgbClr val="000000">
                  <a:hueOff val="0"/>
                  <a:satOff val="0"/>
                  <a:lumOff val="0"/>
                  <a:alphaOff val="0"/>
                </a:srgbClr>
              </a:solidFill>
              <a:latin typeface="等线" panose="02010600030101010101" charset="-122"/>
              <a:ea typeface="宋体" panose="02010600030101010101" charset="-122"/>
            </a:rPr>
            <a:t>/</a:t>
          </a:r>
          <a:r>
            <a:rPr lang="zh-CN" altLang="en-US" sz="1000">
              <a:solidFill>
                <a:srgbClr val="000000">
                  <a:hueOff val="0"/>
                  <a:satOff val="0"/>
                  <a:lumOff val="0"/>
                  <a:alphaOff val="0"/>
                </a:srgbClr>
              </a:solidFill>
              <a:latin typeface="等线" panose="02010600030101010101" charset="-122"/>
              <a:ea typeface="宋体" panose="02010600030101010101" charset="-122"/>
            </a:rPr>
            <a:t>系统管理员</a:t>
          </a:r>
          <a:endParaRPr lang="zh-CN" altLang="en-US" sz="1000">
            <a:solidFill>
              <a:srgbClr val="000000">
                <a:hueOff val="0"/>
                <a:satOff val="0"/>
                <a:lumOff val="0"/>
                <a:alphaOff val="0"/>
              </a:srgbClr>
            </a:solidFill>
            <a:latin typeface="等线" panose="02010600030101010101" charset="-122"/>
            <a:ea typeface="等线" panose="02010600030101010101" charset="-122"/>
          </a:endParaRPr>
        </a:p>
      </dgm:t>
    </dgm:pt>
    <dgm:pt modelId="{2C3066AB-0889-48D5-A601-C29541E54038}" cxnId="{0320EA3C-CD2B-40E5-A69D-1F86B1E3FD50}" type="parTrans">
      <dgm:prSet/>
      <dgm:spPr/>
      <dgm:t>
        <a:bodyPr/>
        <a:p>
          <a:endParaRPr lang="zh-CN" altLang="en-US"/>
        </a:p>
      </dgm:t>
    </dgm:pt>
    <dgm:pt modelId="{049A5C85-0A41-42E8-8A78-93CD5A950D6A}" cxnId="{0320EA3C-CD2B-40E5-A69D-1F86B1E3FD50}" type="sibTrans">
      <dgm:prSet/>
      <dgm:spPr/>
      <dgm:t>
        <a:bodyPr/>
        <a:p>
          <a:endParaRPr lang="zh-CN" altLang="en-US"/>
        </a:p>
      </dgm:t>
    </dgm:pt>
    <dgm:pt modelId="{1296C592-DE2D-4465-A35C-741D51E5E238}">
      <dgm:prSet phldrT="[文本]"/>
      <dgm:spPr>
        <a:xfrm>
          <a:off x="1760967" y="4258062"/>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532D500F-EACA-409D-B976-6EAF4BFC6211}" cxnId="{0103EA47-663E-4131-A3B2-DCC5DEDBAD32}" type="parTrans">
      <dgm:prSet/>
      <dgm:spPr/>
      <dgm:t>
        <a:bodyPr/>
        <a:p>
          <a:endParaRPr lang="zh-CN" altLang="en-US"/>
        </a:p>
      </dgm:t>
    </dgm:pt>
    <dgm:pt modelId="{78C8B046-6109-4EE9-AC21-A01676582446}" cxnId="{0103EA47-663E-4131-A3B2-DCC5DEDBAD32}" type="sibTrans">
      <dgm:prSet/>
      <dgm:spPr/>
      <dgm:t>
        <a:bodyPr/>
        <a:p>
          <a:endParaRPr lang="zh-CN" altLang="en-US"/>
        </a:p>
      </dgm:t>
    </dgm:pt>
    <dgm:pt modelId="{DE3920EE-76D9-4015-A23B-B5B74623DE4E}">
      <dgm:prSet phldrT="[文本]" custT="1"/>
      <dgm:spPr>
        <a:xfrm>
          <a:off x="0" y="4534554"/>
          <a:ext cx="5796280" cy="558640"/>
        </a:xfrm>
        <a:noFill/>
        <a:ln>
          <a:noFill/>
        </a:ln>
        <a:effectLst/>
      </dgm:spPr>
      <dgm:t>
        <a:bodyPr/>
        <a:p>
          <a:pPr rtl="0"/>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4129AFCE-2A45-4B4B-9836-DE18B29142E1}" cxnId="{A4650B8E-0AA8-471B-B6EB-2040CE8ACF06}" type="parTrans">
      <dgm:prSet/>
      <dgm:spPr/>
      <dgm:t>
        <a:bodyPr/>
        <a:p>
          <a:endParaRPr lang="zh-CN" altLang="en-US"/>
        </a:p>
      </dgm:t>
    </dgm:pt>
    <dgm:pt modelId="{5CA12A1B-0B8A-46C1-971A-7AF40FF28736}" cxnId="{A4650B8E-0AA8-471B-B6EB-2040CE8ACF06}" type="sibTrans">
      <dgm:prSet/>
      <dgm:spPr/>
      <dgm:t>
        <a:bodyPr/>
        <a:p>
          <a:endParaRPr lang="zh-CN" altLang="en-US"/>
        </a:p>
      </dgm:t>
    </dgm:pt>
    <dgm:pt modelId="{CE3F85B2-D8C7-43D6-9B0A-CD4AC54AC3CE}">
      <dgm:prSet custT="1"/>
      <dgm:spPr>
        <a:xfrm>
          <a:off x="22624" y="1548682"/>
          <a:ext cx="2294894" cy="299180"/>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sz="1000">
              <a:solidFill>
                <a:srgbClr val="000000">
                  <a:hueOff val="0"/>
                  <a:satOff val="0"/>
                  <a:lumOff val="0"/>
                  <a:alphaOff val="0"/>
                </a:srgbClr>
              </a:solidFill>
              <a:latin typeface="Arial" panose="020B0604020202020204" pitchFamily="2" charset="0"/>
              <a:cs typeface="Arial" panose="020B0604020202020204" pitchFamily="2" charset="0"/>
            </a:rPr>
            <a:t>Maintenance Group </a:t>
          </a:r>
          <a:r>
            <a:rPr lang="zh-CN" altLang="en-US" sz="1000">
              <a:solidFill>
                <a:srgbClr val="000000">
                  <a:hueOff val="0"/>
                  <a:satOff val="0"/>
                  <a:lumOff val="0"/>
                  <a:alphaOff val="0"/>
                </a:srgbClr>
              </a:solidFill>
              <a:latin typeface="等线" panose="02010600030101010101" charset="-122"/>
              <a:ea typeface="等线" panose="02010600030101010101" charset="-122"/>
            </a:rPr>
            <a:t>维护组</a:t>
          </a:r>
        </a:p>
      </dgm:t>
    </dgm:pt>
    <dgm:pt modelId="{D8873136-7FF9-4A1D-ABBA-6C6AA787584F}" cxnId="{0136C63F-C7F0-4CF0-9F7A-FEE9F8ACB162}" type="parTrans">
      <dgm:prSet/>
      <dgm:spPr/>
      <dgm:t>
        <a:bodyPr/>
        <a:p>
          <a:endParaRPr lang="zh-CN" altLang="en-US"/>
        </a:p>
      </dgm:t>
    </dgm:pt>
    <dgm:pt modelId="{DDF60E8D-FE28-4951-96A8-687B9F259B3E}" cxnId="{0136C63F-C7F0-4CF0-9F7A-FEE9F8ACB162}" type="sibTrans">
      <dgm:prSet/>
      <dgm:spPr/>
      <dgm:t>
        <a:bodyPr/>
        <a:p>
          <a:endParaRPr lang="zh-CN" altLang="en-US"/>
        </a:p>
      </dgm:t>
    </dgm:pt>
    <dgm:pt modelId="{487C4C50-A57B-495A-9EE1-570390F9CCA0}">
      <dgm:prSet custT="1"/>
      <dgm:spPr>
        <a:xfrm>
          <a:off x="28995" y="755637"/>
          <a:ext cx="2313235" cy="317143"/>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sz="1000">
              <a:solidFill>
                <a:srgbClr val="000000">
                  <a:hueOff val="0"/>
                  <a:satOff val="0"/>
                  <a:lumOff val="0"/>
                  <a:alphaOff val="0"/>
                </a:srgbClr>
              </a:solidFill>
              <a:latin typeface="Arial" panose="020B0604020202020204" pitchFamily="2" charset="0"/>
              <a:cs typeface="Arial" panose="020B0604020202020204" pitchFamily="2" charset="0"/>
            </a:rPr>
            <a:t>Customer Project Manager </a:t>
          </a:r>
          <a:r>
            <a:rPr lang="zh-CN" altLang="en-US" sz="1000">
              <a:solidFill>
                <a:srgbClr val="000000">
                  <a:hueOff val="0"/>
                  <a:satOff val="0"/>
                  <a:lumOff val="0"/>
                  <a:alphaOff val="0"/>
                </a:srgbClr>
              </a:solidFill>
              <a:latin typeface="等线" panose="02010600030101010101" charset="-122"/>
              <a:ea typeface="等线" panose="02010600030101010101" charset="-122"/>
            </a:rPr>
            <a:t>项目经理</a:t>
          </a:r>
        </a:p>
      </dgm:t>
    </dgm:pt>
    <dgm:pt modelId="{629737AE-FC28-4B3C-A9EA-158EE5530C10}" cxnId="{0E7874CC-4DDB-4753-BFA8-E05F804D123A}" type="parTrans">
      <dgm:prSet/>
      <dgm:spPr/>
      <dgm:t>
        <a:bodyPr/>
        <a:p>
          <a:endParaRPr lang="zh-CN" altLang="en-US"/>
        </a:p>
      </dgm:t>
    </dgm:pt>
    <dgm:pt modelId="{0E876933-9A36-49A3-92CC-B6A56BBD558C}" cxnId="{0E7874CC-4DDB-4753-BFA8-E05F804D123A}" type="sibTrans">
      <dgm:prSet/>
      <dgm:spPr/>
      <dgm:t>
        <a:bodyPr/>
        <a:p>
          <a:endParaRPr lang="zh-CN" altLang="en-US"/>
        </a:p>
      </dgm:t>
    </dgm:pt>
    <dgm:pt modelId="{4810B77D-E3C3-4EE1-ABB6-64F5A63B546D}">
      <dgm:prSet/>
      <dgm:spPr>
        <a:xfrm>
          <a:off x="1708583" y="780654"/>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F96B1A9F-4A3D-4688-86A3-5255C76A556D}" cxnId="{E8EFFC2B-C9F5-4E29-A7D0-C7D6331142A8}" type="parTrans">
      <dgm:prSet/>
      <dgm:spPr/>
      <dgm:t>
        <a:bodyPr/>
        <a:p>
          <a:endParaRPr lang="zh-CN" altLang="en-US"/>
        </a:p>
      </dgm:t>
    </dgm:pt>
    <dgm:pt modelId="{C8F288EB-BA6B-4DD9-9DF4-58162EF8B47B}" cxnId="{E8EFFC2B-C9F5-4E29-A7D0-C7D6331142A8}" type="sibTrans">
      <dgm:prSet/>
      <dgm:spPr/>
      <dgm:t>
        <a:bodyPr/>
        <a:p>
          <a:endParaRPr lang="zh-CN" altLang="en-US"/>
        </a:p>
      </dgm:t>
    </dgm:pt>
    <dgm:pt modelId="{6FA5A6C6-D8C0-431C-A972-81AC3D75172B}">
      <dgm:prSet custT="1"/>
      <dgm:spPr>
        <a:xfrm>
          <a:off x="0" y="1072780"/>
          <a:ext cx="5796280" cy="460580"/>
        </a:xfrm>
        <a:noFill/>
        <a:ln>
          <a:noFill/>
        </a:ln>
        <a:effectLst/>
      </dgm:spPr>
      <dgm:t>
        <a:bodyPr/>
        <a:p>
          <a:r>
            <a:rPr lang="zh-CN" altLang="en-US" sz="1000">
              <a:solidFill>
                <a:srgbClr val="000000">
                  <a:hueOff val="0"/>
                  <a:satOff val="0"/>
                  <a:lumOff val="0"/>
                  <a:alphaOff val="0"/>
                </a:srgbClr>
              </a:solidFill>
              <a:latin typeface="等线" panose="02010600030101010101" charset="-122"/>
              <a:ea typeface="等线" panose="02010600030101010101" charset="-122"/>
            </a:rPr>
            <a:t>项目经理</a:t>
          </a:r>
          <a:r>
            <a:rPr lang="en-US" altLang="en-US" sz="1000">
              <a:solidFill>
                <a:srgbClr val="000000">
                  <a:hueOff val="0"/>
                  <a:satOff val="0"/>
                  <a:lumOff val="0"/>
                  <a:alphaOff val="0"/>
                </a:srgbClr>
              </a:solidFill>
              <a:latin typeface="等线" panose="02010600030101010101" charset="-122"/>
            </a:rPr>
            <a:t>1</a:t>
          </a:r>
          <a:r>
            <a:rPr lang="zh-CN" altLang="en-US" sz="1000">
              <a:solidFill>
                <a:srgbClr val="000000">
                  <a:hueOff val="0"/>
                  <a:satOff val="0"/>
                  <a:lumOff val="0"/>
                  <a:alphaOff val="0"/>
                </a:srgbClr>
              </a:solidFill>
              <a:latin typeface="等线" panose="02010600030101010101" charset="-122"/>
              <a:ea typeface="等线" panose="02010600030101010101" charset="-122"/>
            </a:rPr>
            <a:t>名，负责项目的沟通、确认及项目进度管理，一般为工厂的维护经理。</a:t>
          </a:r>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42800CF2-B716-4C87-984C-83B4E1D237EA}" cxnId="{4380AF4F-2046-42F2-B941-A6514ABA39F8}" type="parTrans">
      <dgm:prSet/>
      <dgm:spPr/>
      <dgm:t>
        <a:bodyPr/>
        <a:p>
          <a:endParaRPr lang="zh-CN" altLang="en-US"/>
        </a:p>
      </dgm:t>
    </dgm:pt>
    <dgm:pt modelId="{094CC855-F3F8-4515-8D84-6233F655CD70}" cxnId="{4380AF4F-2046-42F2-B941-A6514ABA39F8}" type="sibTrans">
      <dgm:prSet/>
      <dgm:spPr/>
      <dgm:t>
        <a:bodyPr/>
        <a:p>
          <a:endParaRPr lang="zh-CN" altLang="en-US"/>
        </a:p>
      </dgm:t>
    </dgm:pt>
    <dgm:pt modelId="{0A409C1F-8209-4D45-BA77-E9AD57DBBC20}">
      <dgm:prSet custT="1"/>
      <dgm:spPr>
        <a:xfrm>
          <a:off x="21083" y="2505721"/>
          <a:ext cx="2342170" cy="296474"/>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sz="1000">
              <a:solidFill>
                <a:srgbClr val="000000">
                  <a:hueOff val="0"/>
                  <a:satOff val="0"/>
                  <a:lumOff val="0"/>
                  <a:alphaOff val="0"/>
                </a:srgbClr>
              </a:solidFill>
              <a:latin typeface="Arial" panose="020B0604020202020204" pitchFamily="2" charset="0"/>
              <a:cs typeface="Arial" panose="020B0604020202020204" pitchFamily="2" charset="0"/>
            </a:rPr>
            <a:t>Production Group </a:t>
          </a:r>
          <a:r>
            <a:rPr lang="zh-CN" altLang="en-US" sz="1000">
              <a:solidFill>
                <a:srgbClr val="000000">
                  <a:hueOff val="0"/>
                  <a:satOff val="0"/>
                  <a:lumOff val="0"/>
                  <a:alphaOff val="0"/>
                </a:srgbClr>
              </a:solidFill>
              <a:latin typeface="等线" panose="02010600030101010101" charset="-122"/>
              <a:ea typeface="等线" panose="02010600030101010101" charset="-122"/>
            </a:rPr>
            <a:t>生产组</a:t>
          </a:r>
        </a:p>
      </dgm:t>
    </dgm:pt>
    <dgm:pt modelId="{4AAC40AF-1E97-4786-B32B-917C31A4414B}" cxnId="{60E26F10-80A9-4BB1-8FB8-3E66532DA358}" type="parTrans">
      <dgm:prSet/>
      <dgm:spPr/>
      <dgm:t>
        <a:bodyPr/>
        <a:p>
          <a:endParaRPr lang="zh-CN" altLang="en-US"/>
        </a:p>
      </dgm:t>
    </dgm:pt>
    <dgm:pt modelId="{82A72F34-651F-48AC-92E1-0AF278BA94A9}" cxnId="{60E26F10-80A9-4BB1-8FB8-3E66532DA358}" type="sibTrans">
      <dgm:prSet/>
      <dgm:spPr/>
      <dgm:t>
        <a:bodyPr/>
        <a:p>
          <a:endParaRPr lang="zh-CN" altLang="en-US"/>
        </a:p>
      </dgm:t>
    </dgm:pt>
    <dgm:pt modelId="{864BA398-19C0-4EC1-BDA1-BDD358E9BE7B}">
      <dgm:prSet/>
      <dgm:spPr>
        <a:xfrm>
          <a:off x="1703998" y="1562752"/>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27C9AC4B-CDAA-4EBD-947D-816F805A8405}" cxnId="{ADBA32BC-8285-4A02-A26F-6D61A3A61391}" type="parTrans">
      <dgm:prSet/>
      <dgm:spPr/>
      <dgm:t>
        <a:bodyPr/>
        <a:p>
          <a:endParaRPr lang="zh-CN" altLang="en-US"/>
        </a:p>
      </dgm:t>
    </dgm:pt>
    <dgm:pt modelId="{083D0328-6BC5-4B9A-A023-5D4819D6C8E4}" cxnId="{ADBA32BC-8285-4A02-A26F-6D61A3A61391}" type="sibTrans">
      <dgm:prSet/>
      <dgm:spPr/>
      <dgm:t>
        <a:bodyPr/>
        <a:p>
          <a:endParaRPr lang="zh-CN" altLang="en-US"/>
        </a:p>
      </dgm:t>
    </dgm:pt>
    <dgm:pt modelId="{5A8625C9-B2A6-4D48-9A4C-50E03EF82CE2}">
      <dgm:prSet custT="1"/>
      <dgm:spPr>
        <a:xfrm>
          <a:off x="0" y="1845897"/>
          <a:ext cx="5796280" cy="646468"/>
        </a:xfrm>
        <a:noFill/>
        <a:ln>
          <a:noFill/>
        </a:ln>
        <a:effectLst/>
      </dgm:spPr>
      <dgm:t>
        <a:bodyPr/>
        <a:p>
          <a:pPr rtl="0"/>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EE0D26D5-AA30-42BF-9E15-B7DB04E675EE}" cxnId="{C7307C74-D9EF-4772-938C-B58F7D63AFA5}" type="parTrans">
      <dgm:prSet/>
      <dgm:spPr/>
      <dgm:t>
        <a:bodyPr/>
        <a:p>
          <a:endParaRPr lang="zh-CN" altLang="en-US"/>
        </a:p>
      </dgm:t>
    </dgm:pt>
    <dgm:pt modelId="{DE6EFFAE-EDF4-404A-922E-0E4F8B79A038}" cxnId="{C7307C74-D9EF-4772-938C-B58F7D63AFA5}" type="sibTrans">
      <dgm:prSet/>
      <dgm:spPr/>
      <dgm:t>
        <a:bodyPr/>
        <a:p>
          <a:endParaRPr lang="zh-CN" altLang="en-US"/>
        </a:p>
      </dgm:t>
    </dgm:pt>
    <dgm:pt modelId="{A2CC7B97-DCCB-4ABF-827D-F0F3577BB207}">
      <dgm:prSet custT="1"/>
      <dgm:spPr>
        <a:xfrm>
          <a:off x="9411" y="2806"/>
          <a:ext cx="2317364" cy="274021"/>
        </a:xfr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p>
          <a:pPr algn="l"/>
          <a:r>
            <a:rPr lang="en-US" altLang="en-US" sz="1000">
              <a:solidFill>
                <a:srgbClr val="000000">
                  <a:hueOff val="0"/>
                  <a:satOff val="0"/>
                  <a:lumOff val="0"/>
                  <a:alphaOff val="0"/>
                </a:srgbClr>
              </a:solidFill>
              <a:latin typeface="Arial" panose="020B0604020202020204" pitchFamily="2" charset="0"/>
              <a:cs typeface="Arial" panose="020B0604020202020204" pitchFamily="2" charset="0"/>
            </a:rPr>
            <a:t>Project Committee</a:t>
          </a:r>
          <a:r>
            <a:rPr lang="en-US" altLang="en-US" sz="1000">
              <a:solidFill>
                <a:srgbClr val="000000">
                  <a:hueOff val="0"/>
                  <a:satOff val="0"/>
                  <a:lumOff val="0"/>
                  <a:alphaOff val="0"/>
                </a:srgbClr>
              </a:solidFill>
              <a:latin typeface="等线" panose="02010600030101010101" charset="-122"/>
            </a:rPr>
            <a:t> </a:t>
          </a:r>
          <a:r>
            <a:rPr lang="zh-CN" altLang="en-US" sz="1000">
              <a:solidFill>
                <a:srgbClr val="000000">
                  <a:hueOff val="0"/>
                  <a:satOff val="0"/>
                  <a:lumOff val="0"/>
                  <a:alphaOff val="0"/>
                </a:srgbClr>
              </a:solidFill>
              <a:latin typeface="等线" panose="02010600030101010101" charset="-122"/>
              <a:ea typeface="等线" panose="02010600030101010101" charset="-122"/>
            </a:rPr>
            <a:t>项目指导委员会</a:t>
          </a:r>
        </a:p>
      </dgm:t>
    </dgm:pt>
    <dgm:pt modelId="{AC8521D6-242C-4EEB-98AE-1CB239107079}" cxnId="{8C8359E7-69A4-4E30-8019-0EE9812E246E}" type="parTrans">
      <dgm:prSet/>
      <dgm:spPr/>
      <dgm:t>
        <a:bodyPr/>
        <a:p>
          <a:endParaRPr lang="zh-CN" altLang="en-US"/>
        </a:p>
      </dgm:t>
    </dgm:pt>
    <dgm:pt modelId="{0E76152B-BFB5-40FB-803C-DFF2886EFD08}" cxnId="{8C8359E7-69A4-4E30-8019-0EE9812E246E}" type="sibTrans">
      <dgm:prSet/>
      <dgm:spPr/>
      <dgm:t>
        <a:bodyPr/>
        <a:p>
          <a:endParaRPr lang="zh-CN" altLang="en-US"/>
        </a:p>
      </dgm:t>
    </dgm:pt>
    <dgm:pt modelId="{36E44886-B663-42DE-B579-D2A8EB5E12B2}">
      <dgm:prSet/>
      <dgm:spPr>
        <a:xfrm>
          <a:off x="1709615" y="7406"/>
          <a:ext cx="4289247" cy="267108"/>
        </a:xfrm>
        <a:noFill/>
        <a:ln>
          <a:noFill/>
        </a:ln>
        <a:effectLst/>
      </dgm:spPr>
      <dgm:t>
        <a:bodyPr/>
        <a:p>
          <a:endParaRPr lang="zh-CN" altLang="en-US">
            <a:solidFill>
              <a:srgbClr val="000000">
                <a:hueOff val="0"/>
                <a:satOff val="0"/>
                <a:lumOff val="0"/>
                <a:alphaOff val="0"/>
              </a:srgbClr>
            </a:solidFill>
            <a:latin typeface="等线" panose="02010600030101010101" charset="-122"/>
            <a:ea typeface="等线" panose="02010600030101010101" charset="-122"/>
          </a:endParaRPr>
        </a:p>
      </dgm:t>
    </dgm:pt>
    <dgm:pt modelId="{E10B67C6-B2C1-4367-AAB0-F956D159AB26}" cxnId="{5488D21F-E767-4585-86AB-F3DDF1B908C6}" type="parTrans">
      <dgm:prSet/>
      <dgm:spPr/>
      <dgm:t>
        <a:bodyPr/>
        <a:p>
          <a:endParaRPr lang="zh-CN" altLang="en-US"/>
        </a:p>
      </dgm:t>
    </dgm:pt>
    <dgm:pt modelId="{DDBE9CC6-847F-4AAE-BFFE-6BB98384BF4D}" cxnId="{5488D21F-E767-4585-86AB-F3DDF1B908C6}" type="sibTrans">
      <dgm:prSet/>
      <dgm:spPr/>
      <dgm:t>
        <a:bodyPr/>
        <a:p>
          <a:endParaRPr lang="zh-CN" altLang="en-US"/>
        </a:p>
      </dgm:t>
    </dgm:pt>
    <dgm:pt modelId="{5998679C-6F5D-4ED1-B2A2-6141BE4BF049}">
      <dgm:prSet custT="1"/>
      <dgm:spPr>
        <a:xfrm>
          <a:off x="0" y="277971"/>
          <a:ext cx="5796280" cy="464310"/>
        </a:xfrm>
        <a:noFill/>
        <a:ln>
          <a:noFill/>
        </a:ln>
        <a:effectLst/>
      </dgm:spPr>
      <dgm:t>
        <a:bodyPr/>
        <a:p>
          <a:r>
            <a:rPr lang="zh-CN" altLang="en-US" sz="1000" b="0">
              <a:solidFill>
                <a:srgbClr val="000000">
                  <a:hueOff val="0"/>
                  <a:satOff val="0"/>
                  <a:lumOff val="0"/>
                  <a:alphaOff val="0"/>
                </a:srgbClr>
              </a:solidFill>
              <a:latin typeface="等线" panose="02010600030101010101" charset="-122"/>
              <a:ea typeface="等线" panose="02010600030101010101" charset="-122"/>
            </a:rPr>
            <a:t>公司领导，与此项目相关的直接领导</a:t>
          </a:r>
          <a:endParaRPr lang="zh-CN" altLang="en-US" sz="1000" b="1">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A69F1AFC-345C-4479-A12D-3D1B0BEA3DD9}" cxnId="{0F9DAD98-7A91-4744-B6BD-C4D57CBF1143}" type="parTrans">
      <dgm:prSet/>
      <dgm:spPr/>
      <dgm:t>
        <a:bodyPr/>
        <a:p>
          <a:endParaRPr lang="zh-CN" altLang="en-US"/>
        </a:p>
      </dgm:t>
    </dgm:pt>
    <dgm:pt modelId="{3AE3C455-DDD4-478D-AA90-E5D4E3E83DAC}" cxnId="{0F9DAD98-7A91-4744-B6BD-C4D57CBF1143}" type="sibTrans">
      <dgm:prSet/>
      <dgm:spPr/>
      <dgm:t>
        <a:bodyPr/>
        <a:p>
          <a:endParaRPr lang="zh-CN" altLang="en-US"/>
        </a:p>
      </dgm:t>
    </dgm:pt>
    <dgm:pt modelId="{0496A1F2-AC69-4D37-AF27-7530C19C6986}">
      <dgm:prSet custT="1"/>
      <dgm:spPr>
        <a:xfrm>
          <a:off x="0" y="1845897"/>
          <a:ext cx="5796280" cy="646468"/>
        </a:xfrm>
        <a:noFill/>
        <a:ln>
          <a:noFill/>
        </a:ln>
        <a:effectLst/>
      </dgm:spPr>
      <dgm:t>
        <a:bodyPr/>
        <a:p>
          <a:pPr rtl="0"/>
          <a:r>
            <a:rPr lang="zh-CN" altLang="en-US" sz="1000">
              <a:solidFill>
                <a:srgbClr val="000000">
                  <a:hueOff val="0"/>
                  <a:satOff val="0"/>
                  <a:lumOff val="0"/>
                  <a:alphaOff val="0"/>
                </a:srgbClr>
              </a:solidFill>
              <a:latin typeface="等线" panose="02010600030101010101" charset="-122"/>
              <a:ea typeface="等线" panose="02010600030101010101" charset="-122"/>
            </a:rPr>
            <a:t>数名，包括工程师级别的成员，负责维护流程的确认、数据的整理等核心技术性工作，一般为电气或机械或主管工程师。</a:t>
          </a:r>
        </a:p>
      </dgm:t>
    </dgm:pt>
    <dgm:pt modelId="{DB76ECD8-22B5-4FD7-BB80-1383B50D7AF4}" cxnId="{6FD88901-09B1-4528-9811-E884C0DC30BC}" type="parTrans">
      <dgm:prSet/>
      <dgm:spPr/>
      <dgm:t>
        <a:bodyPr/>
        <a:p>
          <a:endParaRPr lang="zh-CN" altLang="en-US"/>
        </a:p>
      </dgm:t>
    </dgm:pt>
    <dgm:pt modelId="{07EC24C6-6B99-47AA-BFDE-6192AB1193A8}" cxnId="{6FD88901-09B1-4528-9811-E884C0DC30BC}" type="sibTrans">
      <dgm:prSet/>
      <dgm:spPr/>
      <dgm:t>
        <a:bodyPr/>
        <a:p>
          <a:endParaRPr lang="zh-CN" altLang="en-US"/>
        </a:p>
      </dgm:t>
    </dgm:pt>
    <dgm:pt modelId="{47B9A4C4-1A6C-4DFB-9294-85E16C52DCF8}">
      <dgm:prSet phldrT="[文本]" custT="1"/>
      <dgm:spPr>
        <a:xfrm>
          <a:off x="0" y="2802196"/>
          <a:ext cx="5796280" cy="479724"/>
        </a:xfrm>
        <a:noFill/>
        <a:ln>
          <a:noFill/>
        </a:ln>
        <a:effectLst/>
      </dgm:spPr>
      <dgm:t>
        <a:bodyPr/>
        <a:p>
          <a:pPr rtl="0"/>
          <a:r>
            <a:rPr lang="en-US" altLang="en-US" sz="1000">
              <a:solidFill>
                <a:srgbClr val="000000">
                  <a:hueOff val="0"/>
                  <a:satOff val="0"/>
                  <a:lumOff val="0"/>
                  <a:alphaOff val="0"/>
                </a:srgbClr>
              </a:solidFill>
              <a:latin typeface="等线" panose="02010600030101010101" charset="-122"/>
            </a:rPr>
            <a:t>1~2</a:t>
          </a:r>
          <a:r>
            <a:rPr lang="zh-CN" altLang="en-US" sz="1000">
              <a:solidFill>
                <a:srgbClr val="000000">
                  <a:hueOff val="0"/>
                  <a:satOff val="0"/>
                  <a:lumOff val="0"/>
                  <a:alphaOff val="0"/>
                </a:srgbClr>
              </a:solidFill>
              <a:latin typeface="等线" panose="02010600030101010101" charset="-122"/>
              <a:ea typeface="等线" panose="02010600030101010101" charset="-122"/>
            </a:rPr>
            <a:t>名，主要包括生产组管理员，只负责报修流程的确认工作，一般为生产部经理或生产负责人。</a:t>
          </a:r>
        </a:p>
      </dgm:t>
    </dgm:pt>
    <dgm:pt modelId="{908B4538-352E-4724-B7B6-CD374764D4B8}" cxnId="{09DB6CA1-0A88-42A4-989E-EC89877B00BA}" type="parTrans">
      <dgm:prSet/>
      <dgm:spPr/>
      <dgm:t>
        <a:bodyPr/>
        <a:p>
          <a:endParaRPr lang="zh-CN" altLang="en-US"/>
        </a:p>
      </dgm:t>
    </dgm:pt>
    <dgm:pt modelId="{565EB5F4-A4F9-43DF-81E2-E558AF697E63}" cxnId="{09DB6CA1-0A88-42A4-989E-EC89877B00BA}" type="sibTrans">
      <dgm:prSet/>
      <dgm:spPr/>
      <dgm:t>
        <a:bodyPr/>
        <a:p>
          <a:endParaRPr lang="zh-CN" altLang="en-US"/>
        </a:p>
      </dgm:t>
    </dgm:pt>
    <dgm:pt modelId="{6E5CE711-FD0B-4762-85BB-7B688D85AD5D}">
      <dgm:prSet phldrT="[文本]" custT="1"/>
      <dgm:spPr>
        <a:xfrm>
          <a:off x="0" y="3592114"/>
          <a:ext cx="5796280" cy="643209"/>
        </a:xfrm>
        <a:noFill/>
        <a:ln>
          <a:noFill/>
        </a:ln>
        <a:effectLst/>
      </dgm:spPr>
      <dgm:t>
        <a:bodyPr/>
        <a:p>
          <a:pPr rtl="0"/>
          <a:r>
            <a:rPr lang="en-US" altLang="zh-CN" sz="1000">
              <a:solidFill>
                <a:srgbClr val="000000">
                  <a:hueOff val="0"/>
                  <a:satOff val="0"/>
                  <a:lumOff val="0"/>
                  <a:alphaOff val="0"/>
                </a:srgbClr>
              </a:solidFill>
              <a:latin typeface="等线" panose="02010600030101010101" charset="-122"/>
              <a:ea typeface="等线" panose="02010600030101010101" charset="-122"/>
            </a:rPr>
            <a:t>1-3</a:t>
          </a:r>
          <a:r>
            <a:rPr lang="zh-CN" altLang="en-US" sz="1000">
              <a:solidFill>
                <a:srgbClr val="000000">
                  <a:hueOff val="0"/>
                  <a:satOff val="0"/>
                  <a:lumOff val="0"/>
                  <a:alphaOff val="0"/>
                </a:srgbClr>
              </a:solidFill>
              <a:latin typeface="等线" panose="02010600030101010101" charset="-122"/>
              <a:ea typeface="等线" panose="02010600030101010101" charset="-122"/>
            </a:rPr>
            <a:t>名，主要包括备件工程师或仓库管理员，负责出入库管理工作。一般为每个分公司的仓库管理员或设备部的备件工程师。</a:t>
          </a:r>
        </a:p>
      </dgm:t>
    </dgm:pt>
    <dgm:pt modelId="{C8D7ECD0-0FE8-45A4-A491-34203FE87E16}" cxnId="{D3907E8E-654E-4BF6-89E7-E7EF0E345D42}" type="parTrans">
      <dgm:prSet/>
      <dgm:spPr/>
      <dgm:t>
        <a:bodyPr/>
        <a:p>
          <a:endParaRPr lang="zh-CN" altLang="en-US"/>
        </a:p>
      </dgm:t>
    </dgm:pt>
    <dgm:pt modelId="{E2B7BC43-EE3F-48C8-A1EE-3625C09C0E0A}" cxnId="{D3907E8E-654E-4BF6-89E7-E7EF0E345D42}" type="sibTrans">
      <dgm:prSet/>
      <dgm:spPr/>
      <dgm:t>
        <a:bodyPr/>
        <a:p>
          <a:endParaRPr lang="zh-CN" altLang="en-US"/>
        </a:p>
      </dgm:t>
    </dgm:pt>
    <dgm:pt modelId="{4EE5D313-51FC-464E-8988-F1C2C20F7C0A}">
      <dgm:prSet phldrT="[文本]" custT="1"/>
      <dgm:spPr>
        <a:xfrm>
          <a:off x="0" y="4534554"/>
          <a:ext cx="5796280" cy="558640"/>
        </a:xfrm>
        <a:noFill/>
        <a:ln>
          <a:noFill/>
        </a:ln>
        <a:effectLst/>
      </dgm:spPr>
      <dgm:t>
        <a:bodyPr/>
        <a:p>
          <a:pPr rtl="0"/>
          <a:r>
            <a:rPr lang="zh-CN" altLang="en-US" sz="1000">
              <a:solidFill>
                <a:srgbClr val="000000">
                  <a:hueOff val="0"/>
                  <a:satOff val="0"/>
                  <a:lumOff val="0"/>
                  <a:alphaOff val="0"/>
                </a:srgbClr>
              </a:solidFill>
              <a:latin typeface="等线" panose="02010600030101010101" charset="-122"/>
              <a:ea typeface="等线" panose="02010600030101010101" charset="-122"/>
            </a:rPr>
            <a:t>管理员</a:t>
          </a:r>
          <a:r>
            <a:rPr lang="en-US" altLang="en-US" sz="1000">
              <a:solidFill>
                <a:srgbClr val="000000">
                  <a:hueOff val="0"/>
                  <a:satOff val="0"/>
                  <a:lumOff val="0"/>
                  <a:alphaOff val="0"/>
                </a:srgbClr>
              </a:solidFill>
              <a:latin typeface="等线" panose="02010600030101010101" charset="-122"/>
            </a:rPr>
            <a:t>1~2</a:t>
          </a:r>
          <a:r>
            <a:rPr lang="zh-CN" altLang="en-US" sz="1000">
              <a:solidFill>
                <a:srgbClr val="000000">
                  <a:hueOff val="0"/>
                  <a:satOff val="0"/>
                  <a:lumOff val="0"/>
                  <a:alphaOff val="0"/>
                </a:srgbClr>
              </a:solidFill>
              <a:latin typeface="等线" panose="02010600030101010101" charset="-122"/>
              <a:ea typeface="等线" panose="02010600030101010101" charset="-122"/>
            </a:rPr>
            <a:t>名，负责项目的服务器管理、数据库管理、报表开发、系统维护等后台工作。一般为工厂信息部门人员或设备部相关</a:t>
          </a:r>
          <a:r>
            <a:rPr lang="en-US" altLang="en-US" sz="1000">
              <a:solidFill>
                <a:srgbClr val="000000">
                  <a:hueOff val="0"/>
                  <a:satOff val="0"/>
                  <a:lumOff val="0"/>
                  <a:alphaOff val="0"/>
                </a:srgbClr>
              </a:solidFill>
              <a:latin typeface="等线" panose="02010600030101010101" charset="-122"/>
            </a:rPr>
            <a:t>(</a:t>
          </a:r>
          <a:r>
            <a:rPr lang="zh-CN" altLang="en-US" sz="1000">
              <a:solidFill>
                <a:srgbClr val="000000">
                  <a:hueOff val="0"/>
                  <a:satOff val="0"/>
                  <a:lumOff val="0"/>
                  <a:alphaOff val="0"/>
                </a:srgbClr>
              </a:solidFill>
              <a:latin typeface="等线" panose="02010600030101010101" charset="-122"/>
              <a:ea typeface="等线" panose="02010600030101010101" charset="-122"/>
            </a:rPr>
            <a:t>电气</a:t>
          </a:r>
          <a:r>
            <a:rPr lang="en-US" altLang="en-US" sz="1000">
              <a:solidFill>
                <a:srgbClr val="000000">
                  <a:hueOff val="0"/>
                  <a:satOff val="0"/>
                  <a:lumOff val="0"/>
                  <a:alphaOff val="0"/>
                </a:srgbClr>
              </a:solidFill>
              <a:latin typeface="等线" panose="02010600030101010101" charset="-122"/>
            </a:rPr>
            <a:t>)</a:t>
          </a:r>
          <a:r>
            <a:rPr lang="zh-CN" altLang="en-US" sz="1000">
              <a:solidFill>
                <a:srgbClr val="000000">
                  <a:hueOff val="0"/>
                  <a:satOff val="0"/>
                  <a:lumOff val="0"/>
                  <a:alphaOff val="0"/>
                </a:srgbClr>
              </a:solidFill>
              <a:latin typeface="等线" panose="02010600030101010101" charset="-122"/>
              <a:ea typeface="等线" panose="02010600030101010101" charset="-122"/>
            </a:rPr>
            <a:t>工程师。</a:t>
          </a:r>
        </a:p>
      </dgm:t>
    </dgm:pt>
    <dgm:pt modelId="{DC07A514-359F-484A-A880-A6E5BD4C65C9}" cxnId="{A8B9B3AD-8AEA-475B-A435-D2FD7A994B00}" type="parTrans">
      <dgm:prSet/>
      <dgm:spPr/>
      <dgm:t>
        <a:bodyPr/>
        <a:p>
          <a:endParaRPr lang="zh-CN" altLang="en-US"/>
        </a:p>
      </dgm:t>
    </dgm:pt>
    <dgm:pt modelId="{8446F787-1CD2-4F80-82A2-EE9112E61851}" cxnId="{A8B9B3AD-8AEA-475B-A435-D2FD7A994B00}" type="sibTrans">
      <dgm:prSet/>
      <dgm:spPr/>
      <dgm:t>
        <a:bodyPr/>
        <a:p>
          <a:endParaRPr lang="zh-CN" altLang="en-US"/>
        </a:p>
      </dgm:t>
    </dgm:pt>
    <dgm:pt modelId="{78D48DD5-AE3F-47D1-AF49-5B7C8F1A4CFA}">
      <dgm:prSet custT="1"/>
      <dgm:spPr>
        <a:xfrm>
          <a:off x="0" y="277971"/>
          <a:ext cx="5796280" cy="464310"/>
        </a:xfrm>
        <a:noFill/>
        <a:ln>
          <a:noFill/>
        </a:ln>
        <a:effectLst/>
      </dgm:spPr>
      <dgm:t>
        <a:bodyPr/>
        <a:p>
          <a:endParaRPr lang="zh-CN" altLang="en-US" sz="1000" b="1">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D70FAE66-B8F8-4E17-8D01-7C81A6805106}" cxnId="{5C2CCBFB-710C-4A36-9EE1-74EE3B032E89}" type="parTrans">
      <dgm:prSet/>
      <dgm:spPr/>
      <dgm:t>
        <a:bodyPr/>
        <a:p>
          <a:endParaRPr lang="zh-CN" altLang="en-US"/>
        </a:p>
      </dgm:t>
    </dgm:pt>
    <dgm:pt modelId="{4CAD847B-081B-4C1B-A027-D9189543947F}" cxnId="{5C2CCBFB-710C-4A36-9EE1-74EE3B032E89}" type="sibTrans">
      <dgm:prSet/>
      <dgm:spPr/>
      <dgm:t>
        <a:bodyPr/>
        <a:p>
          <a:endParaRPr lang="zh-CN" altLang="en-US"/>
        </a:p>
      </dgm:t>
    </dgm:pt>
    <dgm:pt modelId="{52D6A4B9-B452-4632-8E3B-1490C7E2E3D1}">
      <dgm:prSet custT="1"/>
      <dgm:spPr>
        <a:xfrm>
          <a:off x="0" y="1072780"/>
          <a:ext cx="5796280" cy="460580"/>
        </a:xfrm>
        <a:noFill/>
        <a:ln>
          <a:noFill/>
        </a:ln>
        <a:effectLst/>
      </dgm:spPr>
      <dgm:t>
        <a:bodyPr/>
        <a:p>
          <a:endParaRPr lang="zh-CN" altLang="en-US" sz="1000">
            <a:solidFill>
              <a:srgbClr val="000000">
                <a:hueOff val="0"/>
                <a:satOff val="0"/>
                <a:lumOff val="0"/>
                <a:alphaOff val="0"/>
              </a:srgbClr>
            </a:solidFill>
            <a:latin typeface="Arial" panose="020B0604020202020204" pitchFamily="2" charset="0"/>
            <a:ea typeface="等线" panose="02010600030101010101" charset="-122"/>
            <a:cs typeface="Arial" panose="020B0604020202020204" pitchFamily="2" charset="0"/>
          </a:endParaRPr>
        </a:p>
      </dgm:t>
    </dgm:pt>
    <dgm:pt modelId="{4DD83523-CDB1-4A6E-8FCE-A449E0E9F339}" cxnId="{0B85263F-EF36-463F-802C-F077A4850EBE}" type="parTrans">
      <dgm:prSet/>
      <dgm:spPr/>
      <dgm:t>
        <a:bodyPr/>
        <a:p>
          <a:endParaRPr lang="zh-CN" altLang="en-US"/>
        </a:p>
      </dgm:t>
    </dgm:pt>
    <dgm:pt modelId="{35F38061-7269-4095-8755-50D3880DF5B6}" cxnId="{0B85263F-EF36-463F-802C-F077A4850EBE}" type="sibTrans">
      <dgm:prSet/>
      <dgm:spPr/>
      <dgm:t>
        <a:bodyPr/>
        <a:p>
          <a:endParaRPr lang="zh-CN" altLang="en-US"/>
        </a:p>
      </dgm:t>
    </dgm:pt>
    <dgm:pt modelId="{5DD11B00-E554-4C10-B075-025EC6FA6D5A}" type="pres">
      <dgm:prSet presAssocID="{652588B2-B30A-4390-ADE0-29986F73742D}" presName="Name0" presStyleCnt="0">
        <dgm:presLayoutVars>
          <dgm:chMax/>
          <dgm:chPref val="3"/>
          <dgm:dir/>
          <dgm:animOne val="branch"/>
          <dgm:animLvl val="lvl"/>
        </dgm:presLayoutVars>
      </dgm:prSet>
      <dgm:spPr/>
      <dgm:t>
        <a:bodyPr/>
        <a:p>
          <a:endParaRPr lang="zh-CN" altLang="en-US"/>
        </a:p>
      </dgm:t>
    </dgm:pt>
    <dgm:pt modelId="{4EE66B40-3991-4D1A-892C-B1360CB06CCB}" type="pres">
      <dgm:prSet presAssocID="{A2CC7B97-DCCB-4ABF-827D-F0F3577BB207}" presName="composite" presStyleCnt="0"/>
      <dgm:spPr/>
    </dgm:pt>
    <dgm:pt modelId="{4B9232BC-DD2B-4CF6-B89C-F3E48ED5288D}" type="pres">
      <dgm:prSet presAssocID="{A2CC7B97-DCCB-4ABF-827D-F0F3577BB207}" presName="FirstChild" presStyleLbl="revTx" presStyleIdx="0" presStyleCnt="12">
        <dgm:presLayoutVars>
          <dgm:chMax val="0"/>
          <dgm:chPref val="0"/>
          <dgm:bulletEnabled val="1"/>
        </dgm:presLayoutVars>
      </dgm:prSet>
      <dgm:spPr>
        <a:prstGeom prst="rect">
          <a:avLst/>
        </a:prstGeom>
      </dgm:spPr>
      <dgm:t>
        <a:bodyPr/>
        <a:p>
          <a:endParaRPr lang="zh-CN" altLang="en-US"/>
        </a:p>
      </dgm:t>
    </dgm:pt>
    <dgm:pt modelId="{2F4E26CA-1BD8-4972-A454-508285EF37AD}" type="pres">
      <dgm:prSet presAssocID="{A2CC7B97-DCCB-4ABF-827D-F0F3577BB207}" presName="Parent" presStyleLbl="alignNode1" presStyleIdx="0" presStyleCnt="6" custScaleX="153770" custScaleY="102588" custLinFactNeighborX="14067" custLinFactNeighborY="-428">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0DBBFAD2-5DA6-46D4-A1F3-20FA26A4BA64}" type="pres">
      <dgm:prSet presAssocID="{A2CC7B97-DCCB-4ABF-827D-F0F3577BB207}" presName="Accent" presStyleLbl="parChTrans1D1" presStyleIdx="0" presStyleCnt="6" custLinFactNeighborX="-1470"/>
      <dgm:spPr>
        <a:xfrm>
          <a:off x="117377" y="274515"/>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FFCE6DB7-4916-4697-B189-BA4141DD064C}" type="pres">
      <dgm:prSet presAssocID="{A2CC7B97-DCCB-4ABF-827D-F0F3577BB207}" presName="Child" presStyleLbl="revTx" presStyleIdx="1" presStyleCnt="12" custScaleY="86901">
        <dgm:presLayoutVars>
          <dgm:chMax val="0"/>
          <dgm:chPref val="0"/>
          <dgm:bulletEnabled val="1"/>
        </dgm:presLayoutVars>
      </dgm:prSet>
      <dgm:spPr>
        <a:prstGeom prst="rect">
          <a:avLst/>
        </a:prstGeom>
      </dgm:spPr>
      <dgm:t>
        <a:bodyPr/>
        <a:p>
          <a:endParaRPr lang="zh-CN" altLang="en-US"/>
        </a:p>
      </dgm:t>
    </dgm:pt>
    <dgm:pt modelId="{AEB7EC42-4712-4421-944D-2A6DE8B24E53}" type="pres">
      <dgm:prSet presAssocID="{0E76152B-BFB5-40FB-803C-DFF2886EFD08}" presName="sibTrans" presStyleCnt="0"/>
      <dgm:spPr/>
    </dgm:pt>
    <dgm:pt modelId="{90D2CF76-31BD-4E0F-A5E5-D7E1D9EF116C}" type="pres">
      <dgm:prSet presAssocID="{487C4C50-A57B-495A-9EE1-570390F9CCA0}" presName="composite" presStyleCnt="0"/>
      <dgm:spPr/>
    </dgm:pt>
    <dgm:pt modelId="{C3E2B602-6ECB-4732-A9AD-60F9A343E919}" type="pres">
      <dgm:prSet presAssocID="{487C4C50-A57B-495A-9EE1-570390F9CCA0}" presName="FirstChild" presStyleLbl="revTx" presStyleIdx="2" presStyleCnt="12">
        <dgm:presLayoutVars>
          <dgm:chMax val="0"/>
          <dgm:chPref val="0"/>
          <dgm:bulletEnabled val="1"/>
        </dgm:presLayoutVars>
      </dgm:prSet>
      <dgm:spPr>
        <a:prstGeom prst="rect">
          <a:avLst/>
        </a:prstGeom>
      </dgm:spPr>
      <dgm:t>
        <a:bodyPr/>
        <a:p>
          <a:endParaRPr lang="zh-CN" altLang="en-US"/>
        </a:p>
      </dgm:t>
    </dgm:pt>
    <dgm:pt modelId="{7E8AECC2-53A5-413C-8C5E-02089B6641F5}" type="pres">
      <dgm:prSet presAssocID="{487C4C50-A57B-495A-9EE1-570390F9CCA0}" presName="Parent" presStyleLbl="alignNode1" presStyleIdx="1" presStyleCnt="6" custScaleX="153496" custScaleY="118732" custLinFactNeighborX="15298">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B15D8371-46B9-4282-9E60-462B19F9DED8}" type="pres">
      <dgm:prSet presAssocID="{487C4C50-A57B-495A-9EE1-570390F9CCA0}" presName="Accent" presStyleLbl="parChTrans1D1" presStyleIdx="1" presStyleCnt="6" custLinFactNeighborX="-1617"/>
      <dgm:spPr>
        <a:xfrm>
          <a:off x="107824" y="1047763"/>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8EB6E3CE-F97A-4FD8-8FEA-C1C1D2F190B7}" type="pres">
      <dgm:prSet presAssocID="{487C4C50-A57B-495A-9EE1-570390F9CCA0}" presName="Child" presStyleLbl="revTx" presStyleIdx="3" presStyleCnt="12" custScaleY="86203">
        <dgm:presLayoutVars>
          <dgm:chMax val="0"/>
          <dgm:chPref val="0"/>
          <dgm:bulletEnabled val="1"/>
        </dgm:presLayoutVars>
      </dgm:prSet>
      <dgm:spPr>
        <a:prstGeom prst="rect">
          <a:avLst/>
        </a:prstGeom>
      </dgm:spPr>
      <dgm:t>
        <a:bodyPr/>
        <a:p>
          <a:endParaRPr lang="zh-CN" altLang="en-US"/>
        </a:p>
      </dgm:t>
    </dgm:pt>
    <dgm:pt modelId="{75EEAC2F-9D9B-4E38-9729-238F4D1B52F7}" type="pres">
      <dgm:prSet presAssocID="{0E876933-9A36-49A3-92CC-B6A56BBD558C}" presName="sibTrans" presStyleCnt="0"/>
      <dgm:spPr/>
    </dgm:pt>
    <dgm:pt modelId="{AD704B39-0663-4389-A285-018A8ED79C41}" type="pres">
      <dgm:prSet presAssocID="{CE3F85B2-D8C7-43D6-9B0A-CD4AC54AC3CE}" presName="composite" presStyleCnt="0"/>
      <dgm:spPr/>
    </dgm:pt>
    <dgm:pt modelId="{27BEA181-E4A2-47FA-8E30-F972C58421BE}" type="pres">
      <dgm:prSet presAssocID="{CE3F85B2-D8C7-43D6-9B0A-CD4AC54AC3CE}" presName="FirstChild" presStyleLbl="revTx" presStyleIdx="4" presStyleCnt="12">
        <dgm:presLayoutVars>
          <dgm:chMax val="0"/>
          <dgm:chPref val="0"/>
          <dgm:bulletEnabled val="1"/>
        </dgm:presLayoutVars>
      </dgm:prSet>
      <dgm:spPr>
        <a:prstGeom prst="rect">
          <a:avLst/>
        </a:prstGeom>
      </dgm:spPr>
      <dgm:t>
        <a:bodyPr/>
        <a:p>
          <a:endParaRPr lang="zh-CN" altLang="en-US"/>
        </a:p>
      </dgm:t>
    </dgm:pt>
    <dgm:pt modelId="{D44C4F41-BF8C-4BA3-844C-C93236B01310}" type="pres">
      <dgm:prSet presAssocID="{CE3F85B2-D8C7-43D6-9B0A-CD4AC54AC3CE}" presName="Parent" presStyleLbl="alignNode1" presStyleIdx="2" presStyleCnt="6" custScaleX="152279" custScaleY="112007" custLinFactNeighborX="14571" custLinFactNeighborY="736">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ACC2456D-65B0-4F58-A002-5D0FB71FE747}" type="pres">
      <dgm:prSet presAssocID="{CE3F85B2-D8C7-43D6-9B0A-CD4AC54AC3CE}" presName="Accent" presStyleLbl="parChTrans1D1" presStyleIdx="2" presStyleCnt="6" custLinFactNeighborX="-1911"/>
      <dgm:spPr>
        <a:xfrm>
          <a:off x="86198" y="1829861"/>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59DCCFFB-3815-4A8F-8CD9-1212EAAE4CAF}" type="pres">
      <dgm:prSet presAssocID="{CE3F85B2-D8C7-43D6-9B0A-CD4AC54AC3CE}" presName="Child" presStyleLbl="revTx" presStyleIdx="5" presStyleCnt="12" custScaleY="120994">
        <dgm:presLayoutVars>
          <dgm:chMax val="0"/>
          <dgm:chPref val="0"/>
          <dgm:bulletEnabled val="1"/>
        </dgm:presLayoutVars>
      </dgm:prSet>
      <dgm:spPr>
        <a:prstGeom prst="rect">
          <a:avLst/>
        </a:prstGeom>
      </dgm:spPr>
      <dgm:t>
        <a:bodyPr/>
        <a:p>
          <a:endParaRPr lang="zh-CN" altLang="en-US"/>
        </a:p>
      </dgm:t>
    </dgm:pt>
    <dgm:pt modelId="{B7073F20-CB52-407A-BC21-B3ADE8F84714}" type="pres">
      <dgm:prSet presAssocID="{DDF60E8D-FE28-4951-96A8-687B9F259B3E}" presName="sibTrans" presStyleCnt="0"/>
      <dgm:spPr/>
    </dgm:pt>
    <dgm:pt modelId="{15C4316F-AA80-408A-87A0-C64590E2A31C}" type="pres">
      <dgm:prSet presAssocID="{0A409C1F-8209-4D45-BA77-E9AD57DBBC20}" presName="composite" presStyleCnt="0"/>
      <dgm:spPr/>
    </dgm:pt>
    <dgm:pt modelId="{80DE76BD-5523-4DEF-B385-567AB771F8A3}" type="pres">
      <dgm:prSet presAssocID="{0A409C1F-8209-4D45-BA77-E9AD57DBBC20}" presName="FirstChild" presStyleLbl="revTx" presStyleIdx="6" presStyleCnt="12">
        <dgm:presLayoutVars>
          <dgm:chMax val="0"/>
          <dgm:chPref val="0"/>
          <dgm:bulletEnabled val="1"/>
        </dgm:presLayoutVars>
      </dgm:prSet>
      <dgm:spPr>
        <a:prstGeom prst="rect">
          <a:avLst/>
        </a:prstGeom>
      </dgm:spPr>
      <dgm:t>
        <a:bodyPr/>
        <a:p>
          <a:endParaRPr lang="zh-CN" altLang="en-US"/>
        </a:p>
      </dgm:t>
    </dgm:pt>
    <dgm:pt modelId="{129ACE6D-934E-47A7-BD41-FEAE8C0DA645}" type="pres">
      <dgm:prSet presAssocID="{0A409C1F-8209-4D45-BA77-E9AD57DBBC20}" presName="Parent" presStyleLbl="alignNode1" presStyleIdx="3" presStyleCnt="6" custScaleX="155416" custScaleY="110994" custLinFactNeighborX="15253">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BABF0237-B1E3-4D12-8DD8-34864CFA23AA}" type="pres">
      <dgm:prSet presAssocID="{0A409C1F-8209-4D45-BA77-E9AD57DBBC20}" presName="Accent" presStyleLbl="parChTrans1D1" presStyleIdx="3" presStyleCnt="6" custLinFactNeighborX="-2058"/>
      <dgm:spPr>
        <a:xfrm>
          <a:off x="89496" y="2787513"/>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197665B2-335C-490C-9F40-79F38EDE388B}" type="pres">
      <dgm:prSet presAssocID="{0A409C1F-8209-4D45-BA77-E9AD57DBBC20}" presName="Child" presStyleLbl="revTx" presStyleIdx="7" presStyleCnt="12" custScaleY="89786">
        <dgm:presLayoutVars>
          <dgm:chMax val="0"/>
          <dgm:chPref val="0"/>
          <dgm:bulletEnabled val="1"/>
        </dgm:presLayoutVars>
      </dgm:prSet>
      <dgm:spPr>
        <a:prstGeom prst="rect">
          <a:avLst/>
        </a:prstGeom>
      </dgm:spPr>
      <dgm:t>
        <a:bodyPr/>
        <a:p>
          <a:endParaRPr lang="zh-CN" altLang="en-US"/>
        </a:p>
      </dgm:t>
    </dgm:pt>
    <dgm:pt modelId="{EF72F174-0BA1-4523-A3A9-CBD7B69BA37E}" type="pres">
      <dgm:prSet presAssocID="{82A72F34-651F-48AC-92E1-0AF278BA94A9}" presName="sibTrans" presStyleCnt="0"/>
      <dgm:spPr/>
    </dgm:pt>
    <dgm:pt modelId="{98FC7FE2-BFE5-4D0B-A675-9063C8085B40}" type="pres">
      <dgm:prSet presAssocID="{083DFE90-96E7-49B4-821B-E612C7A47ED9}" presName="composite" presStyleCnt="0"/>
      <dgm:spPr/>
    </dgm:pt>
    <dgm:pt modelId="{69AF34CA-442F-4339-BE1D-D3803A441D28}" type="pres">
      <dgm:prSet presAssocID="{083DFE90-96E7-49B4-821B-E612C7A47ED9}" presName="FirstChild" presStyleLbl="revTx" presStyleIdx="8" presStyleCnt="12">
        <dgm:presLayoutVars>
          <dgm:chMax val="0"/>
          <dgm:chPref val="0"/>
          <dgm:bulletEnabled val="1"/>
        </dgm:presLayoutVars>
      </dgm:prSet>
      <dgm:spPr>
        <a:prstGeom prst="rect">
          <a:avLst/>
        </a:prstGeom>
      </dgm:spPr>
      <dgm:t>
        <a:bodyPr/>
        <a:p>
          <a:endParaRPr lang="zh-CN" altLang="en-US"/>
        </a:p>
      </dgm:t>
    </dgm:pt>
    <dgm:pt modelId="{DADDB78A-877D-4CED-8454-B9E6A545F732}" type="pres">
      <dgm:prSet presAssocID="{083DFE90-96E7-49B4-821B-E612C7A47ED9}" presName="Parent" presStyleLbl="alignNode1" presStyleIdx="4" presStyleCnt="6" custScaleX="153344" custScaleY="111130" custLinFactNeighborX="15764">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27305EF9-82DB-4B13-B2FB-E4CDEBB1129D}" type="pres">
      <dgm:prSet presAssocID="{083DFE90-96E7-49B4-821B-E612C7A47ED9}" presName="Accent" presStyleLbl="parChTrans1D1" presStyleIdx="4" presStyleCnt="6" custLinFactNeighborX="-2058"/>
      <dgm:spPr>
        <a:xfrm>
          <a:off x="81690" y="3577249"/>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CD8F41B7-9655-4E6A-9D14-2ED0566DB809}" type="pres">
      <dgm:prSet presAssocID="{083DFE90-96E7-49B4-821B-E612C7A47ED9}" presName="Child" presStyleLbl="revTx" presStyleIdx="9" presStyleCnt="12" custScaleY="120384">
        <dgm:presLayoutVars>
          <dgm:chMax val="0"/>
          <dgm:chPref val="0"/>
          <dgm:bulletEnabled val="1"/>
        </dgm:presLayoutVars>
      </dgm:prSet>
      <dgm:spPr>
        <a:prstGeom prst="rect">
          <a:avLst/>
        </a:prstGeom>
      </dgm:spPr>
      <dgm:t>
        <a:bodyPr/>
        <a:p>
          <a:endParaRPr lang="zh-CN" altLang="en-US"/>
        </a:p>
      </dgm:t>
    </dgm:pt>
    <dgm:pt modelId="{B1FB9001-3918-48BD-8501-F1AA2D0EA949}" type="pres">
      <dgm:prSet presAssocID="{C660984A-D4E4-46DD-AD01-F23B478FB41B}" presName="sibTrans" presStyleCnt="0"/>
      <dgm:spPr/>
    </dgm:pt>
    <dgm:pt modelId="{0362A0BC-9445-4E7A-A107-D6CE9CE55FDF}" type="pres">
      <dgm:prSet presAssocID="{4D61D80D-FD18-4915-A8ED-9DB33A75EBD8}" presName="composite" presStyleCnt="0"/>
      <dgm:spPr/>
    </dgm:pt>
    <dgm:pt modelId="{08532EB0-7DB0-4181-92DD-2922ADEB91D9}" type="pres">
      <dgm:prSet presAssocID="{4D61D80D-FD18-4915-A8ED-9DB33A75EBD8}" presName="FirstChild" presStyleLbl="revTx" presStyleIdx="10" presStyleCnt="12">
        <dgm:presLayoutVars>
          <dgm:chMax val="0"/>
          <dgm:chPref val="0"/>
          <dgm:bulletEnabled val="1"/>
        </dgm:presLayoutVars>
      </dgm:prSet>
      <dgm:spPr>
        <a:prstGeom prst="rect">
          <a:avLst/>
        </a:prstGeom>
      </dgm:spPr>
      <dgm:t>
        <a:bodyPr/>
        <a:p>
          <a:endParaRPr lang="zh-CN" altLang="en-US"/>
        </a:p>
      </dgm:t>
    </dgm:pt>
    <dgm:pt modelId="{54941B29-C604-4869-8938-62577F3E3BD7}" type="pres">
      <dgm:prSet presAssocID="{4D61D80D-FD18-4915-A8ED-9DB33A75EBD8}" presName="Parent" presStyleLbl="alignNode1" presStyleIdx="5" presStyleCnt="6" custScaleX="167400" custScaleY="107026" custLinFactNeighborX="18540">
        <dgm:presLayoutVars>
          <dgm:chMax val="3"/>
          <dgm:chPref val="3"/>
          <dgm:bulletEnabled val="1"/>
        </dgm:presLayoutVars>
      </dgm:prSet>
      <dgm:spPr>
        <a:prstGeom prst="round2SameRect">
          <a:avLst>
            <a:gd name="adj1" fmla="val 16670"/>
            <a:gd name="adj2" fmla="val 0"/>
          </a:avLst>
        </a:prstGeom>
      </dgm:spPr>
      <dgm:t>
        <a:bodyPr/>
        <a:p>
          <a:endParaRPr lang="zh-CN" altLang="en-US"/>
        </a:p>
      </dgm:t>
    </dgm:pt>
    <dgm:pt modelId="{1C00E056-1056-4395-A581-6F3FE0A2E6E8}" type="pres">
      <dgm:prSet presAssocID="{4D61D80D-FD18-4915-A8ED-9DB33A75EBD8}" presName="Accent" presStyleLbl="parChTrans1D1" presStyleIdx="5" presStyleCnt="6" custLinFactNeighborX="-1780"/>
      <dgm:spPr>
        <a:xfrm>
          <a:off x="150761" y="4525170"/>
          <a:ext cx="5796280" cy="0"/>
        </a:xfrm>
        <a:prstGeom prst="line">
          <a:avLst/>
        </a:prstGeom>
        <a:noFill/>
        <a:ln w="12700" cap="flat" cmpd="sng" algn="ctr">
          <a:solidFill>
            <a:srgbClr val="993E3C">
              <a:shade val="60000"/>
              <a:hueOff val="0"/>
              <a:satOff val="0"/>
              <a:lumOff val="0"/>
              <a:alphaOff val="0"/>
            </a:srgbClr>
          </a:solidFill>
          <a:prstDash val="solid"/>
          <a:miter lim="800000"/>
        </a:ln>
        <a:effectLst/>
      </dgm:spPr>
    </dgm:pt>
    <dgm:pt modelId="{E44E2B7E-761B-44D3-92A3-689F2B16F552}" type="pres">
      <dgm:prSet presAssocID="{4D61D80D-FD18-4915-A8ED-9DB33A75EBD8}" presName="Child" presStyleLbl="revTx" presStyleIdx="11" presStyleCnt="12" custScaleY="104556">
        <dgm:presLayoutVars>
          <dgm:chMax val="0"/>
          <dgm:chPref val="0"/>
          <dgm:bulletEnabled val="1"/>
        </dgm:presLayoutVars>
      </dgm:prSet>
      <dgm:spPr>
        <a:prstGeom prst="rect">
          <a:avLst/>
        </a:prstGeom>
      </dgm:spPr>
      <dgm:t>
        <a:bodyPr/>
        <a:p>
          <a:endParaRPr lang="zh-CN" altLang="en-US"/>
        </a:p>
      </dgm:t>
    </dgm:pt>
  </dgm:ptLst>
  <dgm:cxnLst>
    <dgm:cxn modelId="{43069570-F1C1-4F5B-A759-3653A8F5599C}" type="presOf" srcId="{864BA398-19C0-4EC1-BDA1-BDD358E9BE7B}" destId="{27BEA181-E4A2-47FA-8E30-F972C58421BE}" srcOrd="0" destOrd="0" presId="urn:microsoft.com/office/officeart/2011/layout/TabList#1"/>
    <dgm:cxn modelId="{876EDDF4-ACCF-4F88-9587-525BF16E47B8}" type="presOf" srcId="{1296C592-DE2D-4465-A35C-741D51E5E238}" destId="{08532EB0-7DB0-4181-92DD-2922ADEB91D9}" srcOrd="0" destOrd="0" presId="urn:microsoft.com/office/officeart/2011/layout/TabList#1"/>
    <dgm:cxn modelId="{FB616930-890D-4046-B7F2-19E7F302B76E}" type="presOf" srcId="{0496A1F2-AC69-4D37-AF27-7530C19C6986}" destId="{59DCCFFB-3815-4A8F-8CD9-1212EAAE4CAF}" srcOrd="0" destOrd="1" presId="urn:microsoft.com/office/officeart/2011/layout/TabList#1"/>
    <dgm:cxn modelId="{09DB6CA1-0A88-42A4-989E-EC89877B00BA}" srcId="{0A409C1F-8209-4D45-BA77-E9AD57DBBC20}" destId="{47B9A4C4-1A6C-4DFB-9294-85E16C52DCF8}" srcOrd="2" destOrd="0" parTransId="{908B4538-352E-4724-B7B6-CD374764D4B8}" sibTransId="{565EB5F4-A4F9-43DF-81E2-E558AF697E63}"/>
    <dgm:cxn modelId="{60E26F10-80A9-4BB1-8FB8-3E66532DA358}" srcId="{652588B2-B30A-4390-ADE0-29986F73742D}" destId="{0A409C1F-8209-4D45-BA77-E9AD57DBBC20}" srcOrd="3" destOrd="0" parTransId="{4AAC40AF-1E97-4786-B32B-917C31A4414B}" sibTransId="{82A72F34-651F-48AC-92E1-0AF278BA94A9}"/>
    <dgm:cxn modelId="{D316F95A-2902-4B0D-91EA-8CAE4496A0D0}" type="presOf" srcId="{0A409C1F-8209-4D45-BA77-E9AD57DBBC20}" destId="{129ACE6D-934E-47A7-BD41-FEAE8C0DA645}" srcOrd="0" destOrd="0" presId="urn:microsoft.com/office/officeart/2011/layout/TabList#1"/>
    <dgm:cxn modelId="{DBBFA4C1-FBC1-45CD-8ECD-03234D98613D}" type="presOf" srcId="{6FA5A6C6-D8C0-431C-A972-81AC3D75172B}" destId="{8EB6E3CE-F97A-4FD8-8FEA-C1C1D2F190B7}" srcOrd="0" destOrd="1" presId="urn:microsoft.com/office/officeart/2011/layout/TabList#1"/>
    <dgm:cxn modelId="{2E3EC5BD-28A9-4A08-8806-9EFB6AFAA61D}" type="presOf" srcId="{A2CC7B97-DCCB-4ABF-827D-F0F3577BB207}" destId="{2F4E26CA-1BD8-4972-A454-508285EF37AD}" srcOrd="0" destOrd="0" presId="urn:microsoft.com/office/officeart/2011/layout/TabList#1"/>
    <dgm:cxn modelId="{DBB9BBBF-6961-404D-A126-B970254072D5}" type="presOf" srcId="{47B9A4C4-1A6C-4DFB-9294-85E16C52DCF8}" destId="{197665B2-335C-490C-9F40-79F38EDE388B}" srcOrd="0" destOrd="1" presId="urn:microsoft.com/office/officeart/2011/layout/TabList#1"/>
    <dgm:cxn modelId="{7820C8BD-5901-48EF-A2C0-7C80FB6050E2}" srcId="{083DFE90-96E7-49B4-821B-E612C7A47ED9}" destId="{641E2D57-FB79-4184-BC42-6C9A9DA566FC}" srcOrd="0" destOrd="0" parTransId="{5C4810D2-47E1-43E5-B42E-EAD5B468C4A4}" sibTransId="{EECF4F01-C711-45F3-AD4E-B69B445B9A71}"/>
    <dgm:cxn modelId="{A4650B8E-0AA8-471B-B6EB-2040CE8ACF06}" srcId="{4D61D80D-FD18-4915-A8ED-9DB33A75EBD8}" destId="{DE3920EE-76D9-4015-A23B-B5B74623DE4E}" srcOrd="1" destOrd="0" parTransId="{4129AFCE-2A45-4B4B-9836-DE18B29142E1}" sibTransId="{5CA12A1B-0B8A-46C1-971A-7AF40FF28736}"/>
    <dgm:cxn modelId="{65F2F2DB-EC71-4676-9285-97A3079CDD06}" type="presOf" srcId="{52D6A4B9-B452-4632-8E3B-1490C7E2E3D1}" destId="{8EB6E3CE-F97A-4FD8-8FEA-C1C1D2F190B7}" srcOrd="0" destOrd="0" presId="urn:microsoft.com/office/officeart/2011/layout/TabList#1"/>
    <dgm:cxn modelId="{4380AF4F-2046-42F2-B941-A6514ABA39F8}" srcId="{487C4C50-A57B-495A-9EE1-570390F9CCA0}" destId="{6FA5A6C6-D8C0-431C-A972-81AC3D75172B}" srcOrd="2" destOrd="0" parTransId="{42800CF2-B716-4C87-984C-83B4E1D237EA}" sibTransId="{094CC855-F3F8-4515-8D84-6233F655CD70}"/>
    <dgm:cxn modelId="{0320EA3C-CD2B-40E5-A69D-1F86B1E3FD50}" srcId="{652588B2-B30A-4390-ADE0-29986F73742D}" destId="{4D61D80D-FD18-4915-A8ED-9DB33A75EBD8}" srcOrd="5" destOrd="0" parTransId="{2C3066AB-0889-48D5-A601-C29541E54038}" sibTransId="{049A5C85-0A41-42E8-8A78-93CD5A950D6A}"/>
    <dgm:cxn modelId="{C2963EEB-8EB6-4E5C-8D8E-C39661A472A6}" type="presOf" srcId="{083DFE90-96E7-49B4-821B-E612C7A47ED9}" destId="{DADDB78A-877D-4CED-8454-B9E6A545F732}" srcOrd="0" destOrd="0" presId="urn:microsoft.com/office/officeart/2011/layout/TabList#1"/>
    <dgm:cxn modelId="{E2096735-26DB-42DB-9910-E8CE3E213E66}" type="presOf" srcId="{CE3F85B2-D8C7-43D6-9B0A-CD4AC54AC3CE}" destId="{D44C4F41-BF8C-4BA3-844C-C93236B01310}" srcOrd="0" destOrd="0" presId="urn:microsoft.com/office/officeart/2011/layout/TabList#1"/>
    <dgm:cxn modelId="{5C2CCBFB-710C-4A36-9EE1-74EE3B032E89}" srcId="{A2CC7B97-DCCB-4ABF-827D-F0F3577BB207}" destId="{78D48DD5-AE3F-47D1-AF49-5B7C8F1A4CFA}" srcOrd="1" destOrd="0" parTransId="{D70FAE66-B8F8-4E17-8D01-7C81A6805106}" sibTransId="{4CAD847B-081B-4C1B-A027-D9189543947F}"/>
    <dgm:cxn modelId="{D3911FC6-7904-48F0-952F-28EA99B8B88C}" srcId="{083DFE90-96E7-49B4-821B-E612C7A47ED9}" destId="{E5BC9833-7D89-4B74-B019-9456F9F1DD35}" srcOrd="1" destOrd="0" parTransId="{14C06423-A4A1-43E6-ADD8-408BD8E715F4}" sibTransId="{E6C48C94-4627-43A4-9947-B7F75A2B05EE}"/>
    <dgm:cxn modelId="{666F984B-8BDB-4785-85D2-FEFE593F2567}" type="presOf" srcId="{4810B77D-E3C3-4EE1-ABB6-64F5A63B546D}" destId="{C3E2B602-6ECB-4732-A9AD-60F9A343E919}" srcOrd="0" destOrd="0" presId="urn:microsoft.com/office/officeart/2011/layout/TabList#1"/>
    <dgm:cxn modelId="{1567B6E8-0AD6-4BD0-9CF2-1F763C5EB641}" srcId="{652588B2-B30A-4390-ADE0-29986F73742D}" destId="{083DFE90-96E7-49B4-821B-E612C7A47ED9}" srcOrd="4" destOrd="0" parTransId="{F4B0FE38-AE2E-4145-8988-BCA9ECBCBBA8}" sibTransId="{C660984A-D4E4-46DD-AD01-F23B478FB41B}"/>
    <dgm:cxn modelId="{0E27B53C-3A54-47AF-9382-443338256F28}" srcId="{0A409C1F-8209-4D45-BA77-E9AD57DBBC20}" destId="{6A52C350-64DF-45DE-A56A-901FEC887BB9}" srcOrd="0" destOrd="0" parTransId="{7777E483-F211-4721-9D94-E1FAE00D78DD}" sibTransId="{609C2A44-7EED-451D-AE69-7C52B88DB45D}"/>
    <dgm:cxn modelId="{8C8359E7-69A4-4E30-8019-0EE9812E246E}" srcId="{652588B2-B30A-4390-ADE0-29986F73742D}" destId="{A2CC7B97-DCCB-4ABF-827D-F0F3577BB207}" srcOrd="0" destOrd="0" parTransId="{AC8521D6-242C-4EEB-98AE-1CB239107079}" sibTransId="{0E76152B-BFB5-40FB-803C-DFF2886EFD08}"/>
    <dgm:cxn modelId="{5488D21F-E767-4585-86AB-F3DDF1B908C6}" srcId="{A2CC7B97-DCCB-4ABF-827D-F0F3577BB207}" destId="{36E44886-B663-42DE-B579-D2A8EB5E12B2}" srcOrd="0" destOrd="0" parTransId="{E10B67C6-B2C1-4367-AAB0-F956D159AB26}" sibTransId="{DDBE9CC6-847F-4AAE-BFFE-6BB98384BF4D}"/>
    <dgm:cxn modelId="{3DD92DE6-F132-43B7-8973-CBF812AEC1D0}" type="presOf" srcId="{36E44886-B663-42DE-B579-D2A8EB5E12B2}" destId="{4B9232BC-DD2B-4CF6-B89C-F3E48ED5288D}" srcOrd="0" destOrd="0" presId="urn:microsoft.com/office/officeart/2011/layout/TabList#1"/>
    <dgm:cxn modelId="{0103EA47-663E-4131-A3B2-DCC5DEDBAD32}" srcId="{4D61D80D-FD18-4915-A8ED-9DB33A75EBD8}" destId="{1296C592-DE2D-4465-A35C-741D51E5E238}" srcOrd="0" destOrd="0" parTransId="{532D500F-EACA-409D-B976-6EAF4BFC6211}" sibTransId="{78C8B046-6109-4EE9-AC21-A01676582446}"/>
    <dgm:cxn modelId="{1BE94351-363D-4956-BFFE-50D0D519CA40}" type="presOf" srcId="{6A52C350-64DF-45DE-A56A-901FEC887BB9}" destId="{80DE76BD-5523-4DEF-B385-567AB771F8A3}" srcOrd="0" destOrd="0" presId="urn:microsoft.com/office/officeart/2011/layout/TabList#1"/>
    <dgm:cxn modelId="{7D24A0B6-F59F-4478-9D2E-F98905F28037}" type="presOf" srcId="{5A8625C9-B2A6-4D48-9A4C-50E03EF82CE2}" destId="{59DCCFFB-3815-4A8F-8CD9-1212EAAE4CAF}" srcOrd="0" destOrd="0" presId="urn:microsoft.com/office/officeart/2011/layout/TabList#1"/>
    <dgm:cxn modelId="{6FD88901-09B1-4528-9811-E884C0DC30BC}" srcId="{CE3F85B2-D8C7-43D6-9B0A-CD4AC54AC3CE}" destId="{0496A1F2-AC69-4D37-AF27-7530C19C6986}" srcOrd="2" destOrd="0" parTransId="{DB76ECD8-22B5-4FD7-BB80-1383B50D7AF4}" sibTransId="{07EC24C6-6B99-47AA-BFDE-6192AB1193A8}"/>
    <dgm:cxn modelId="{A72FAA1A-0B2C-465A-A330-BC2027CA8978}" type="presOf" srcId="{78D48DD5-AE3F-47D1-AF49-5B7C8F1A4CFA}" destId="{FFCE6DB7-4916-4697-B189-BA4141DD064C}" srcOrd="0" destOrd="0" presId="urn:microsoft.com/office/officeart/2011/layout/TabList#1"/>
    <dgm:cxn modelId="{0E7874CC-4DDB-4753-BFA8-E05F804D123A}" srcId="{652588B2-B30A-4390-ADE0-29986F73742D}" destId="{487C4C50-A57B-495A-9EE1-570390F9CCA0}" srcOrd="1" destOrd="0" parTransId="{629737AE-FC28-4B3C-A9EA-158EE5530C10}" sibTransId="{0E876933-9A36-49A3-92CC-B6A56BBD558C}"/>
    <dgm:cxn modelId="{C2B8CF09-DA58-4947-9B63-C4B584C2B9D9}" type="presOf" srcId="{5998679C-6F5D-4ED1-B2A2-6141BE4BF049}" destId="{FFCE6DB7-4916-4697-B189-BA4141DD064C}" srcOrd="0" destOrd="1" presId="urn:microsoft.com/office/officeart/2011/layout/TabList#1"/>
    <dgm:cxn modelId="{D3907E8E-654E-4BF6-89E7-E7EF0E345D42}" srcId="{083DFE90-96E7-49B4-821B-E612C7A47ED9}" destId="{6E5CE711-FD0B-4762-85BB-7B688D85AD5D}" srcOrd="2" destOrd="0" parTransId="{C8D7ECD0-0FE8-45A4-A491-34203FE87E16}" sibTransId="{E2B7BC43-EE3F-48C8-A1EE-3625C09C0E0A}"/>
    <dgm:cxn modelId="{51712E8A-977D-4D10-AB5E-1DEA555FC454}" type="presOf" srcId="{E5BC9833-7D89-4B74-B019-9456F9F1DD35}" destId="{CD8F41B7-9655-4E6A-9D14-2ED0566DB809}" srcOrd="0" destOrd="0" presId="urn:microsoft.com/office/officeart/2011/layout/TabList#1"/>
    <dgm:cxn modelId="{D7EF8D4F-B12C-44FD-809F-CF02CA2B5079}" type="presOf" srcId="{641E2D57-FB79-4184-BC42-6C9A9DA566FC}" destId="{69AF34CA-442F-4339-BE1D-D3803A441D28}" srcOrd="0" destOrd="0" presId="urn:microsoft.com/office/officeart/2011/layout/TabList#1"/>
    <dgm:cxn modelId="{0B85263F-EF36-463F-802C-F077A4850EBE}" srcId="{487C4C50-A57B-495A-9EE1-570390F9CCA0}" destId="{52D6A4B9-B452-4632-8E3B-1490C7E2E3D1}" srcOrd="1" destOrd="0" parTransId="{4DD83523-CDB1-4A6E-8FCE-A449E0E9F339}" sibTransId="{35F38061-7269-4095-8755-50D3880DF5B6}"/>
    <dgm:cxn modelId="{82C75BC6-B0C7-4A6A-9CA4-5E0F5485B142}" type="presOf" srcId="{487C4C50-A57B-495A-9EE1-570390F9CCA0}" destId="{7E8AECC2-53A5-413C-8C5E-02089B6641F5}" srcOrd="0" destOrd="0" presId="urn:microsoft.com/office/officeart/2011/layout/TabList#1"/>
    <dgm:cxn modelId="{3ECE119D-12FA-4D62-9556-5F04FA19B744}" type="presOf" srcId="{3F1DECEC-7B65-4737-A9F3-D8C546F2BE95}" destId="{197665B2-335C-490C-9F40-79F38EDE388B}" srcOrd="0" destOrd="0" presId="urn:microsoft.com/office/officeart/2011/layout/TabList#1"/>
    <dgm:cxn modelId="{4A747FE1-31A5-4F68-AA6C-1E8B2CF27434}" type="presOf" srcId="{652588B2-B30A-4390-ADE0-29986F73742D}" destId="{5DD11B00-E554-4C10-B075-025EC6FA6D5A}" srcOrd="0" destOrd="0" presId="urn:microsoft.com/office/officeart/2011/layout/TabList#1"/>
    <dgm:cxn modelId="{0F9DAD98-7A91-4744-B6BD-C4D57CBF1143}" srcId="{A2CC7B97-DCCB-4ABF-827D-F0F3577BB207}" destId="{5998679C-6F5D-4ED1-B2A2-6141BE4BF049}" srcOrd="2" destOrd="0" parTransId="{A69F1AFC-345C-4479-A12D-3D1B0BEA3DD9}" sibTransId="{3AE3C455-DDD4-478D-AA90-E5D4E3E83DAC}"/>
    <dgm:cxn modelId="{9C85FC0A-94DB-4026-AB17-EBD23D240611}" type="presOf" srcId="{4D61D80D-FD18-4915-A8ED-9DB33A75EBD8}" destId="{54941B29-C604-4869-8938-62577F3E3BD7}" srcOrd="0" destOrd="0" presId="urn:microsoft.com/office/officeart/2011/layout/TabList#1"/>
    <dgm:cxn modelId="{AA3FABE7-7BDD-4C6D-B682-A9E0ABA95468}" type="presOf" srcId="{4EE5D313-51FC-464E-8988-F1C2C20F7C0A}" destId="{E44E2B7E-761B-44D3-92A3-689F2B16F552}" srcOrd="0" destOrd="1" presId="urn:microsoft.com/office/officeart/2011/layout/TabList#1"/>
    <dgm:cxn modelId="{DBFA6B20-28D1-4337-A4A5-33354B35BF5B}" srcId="{0A409C1F-8209-4D45-BA77-E9AD57DBBC20}" destId="{3F1DECEC-7B65-4737-A9F3-D8C546F2BE95}" srcOrd="1" destOrd="0" parTransId="{7628C086-2F73-4A69-B09A-444E2F432746}" sibTransId="{111C5697-6AD0-4A0A-BC66-25CC38D6055F}"/>
    <dgm:cxn modelId="{D3B29A7A-CDB6-49BE-B791-F7AF359A60B1}" type="presOf" srcId="{DE3920EE-76D9-4015-A23B-B5B74623DE4E}" destId="{E44E2B7E-761B-44D3-92A3-689F2B16F552}" srcOrd="0" destOrd="0" presId="urn:microsoft.com/office/officeart/2011/layout/TabList#1"/>
    <dgm:cxn modelId="{E8EFFC2B-C9F5-4E29-A7D0-C7D6331142A8}" srcId="{487C4C50-A57B-495A-9EE1-570390F9CCA0}" destId="{4810B77D-E3C3-4EE1-ABB6-64F5A63B546D}" srcOrd="0" destOrd="0" parTransId="{F96B1A9F-4A3D-4688-86A3-5255C76A556D}" sibTransId="{C8F288EB-BA6B-4DD9-9DF4-58162EF8B47B}"/>
    <dgm:cxn modelId="{A8B9B3AD-8AEA-475B-A435-D2FD7A994B00}" srcId="{4D61D80D-FD18-4915-A8ED-9DB33A75EBD8}" destId="{4EE5D313-51FC-464E-8988-F1C2C20F7C0A}" srcOrd="2" destOrd="0" parTransId="{DC07A514-359F-484A-A880-A6E5BD4C65C9}" sibTransId="{8446F787-1CD2-4F80-82A2-EE9112E61851}"/>
    <dgm:cxn modelId="{D64A890F-B57A-4A4A-9187-E1194099E896}" type="presOf" srcId="{6E5CE711-FD0B-4762-85BB-7B688D85AD5D}" destId="{CD8F41B7-9655-4E6A-9D14-2ED0566DB809}" srcOrd="0" destOrd="1" presId="urn:microsoft.com/office/officeart/2011/layout/TabList#1"/>
    <dgm:cxn modelId="{ADBA32BC-8285-4A02-A26F-6D61A3A61391}" srcId="{CE3F85B2-D8C7-43D6-9B0A-CD4AC54AC3CE}" destId="{864BA398-19C0-4EC1-BDA1-BDD358E9BE7B}" srcOrd="0" destOrd="0" parTransId="{27C9AC4B-CDAA-4EBD-947D-816F805A8405}" sibTransId="{083D0328-6BC5-4B9A-A023-5D4819D6C8E4}"/>
    <dgm:cxn modelId="{C7307C74-D9EF-4772-938C-B58F7D63AFA5}" srcId="{CE3F85B2-D8C7-43D6-9B0A-CD4AC54AC3CE}" destId="{5A8625C9-B2A6-4D48-9A4C-50E03EF82CE2}" srcOrd="1" destOrd="0" parTransId="{EE0D26D5-AA30-42BF-9E15-B7DB04E675EE}" sibTransId="{DE6EFFAE-EDF4-404A-922E-0E4F8B79A038}"/>
    <dgm:cxn modelId="{0136C63F-C7F0-4CF0-9F7A-FEE9F8ACB162}" srcId="{652588B2-B30A-4390-ADE0-29986F73742D}" destId="{CE3F85B2-D8C7-43D6-9B0A-CD4AC54AC3CE}" srcOrd="2" destOrd="0" parTransId="{D8873136-7FF9-4A1D-ABBA-6C6AA787584F}" sibTransId="{DDF60E8D-FE28-4951-96A8-687B9F259B3E}"/>
    <dgm:cxn modelId="{EA2714F6-BD57-4729-AE0A-58A42BEF3A40}" type="presParOf" srcId="{5DD11B00-E554-4C10-B075-025EC6FA6D5A}" destId="{4EE66B40-3991-4D1A-892C-B1360CB06CCB}" srcOrd="0" destOrd="0" presId="urn:microsoft.com/office/officeart/2011/layout/TabList#1"/>
    <dgm:cxn modelId="{56B9903C-FD4B-4821-83CD-4452D3484EFA}" type="presParOf" srcId="{4EE66B40-3991-4D1A-892C-B1360CB06CCB}" destId="{4B9232BC-DD2B-4CF6-B89C-F3E48ED5288D}" srcOrd="0" destOrd="0" presId="urn:microsoft.com/office/officeart/2011/layout/TabList#1"/>
    <dgm:cxn modelId="{5B936456-0ECC-4DE7-BBA2-BAFB9360A317}" type="presParOf" srcId="{4EE66B40-3991-4D1A-892C-B1360CB06CCB}" destId="{2F4E26CA-1BD8-4972-A454-508285EF37AD}" srcOrd="1" destOrd="0" presId="urn:microsoft.com/office/officeart/2011/layout/TabList#1"/>
    <dgm:cxn modelId="{1352B68C-94FF-48FF-83DA-BB3AEB10FC65}" type="presParOf" srcId="{4EE66B40-3991-4D1A-892C-B1360CB06CCB}" destId="{0DBBFAD2-5DA6-46D4-A1F3-20FA26A4BA64}" srcOrd="2" destOrd="0" presId="urn:microsoft.com/office/officeart/2011/layout/TabList#1"/>
    <dgm:cxn modelId="{EBF35410-4722-42CD-B9F7-9A94C4D3D8AC}" type="presParOf" srcId="{5DD11B00-E554-4C10-B075-025EC6FA6D5A}" destId="{FFCE6DB7-4916-4697-B189-BA4141DD064C}" srcOrd="1" destOrd="0" presId="urn:microsoft.com/office/officeart/2011/layout/TabList#1"/>
    <dgm:cxn modelId="{88582B08-394F-44A3-BBA7-1D4DCBF46D13}" type="presParOf" srcId="{5DD11B00-E554-4C10-B075-025EC6FA6D5A}" destId="{AEB7EC42-4712-4421-944D-2A6DE8B24E53}" srcOrd="2" destOrd="0" presId="urn:microsoft.com/office/officeart/2011/layout/TabList#1"/>
    <dgm:cxn modelId="{4F7576AD-5E15-4634-8342-D8203077D40B}" type="presParOf" srcId="{5DD11B00-E554-4C10-B075-025EC6FA6D5A}" destId="{90D2CF76-31BD-4E0F-A5E5-D7E1D9EF116C}" srcOrd="3" destOrd="0" presId="urn:microsoft.com/office/officeart/2011/layout/TabList#1"/>
    <dgm:cxn modelId="{C09AA908-9421-4104-9A69-A3838BBB2ED5}" type="presParOf" srcId="{90D2CF76-31BD-4E0F-A5E5-D7E1D9EF116C}" destId="{C3E2B602-6ECB-4732-A9AD-60F9A343E919}" srcOrd="0" destOrd="0" presId="urn:microsoft.com/office/officeart/2011/layout/TabList#1"/>
    <dgm:cxn modelId="{70B454CE-C9FD-4C25-B30A-E7AC3E1C4BE7}" type="presParOf" srcId="{90D2CF76-31BD-4E0F-A5E5-D7E1D9EF116C}" destId="{7E8AECC2-53A5-413C-8C5E-02089B6641F5}" srcOrd="1" destOrd="0" presId="urn:microsoft.com/office/officeart/2011/layout/TabList#1"/>
    <dgm:cxn modelId="{6950CCC9-63B2-49D5-A8D6-9A8631C006B4}" type="presParOf" srcId="{90D2CF76-31BD-4E0F-A5E5-D7E1D9EF116C}" destId="{B15D8371-46B9-4282-9E60-462B19F9DED8}" srcOrd="2" destOrd="0" presId="urn:microsoft.com/office/officeart/2011/layout/TabList#1"/>
    <dgm:cxn modelId="{91D6D569-FF9E-464A-8EBD-7707B1C7D831}" type="presParOf" srcId="{5DD11B00-E554-4C10-B075-025EC6FA6D5A}" destId="{8EB6E3CE-F97A-4FD8-8FEA-C1C1D2F190B7}" srcOrd="4" destOrd="0" presId="urn:microsoft.com/office/officeart/2011/layout/TabList#1"/>
    <dgm:cxn modelId="{F91CB8F2-68BC-4703-85FA-A6CE1E48F945}" type="presParOf" srcId="{5DD11B00-E554-4C10-B075-025EC6FA6D5A}" destId="{75EEAC2F-9D9B-4E38-9729-238F4D1B52F7}" srcOrd="5" destOrd="0" presId="urn:microsoft.com/office/officeart/2011/layout/TabList#1"/>
    <dgm:cxn modelId="{0346D649-36C0-484B-BDF7-3C777FEA34E3}" type="presParOf" srcId="{5DD11B00-E554-4C10-B075-025EC6FA6D5A}" destId="{AD704B39-0663-4389-A285-018A8ED79C41}" srcOrd="6" destOrd="0" presId="urn:microsoft.com/office/officeart/2011/layout/TabList#1"/>
    <dgm:cxn modelId="{6A7E806F-B63D-4293-9B85-8EC3376E7746}" type="presParOf" srcId="{AD704B39-0663-4389-A285-018A8ED79C41}" destId="{27BEA181-E4A2-47FA-8E30-F972C58421BE}" srcOrd="0" destOrd="0" presId="urn:microsoft.com/office/officeart/2011/layout/TabList#1"/>
    <dgm:cxn modelId="{D86074E3-326E-4329-B9E7-4A2699E019F3}" type="presParOf" srcId="{AD704B39-0663-4389-A285-018A8ED79C41}" destId="{D44C4F41-BF8C-4BA3-844C-C93236B01310}" srcOrd="1" destOrd="0" presId="urn:microsoft.com/office/officeart/2011/layout/TabList#1"/>
    <dgm:cxn modelId="{7934C6D1-ABE5-4831-8540-7C2D14B8474B}" type="presParOf" srcId="{AD704B39-0663-4389-A285-018A8ED79C41}" destId="{ACC2456D-65B0-4F58-A002-5D0FB71FE747}" srcOrd="2" destOrd="0" presId="urn:microsoft.com/office/officeart/2011/layout/TabList#1"/>
    <dgm:cxn modelId="{87745678-F3D2-4071-ACA2-5F646E5BB18A}" type="presParOf" srcId="{5DD11B00-E554-4C10-B075-025EC6FA6D5A}" destId="{59DCCFFB-3815-4A8F-8CD9-1212EAAE4CAF}" srcOrd="7" destOrd="0" presId="urn:microsoft.com/office/officeart/2011/layout/TabList#1"/>
    <dgm:cxn modelId="{F0B9EA18-8661-477F-9214-D6E44179A702}" type="presParOf" srcId="{5DD11B00-E554-4C10-B075-025EC6FA6D5A}" destId="{B7073F20-CB52-407A-BC21-B3ADE8F84714}" srcOrd="8" destOrd="0" presId="urn:microsoft.com/office/officeart/2011/layout/TabList#1"/>
    <dgm:cxn modelId="{29EEE372-6A2B-4B09-99A9-14D2F4C1EA95}" type="presParOf" srcId="{5DD11B00-E554-4C10-B075-025EC6FA6D5A}" destId="{15C4316F-AA80-408A-87A0-C64590E2A31C}" srcOrd="9" destOrd="0" presId="urn:microsoft.com/office/officeart/2011/layout/TabList#1"/>
    <dgm:cxn modelId="{225B9BB1-1A54-4AAA-87DD-465F76A67C52}" type="presParOf" srcId="{15C4316F-AA80-408A-87A0-C64590E2A31C}" destId="{80DE76BD-5523-4DEF-B385-567AB771F8A3}" srcOrd="0" destOrd="0" presId="urn:microsoft.com/office/officeart/2011/layout/TabList#1"/>
    <dgm:cxn modelId="{3B03A5EB-1F85-4137-A973-905864380EFD}" type="presParOf" srcId="{15C4316F-AA80-408A-87A0-C64590E2A31C}" destId="{129ACE6D-934E-47A7-BD41-FEAE8C0DA645}" srcOrd="1" destOrd="0" presId="urn:microsoft.com/office/officeart/2011/layout/TabList#1"/>
    <dgm:cxn modelId="{9B741AC5-0911-48BF-9BB4-7FA582F0DD6D}" type="presParOf" srcId="{15C4316F-AA80-408A-87A0-C64590E2A31C}" destId="{BABF0237-B1E3-4D12-8DD8-34864CFA23AA}" srcOrd="2" destOrd="0" presId="urn:microsoft.com/office/officeart/2011/layout/TabList#1"/>
    <dgm:cxn modelId="{682293D0-F79D-4958-874E-A6B6CA83DB2F}" type="presParOf" srcId="{5DD11B00-E554-4C10-B075-025EC6FA6D5A}" destId="{197665B2-335C-490C-9F40-79F38EDE388B}" srcOrd="10" destOrd="0" presId="urn:microsoft.com/office/officeart/2011/layout/TabList#1"/>
    <dgm:cxn modelId="{32CDCFED-4B4E-4A20-B9F0-CDCCFAE49180}" type="presParOf" srcId="{5DD11B00-E554-4C10-B075-025EC6FA6D5A}" destId="{EF72F174-0BA1-4523-A3A9-CBD7B69BA37E}" srcOrd="11" destOrd="0" presId="urn:microsoft.com/office/officeart/2011/layout/TabList#1"/>
    <dgm:cxn modelId="{E8EE38E8-17AC-481A-81B6-C02811B44FCB}" type="presParOf" srcId="{5DD11B00-E554-4C10-B075-025EC6FA6D5A}" destId="{98FC7FE2-BFE5-4D0B-A675-9063C8085B40}" srcOrd="12" destOrd="0" presId="urn:microsoft.com/office/officeart/2011/layout/TabList#1"/>
    <dgm:cxn modelId="{55C73ECD-8AB7-4F40-9313-3A3627BF5193}" type="presParOf" srcId="{98FC7FE2-BFE5-4D0B-A675-9063C8085B40}" destId="{69AF34CA-442F-4339-BE1D-D3803A441D28}" srcOrd="0" destOrd="0" presId="urn:microsoft.com/office/officeart/2011/layout/TabList#1"/>
    <dgm:cxn modelId="{D26B5CD3-3FDD-4A20-BE6F-ACCBC4479A78}" type="presParOf" srcId="{98FC7FE2-BFE5-4D0B-A675-9063C8085B40}" destId="{DADDB78A-877D-4CED-8454-B9E6A545F732}" srcOrd="1" destOrd="0" presId="urn:microsoft.com/office/officeart/2011/layout/TabList#1"/>
    <dgm:cxn modelId="{1B476E99-F391-4698-8B8E-876FB5B098D1}" type="presParOf" srcId="{98FC7FE2-BFE5-4D0B-A675-9063C8085B40}" destId="{27305EF9-82DB-4B13-B2FB-E4CDEBB1129D}" srcOrd="2" destOrd="0" presId="urn:microsoft.com/office/officeart/2011/layout/TabList#1"/>
    <dgm:cxn modelId="{89DB5189-7CE5-4673-A590-4FF194E0F78F}" type="presParOf" srcId="{5DD11B00-E554-4C10-B075-025EC6FA6D5A}" destId="{CD8F41B7-9655-4E6A-9D14-2ED0566DB809}" srcOrd="13" destOrd="0" presId="urn:microsoft.com/office/officeart/2011/layout/TabList#1"/>
    <dgm:cxn modelId="{986D75C3-C837-4D04-8A67-41E99C7C0AEC}" type="presParOf" srcId="{5DD11B00-E554-4C10-B075-025EC6FA6D5A}" destId="{B1FB9001-3918-48BD-8501-F1AA2D0EA949}" srcOrd="14" destOrd="0" presId="urn:microsoft.com/office/officeart/2011/layout/TabList#1"/>
    <dgm:cxn modelId="{67C90825-5644-48F7-931D-13D07CCFD160}" type="presParOf" srcId="{5DD11B00-E554-4C10-B075-025EC6FA6D5A}" destId="{0362A0BC-9445-4E7A-A107-D6CE9CE55FDF}" srcOrd="15" destOrd="0" presId="urn:microsoft.com/office/officeart/2011/layout/TabList#1"/>
    <dgm:cxn modelId="{95685C03-A593-4C72-9A80-4A369B44DFC3}" type="presParOf" srcId="{0362A0BC-9445-4E7A-A107-D6CE9CE55FDF}" destId="{08532EB0-7DB0-4181-92DD-2922ADEB91D9}" srcOrd="0" destOrd="0" presId="urn:microsoft.com/office/officeart/2011/layout/TabList#1"/>
    <dgm:cxn modelId="{08BA3457-65CA-49A6-B657-47094FF6ECD2}" type="presParOf" srcId="{0362A0BC-9445-4E7A-A107-D6CE9CE55FDF}" destId="{54941B29-C604-4869-8938-62577F3E3BD7}" srcOrd="1" destOrd="0" presId="urn:microsoft.com/office/officeart/2011/layout/TabList#1"/>
    <dgm:cxn modelId="{5688F10A-1AA4-43E7-B5D6-F9FE2B4C2708}" type="presParOf" srcId="{0362A0BC-9445-4E7A-A107-D6CE9CE55FDF}" destId="{1C00E056-1056-4395-A581-6F3FE0A2E6E8}" srcOrd="2" destOrd="0" presId="urn:microsoft.com/office/officeart/2011/layout/TabList#1"/>
    <dgm:cxn modelId="{90A066D8-3119-4BD0-A19F-E065D1B1DC2F}" type="presParOf" srcId="{5DD11B00-E554-4C10-B075-025EC6FA6D5A}" destId="{E44E2B7E-761B-44D3-92A3-689F2B16F552}" srcOrd="16" destOrd="0" presId="urn:microsoft.com/office/officeart/2011/layout/TabLis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0D473A-C311-47CE-BF3D-E9D4426D8AEA}">
      <dsp:nvSpPr>
        <dsp:cNvPr id="0" name=""/>
        <dsp:cNvSpPr/>
      </dsp:nvSpPr>
      <dsp:spPr>
        <a:xfrm>
          <a:off x="5013307" y="1485675"/>
          <a:ext cx="91440" cy="201479"/>
        </a:xfrm>
        <a:custGeom>
          <a:avLst/>
          <a:gdLst/>
          <a:ahLst/>
          <a:cxnLst/>
          <a:rect l="0" t="0" r="0" b="0"/>
          <a:pathLst>
            <a:path>
              <a:moveTo>
                <a:pt x="45720" y="0"/>
              </a:moveTo>
              <a:lnTo>
                <a:pt x="45720" y="203349"/>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122E71EB-FAC7-4BC5-85D6-E70EA2322ADE}">
      <dsp:nvSpPr>
        <dsp:cNvPr id="0" name=""/>
        <dsp:cNvSpPr/>
      </dsp:nvSpPr>
      <dsp:spPr>
        <a:xfrm>
          <a:off x="2749593" y="844289"/>
          <a:ext cx="2309434" cy="201479"/>
        </a:xfrm>
        <a:custGeom>
          <a:avLst/>
          <a:gdLst/>
          <a:ahLst/>
          <a:cxnLst/>
          <a:rect l="0" t="0" r="0" b="0"/>
          <a:pathLst>
            <a:path>
              <a:moveTo>
                <a:pt x="0" y="0"/>
              </a:moveTo>
              <a:lnTo>
                <a:pt x="0" y="138576"/>
              </a:lnTo>
              <a:lnTo>
                <a:pt x="2303722" y="138576"/>
              </a:lnTo>
              <a:lnTo>
                <a:pt x="2303722" y="203349"/>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EE0FB3C-C30B-40EF-B4D6-2BEA35BDA488}">
      <dsp:nvSpPr>
        <dsp:cNvPr id="0" name=""/>
        <dsp:cNvSpPr/>
      </dsp:nvSpPr>
      <dsp:spPr>
        <a:xfrm>
          <a:off x="3536524" y="1495392"/>
          <a:ext cx="1033692" cy="191761"/>
        </a:xfrm>
        <a:custGeom>
          <a:avLst/>
          <a:gdLst/>
          <a:ahLst/>
          <a:cxnLst/>
          <a:rect l="0" t="0" r="0" b="0"/>
          <a:pathLst>
            <a:path>
              <a:moveTo>
                <a:pt x="0" y="0"/>
              </a:moveTo>
              <a:lnTo>
                <a:pt x="0" y="128768"/>
              </a:lnTo>
              <a:lnTo>
                <a:pt x="1016142" y="128768"/>
              </a:lnTo>
              <a:lnTo>
                <a:pt x="1016142" y="193541"/>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ED14AEA-1F6D-455E-A81A-19460485C559}">
      <dsp:nvSpPr>
        <dsp:cNvPr id="0" name=""/>
        <dsp:cNvSpPr/>
      </dsp:nvSpPr>
      <dsp:spPr>
        <a:xfrm>
          <a:off x="3536524" y="1495392"/>
          <a:ext cx="559777" cy="191761"/>
        </a:xfrm>
        <a:custGeom>
          <a:avLst/>
          <a:gdLst/>
          <a:ahLst/>
          <a:cxnLst/>
          <a:rect l="0" t="0" r="0" b="0"/>
          <a:pathLst>
            <a:path>
              <a:moveTo>
                <a:pt x="0" y="0"/>
              </a:moveTo>
              <a:lnTo>
                <a:pt x="0" y="128768"/>
              </a:lnTo>
              <a:lnTo>
                <a:pt x="537828" y="128768"/>
              </a:lnTo>
              <a:lnTo>
                <a:pt x="537828" y="193541"/>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17FDC11D-ED0B-4E1B-ABD9-FC79E10F9FD6}">
      <dsp:nvSpPr>
        <dsp:cNvPr id="0" name=""/>
        <dsp:cNvSpPr/>
      </dsp:nvSpPr>
      <dsp:spPr>
        <a:xfrm>
          <a:off x="3490804" y="1495392"/>
          <a:ext cx="91440" cy="191761"/>
        </a:xfrm>
        <a:custGeom>
          <a:avLst/>
          <a:gdLst/>
          <a:ahLst/>
          <a:cxnLst/>
          <a:rect l="0" t="0" r="0" b="0"/>
          <a:pathLst>
            <a:path>
              <a:moveTo>
                <a:pt x="45720" y="0"/>
              </a:moveTo>
              <a:lnTo>
                <a:pt x="45720" y="128768"/>
              </a:lnTo>
              <a:lnTo>
                <a:pt x="105235" y="128768"/>
              </a:lnTo>
              <a:lnTo>
                <a:pt x="105235" y="193541"/>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B79A117-7866-4242-A1AC-614A7D3D8B1D}">
      <dsp:nvSpPr>
        <dsp:cNvPr id="0" name=""/>
        <dsp:cNvSpPr/>
      </dsp:nvSpPr>
      <dsp:spPr>
        <a:xfrm>
          <a:off x="3121576" y="1495392"/>
          <a:ext cx="414947" cy="191761"/>
        </a:xfrm>
        <a:custGeom>
          <a:avLst/>
          <a:gdLst/>
          <a:ahLst/>
          <a:cxnLst/>
          <a:rect l="0" t="0" r="0" b="0"/>
          <a:pathLst>
            <a:path>
              <a:moveTo>
                <a:pt x="414947" y="0"/>
              </a:moveTo>
              <a:lnTo>
                <a:pt x="414947" y="127584"/>
              </a:lnTo>
              <a:lnTo>
                <a:pt x="0" y="127584"/>
              </a:lnTo>
              <a:lnTo>
                <a:pt x="0" y="1917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A2B76D-7EDA-4F11-B6FB-FABFF2D2CD25}">
      <dsp:nvSpPr>
        <dsp:cNvPr id="0" name=""/>
        <dsp:cNvSpPr/>
      </dsp:nvSpPr>
      <dsp:spPr>
        <a:xfrm>
          <a:off x="2620767" y="1495392"/>
          <a:ext cx="915756" cy="191761"/>
        </a:xfrm>
        <a:custGeom>
          <a:avLst/>
          <a:gdLst/>
          <a:ahLst/>
          <a:cxnLst/>
          <a:rect l="0" t="0" r="0" b="0"/>
          <a:pathLst>
            <a:path>
              <a:moveTo>
                <a:pt x="897111" y="0"/>
              </a:moveTo>
              <a:lnTo>
                <a:pt x="897111" y="128768"/>
              </a:lnTo>
              <a:lnTo>
                <a:pt x="0" y="128768"/>
              </a:lnTo>
              <a:lnTo>
                <a:pt x="0" y="193541"/>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0233FD9C-5353-4768-9F6B-380765FB72C6}">
      <dsp:nvSpPr>
        <dsp:cNvPr id="0" name=""/>
        <dsp:cNvSpPr/>
      </dsp:nvSpPr>
      <dsp:spPr>
        <a:xfrm>
          <a:off x="2749593" y="844289"/>
          <a:ext cx="786931" cy="211196"/>
        </a:xfrm>
        <a:custGeom>
          <a:avLst/>
          <a:gdLst/>
          <a:ahLst/>
          <a:cxnLst/>
          <a:rect l="0" t="0" r="0" b="0"/>
          <a:pathLst>
            <a:path>
              <a:moveTo>
                <a:pt x="0" y="0"/>
              </a:moveTo>
              <a:lnTo>
                <a:pt x="0" y="148384"/>
              </a:lnTo>
              <a:lnTo>
                <a:pt x="794233" y="148384"/>
              </a:lnTo>
              <a:lnTo>
                <a:pt x="794233" y="213156"/>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398DFCE0-25D8-4124-8B6A-94DDA9ACF86B}">
      <dsp:nvSpPr>
        <dsp:cNvPr id="0" name=""/>
        <dsp:cNvSpPr/>
      </dsp:nvSpPr>
      <dsp:spPr>
        <a:xfrm>
          <a:off x="1653919" y="1495392"/>
          <a:ext cx="491996" cy="191761"/>
        </a:xfrm>
        <a:custGeom>
          <a:avLst/>
          <a:gdLst/>
          <a:ahLst/>
          <a:cxnLst/>
          <a:rect l="0" t="0" r="0" b="0"/>
          <a:pathLst>
            <a:path>
              <a:moveTo>
                <a:pt x="0" y="0"/>
              </a:moveTo>
              <a:lnTo>
                <a:pt x="0" y="128768"/>
              </a:lnTo>
              <a:lnTo>
                <a:pt x="496562" y="128768"/>
              </a:lnTo>
              <a:lnTo>
                <a:pt x="496562" y="193541"/>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B6720D65-0C10-4B27-9A05-48974118B8CE}">
      <dsp:nvSpPr>
        <dsp:cNvPr id="0" name=""/>
        <dsp:cNvSpPr/>
      </dsp:nvSpPr>
      <dsp:spPr>
        <a:xfrm>
          <a:off x="1608199" y="1495392"/>
          <a:ext cx="91440" cy="191761"/>
        </a:xfrm>
        <a:custGeom>
          <a:avLst/>
          <a:gdLst/>
          <a:ahLst/>
          <a:cxnLst/>
          <a:rect l="0" t="0" r="0" b="0"/>
          <a:pathLst>
            <a:path>
              <a:moveTo>
                <a:pt x="45720" y="0"/>
              </a:moveTo>
              <a:lnTo>
                <a:pt x="45720" y="128768"/>
              </a:lnTo>
              <a:lnTo>
                <a:pt x="62081" y="128768"/>
              </a:lnTo>
              <a:lnTo>
                <a:pt x="62081" y="193541"/>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9DD8DDC-C745-41BC-AC9C-CB884E966DCB}">
      <dsp:nvSpPr>
        <dsp:cNvPr id="0" name=""/>
        <dsp:cNvSpPr/>
      </dsp:nvSpPr>
      <dsp:spPr>
        <a:xfrm>
          <a:off x="1194344" y="1495392"/>
          <a:ext cx="459575" cy="191761"/>
        </a:xfrm>
        <a:custGeom>
          <a:avLst/>
          <a:gdLst/>
          <a:ahLst/>
          <a:cxnLst/>
          <a:rect l="0" t="0" r="0" b="0"/>
          <a:pathLst>
            <a:path>
              <a:moveTo>
                <a:pt x="463840" y="0"/>
              </a:moveTo>
              <a:lnTo>
                <a:pt x="463840" y="128768"/>
              </a:lnTo>
              <a:lnTo>
                <a:pt x="0" y="128768"/>
              </a:lnTo>
              <a:lnTo>
                <a:pt x="0" y="193541"/>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E928A714-3DF0-4C18-9E74-88FE09086DC2}">
      <dsp:nvSpPr>
        <dsp:cNvPr id="0" name=""/>
        <dsp:cNvSpPr/>
      </dsp:nvSpPr>
      <dsp:spPr>
        <a:xfrm>
          <a:off x="1653919" y="844289"/>
          <a:ext cx="1095673" cy="211196"/>
        </a:xfrm>
        <a:custGeom>
          <a:avLst/>
          <a:gdLst/>
          <a:ahLst/>
          <a:cxnLst/>
          <a:rect l="0" t="0" r="0" b="0"/>
          <a:pathLst>
            <a:path>
              <a:moveTo>
                <a:pt x="1078698" y="0"/>
              </a:moveTo>
              <a:lnTo>
                <a:pt x="1078698" y="148384"/>
              </a:lnTo>
              <a:lnTo>
                <a:pt x="0" y="148384"/>
              </a:lnTo>
              <a:lnTo>
                <a:pt x="0" y="213156"/>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439E703B-AB84-4E36-804D-C728FA3BA8A7}">
      <dsp:nvSpPr>
        <dsp:cNvPr id="0" name=""/>
        <dsp:cNvSpPr/>
      </dsp:nvSpPr>
      <dsp:spPr>
        <a:xfrm>
          <a:off x="440159" y="1485675"/>
          <a:ext cx="260615" cy="201479"/>
        </a:xfrm>
        <a:custGeom>
          <a:avLst/>
          <a:gdLst/>
          <a:ahLst/>
          <a:cxnLst/>
          <a:rect l="0" t="0" r="0" b="0"/>
          <a:pathLst>
            <a:path>
              <a:moveTo>
                <a:pt x="0" y="0"/>
              </a:moveTo>
              <a:lnTo>
                <a:pt x="0" y="138576"/>
              </a:lnTo>
              <a:lnTo>
                <a:pt x="263034" y="138576"/>
              </a:lnTo>
              <a:lnTo>
                <a:pt x="263034" y="203349"/>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6F9C0530-CA52-4776-BFFD-BEC59A88DB44}">
      <dsp:nvSpPr>
        <dsp:cNvPr id="0" name=""/>
        <dsp:cNvSpPr/>
      </dsp:nvSpPr>
      <dsp:spPr>
        <a:xfrm>
          <a:off x="184482" y="1485675"/>
          <a:ext cx="255676" cy="201479"/>
        </a:xfrm>
        <a:custGeom>
          <a:avLst/>
          <a:gdLst/>
          <a:ahLst/>
          <a:cxnLst/>
          <a:rect l="0" t="0" r="0" b="0"/>
          <a:pathLst>
            <a:path>
              <a:moveTo>
                <a:pt x="258049" y="0"/>
              </a:moveTo>
              <a:lnTo>
                <a:pt x="258049" y="138576"/>
              </a:lnTo>
              <a:lnTo>
                <a:pt x="0" y="138576"/>
              </a:lnTo>
              <a:lnTo>
                <a:pt x="0" y="203349"/>
              </a:lnTo>
            </a:path>
          </a:pathLst>
        </a:custGeom>
        <a:noFill/>
        <a:ln w="25400" cap="flat" cmpd="sng" algn="ctr">
          <a:solidFill>
            <a:srgbClr val="4F81B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1D763415-0E5A-4BBF-B878-618BA54193C7}">
      <dsp:nvSpPr>
        <dsp:cNvPr id="0" name=""/>
        <dsp:cNvSpPr/>
      </dsp:nvSpPr>
      <dsp:spPr>
        <a:xfrm>
          <a:off x="440159" y="844289"/>
          <a:ext cx="2309434" cy="201479"/>
        </a:xfrm>
        <a:custGeom>
          <a:avLst/>
          <a:gdLst/>
          <a:ahLst/>
          <a:cxnLst/>
          <a:rect l="0" t="0" r="0" b="0"/>
          <a:pathLst>
            <a:path>
              <a:moveTo>
                <a:pt x="2303722" y="0"/>
              </a:moveTo>
              <a:lnTo>
                <a:pt x="2303722" y="138576"/>
              </a:lnTo>
              <a:lnTo>
                <a:pt x="0" y="138576"/>
              </a:lnTo>
              <a:lnTo>
                <a:pt x="0" y="203349"/>
              </a:lnTo>
            </a:path>
          </a:pathLst>
        </a:custGeom>
        <a:noFill/>
        <a:ln w="25400" cap="flat" cmpd="sng" algn="ctr">
          <a:solidFill>
            <a:srgbClr val="4F81B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95CC4D51-FF9F-43A2-BE20-89C1C5E08EC4}">
      <dsp:nvSpPr>
        <dsp:cNvPr id="0" name=""/>
        <dsp:cNvSpPr/>
      </dsp:nvSpPr>
      <dsp:spPr>
        <a:xfrm>
          <a:off x="2155366" y="404383"/>
          <a:ext cx="1188453" cy="43990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C298E44E-DA50-48E9-9661-368F63AE06B8}">
      <dsp:nvSpPr>
        <dsp:cNvPr id="0" name=""/>
        <dsp:cNvSpPr/>
      </dsp:nvSpPr>
      <dsp:spPr>
        <a:xfrm>
          <a:off x="2232340" y="477508"/>
          <a:ext cx="1188453" cy="439906"/>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Calibri" panose="020F0502020204030204"/>
              <a:ea typeface="宋体" panose="02010600030101010101" charset="-122"/>
              <a:cs typeface="+mn-cs"/>
            </a:rPr>
            <a:t>组织及人力资源</a:t>
          </a:r>
        </a:p>
      </dsp:txBody>
      <dsp:txXfrm>
        <a:off x="2245224" y="490392"/>
        <a:ext cx="1162685" cy="414138"/>
      </dsp:txXfrm>
    </dsp:sp>
    <dsp:sp modelId="{59D180BD-A8EB-4CC0-9EC5-EEDE37669339}">
      <dsp:nvSpPr>
        <dsp:cNvPr id="0" name=""/>
        <dsp:cNvSpPr/>
      </dsp:nvSpPr>
      <dsp:spPr>
        <a:xfrm>
          <a:off x="93776" y="1045768"/>
          <a:ext cx="692765" cy="43990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701785A9-95C0-4D65-B4F2-54439874BAB9}">
      <dsp:nvSpPr>
        <dsp:cNvPr id="0" name=""/>
        <dsp:cNvSpPr/>
      </dsp:nvSpPr>
      <dsp:spPr>
        <a:xfrm>
          <a:off x="170750" y="1118894"/>
          <a:ext cx="692765" cy="439906"/>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Calibri" panose="020F0502020204030204"/>
              <a:ea typeface="宋体" panose="02010600030101010101" charset="-122"/>
              <a:cs typeface="+mn-cs"/>
            </a:rPr>
            <a:t>组织</a:t>
          </a:r>
        </a:p>
      </dsp:txBody>
      <dsp:txXfrm>
        <a:off x="183634" y="1131778"/>
        <a:ext cx="666997" cy="414138"/>
      </dsp:txXfrm>
    </dsp:sp>
    <dsp:sp modelId="{6D7F1930-84C3-442F-A00D-4F4DA9EF73E9}">
      <dsp:nvSpPr>
        <dsp:cNvPr id="0" name=""/>
        <dsp:cNvSpPr/>
      </dsp:nvSpPr>
      <dsp:spPr>
        <a:xfrm>
          <a:off x="840" y="1687154"/>
          <a:ext cx="367283" cy="82551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813241CF-85D4-4076-B1EA-E677AEC4683B}">
      <dsp:nvSpPr>
        <dsp:cNvPr id="0" name=""/>
        <dsp:cNvSpPr/>
      </dsp:nvSpPr>
      <dsp:spPr>
        <a:xfrm>
          <a:off x="77814" y="1760279"/>
          <a:ext cx="367283" cy="825514"/>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hueOff val="0"/>
                  <a:satOff val="0"/>
                  <a:lumOff val="0"/>
                  <a:alphaOff val="0"/>
                </a:sysClr>
              </a:solidFill>
              <a:latin typeface="Calibri" panose="020F0502020204030204"/>
              <a:ea typeface="宋体" panose="02010600030101010101" charset="-122"/>
              <a:cs typeface="+mn-cs"/>
            </a:rPr>
            <a:t>组织架构</a:t>
          </a:r>
        </a:p>
      </dsp:txBody>
      <dsp:txXfrm>
        <a:off x="88571" y="1771036"/>
        <a:ext cx="345769" cy="804000"/>
      </dsp:txXfrm>
    </dsp:sp>
    <dsp:sp modelId="{A99FFC19-A417-4958-B6DE-0E86321B2674}">
      <dsp:nvSpPr>
        <dsp:cNvPr id="0" name=""/>
        <dsp:cNvSpPr/>
      </dsp:nvSpPr>
      <dsp:spPr>
        <a:xfrm>
          <a:off x="522072" y="1687154"/>
          <a:ext cx="357404" cy="83571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704A170C-A6E3-442C-9C52-AC598E281D4B}">
      <dsp:nvSpPr>
        <dsp:cNvPr id="0" name=""/>
        <dsp:cNvSpPr/>
      </dsp:nvSpPr>
      <dsp:spPr>
        <a:xfrm>
          <a:off x="599046" y="1760279"/>
          <a:ext cx="357404" cy="83571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hueOff val="0"/>
                  <a:satOff val="0"/>
                  <a:lumOff val="0"/>
                  <a:alphaOff val="0"/>
                </a:sysClr>
              </a:solidFill>
              <a:latin typeface="Calibri" panose="020F0502020204030204"/>
              <a:ea typeface="宋体" panose="02010600030101010101" charset="-122"/>
              <a:cs typeface="+mn-cs"/>
            </a:rPr>
            <a:t>人员架构</a:t>
          </a:r>
        </a:p>
      </dsp:txBody>
      <dsp:txXfrm>
        <a:off x="609514" y="1770747"/>
        <a:ext cx="336468" cy="814776"/>
      </dsp:txXfrm>
    </dsp:sp>
    <dsp:sp modelId="{395BC8FF-2365-43CD-B903-E1C03BC58A68}">
      <dsp:nvSpPr>
        <dsp:cNvPr id="0" name=""/>
        <dsp:cNvSpPr/>
      </dsp:nvSpPr>
      <dsp:spPr>
        <a:xfrm>
          <a:off x="1307536" y="1055486"/>
          <a:ext cx="692765" cy="43990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DF03F8B8-577A-433C-87F0-C725A8D335E5}">
      <dsp:nvSpPr>
        <dsp:cNvPr id="0" name=""/>
        <dsp:cNvSpPr/>
      </dsp:nvSpPr>
      <dsp:spPr>
        <a:xfrm>
          <a:off x="1384510" y="1128611"/>
          <a:ext cx="692765" cy="439906"/>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Calibri" panose="020F0502020204030204"/>
              <a:ea typeface="宋体" panose="02010600030101010101" charset="-122"/>
              <a:cs typeface="+mn-cs"/>
            </a:rPr>
            <a:t>岗位管理</a:t>
          </a:r>
        </a:p>
      </dsp:txBody>
      <dsp:txXfrm>
        <a:off x="1397394" y="1141495"/>
        <a:ext cx="666997" cy="414138"/>
      </dsp:txXfrm>
    </dsp:sp>
    <dsp:sp modelId="{789AD5B5-2F55-46E9-A455-4068D10B627D}">
      <dsp:nvSpPr>
        <dsp:cNvPr id="0" name=""/>
        <dsp:cNvSpPr/>
      </dsp:nvSpPr>
      <dsp:spPr>
        <a:xfrm>
          <a:off x="1033425" y="1687154"/>
          <a:ext cx="321838" cy="80303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6A1F53C7-DD66-4A84-9E86-7A354C02DBE0}">
      <dsp:nvSpPr>
        <dsp:cNvPr id="0" name=""/>
        <dsp:cNvSpPr/>
      </dsp:nvSpPr>
      <dsp:spPr>
        <a:xfrm>
          <a:off x="1110399" y="1760279"/>
          <a:ext cx="321838" cy="80303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hueOff val="0"/>
                  <a:satOff val="0"/>
                  <a:lumOff val="0"/>
                  <a:alphaOff val="0"/>
                </a:sysClr>
              </a:solidFill>
              <a:latin typeface="Calibri" panose="020F0502020204030204"/>
              <a:ea typeface="宋体" panose="02010600030101010101" charset="-122"/>
              <a:cs typeface="+mn-cs"/>
            </a:rPr>
            <a:t>员工绩效</a:t>
          </a:r>
        </a:p>
      </dsp:txBody>
      <dsp:txXfrm>
        <a:off x="1119825" y="1769705"/>
        <a:ext cx="302986" cy="784183"/>
      </dsp:txXfrm>
    </dsp:sp>
    <dsp:sp modelId="{F8A1D6BC-CBE1-41C3-A173-56B9AD7F22AE}">
      <dsp:nvSpPr>
        <dsp:cNvPr id="0" name=""/>
        <dsp:cNvSpPr/>
      </dsp:nvSpPr>
      <dsp:spPr>
        <a:xfrm>
          <a:off x="1509211" y="1687154"/>
          <a:ext cx="321838" cy="80303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127A232D-4ABD-4FD7-9CA0-2579B2A40274}">
      <dsp:nvSpPr>
        <dsp:cNvPr id="0" name=""/>
        <dsp:cNvSpPr/>
      </dsp:nvSpPr>
      <dsp:spPr>
        <a:xfrm>
          <a:off x="1586185" y="1760279"/>
          <a:ext cx="321838" cy="80303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solidFill>
              <a:latin typeface="宋体" panose="02010600030101010101" charset="-122"/>
              <a:ea typeface="宋体" panose="02010600030101010101" charset="-122"/>
              <a:cs typeface="+mn-cs"/>
            </a:rPr>
            <a:t>岗位描述</a:t>
          </a:r>
        </a:p>
      </dsp:txBody>
      <dsp:txXfrm>
        <a:off x="1595611" y="1769705"/>
        <a:ext cx="302986" cy="784183"/>
      </dsp:txXfrm>
    </dsp:sp>
    <dsp:sp modelId="{F32803D9-8ABB-4886-84DA-51AC7BFB86FC}">
      <dsp:nvSpPr>
        <dsp:cNvPr id="0" name=""/>
        <dsp:cNvSpPr/>
      </dsp:nvSpPr>
      <dsp:spPr>
        <a:xfrm>
          <a:off x="1984997" y="1687154"/>
          <a:ext cx="321838" cy="803035"/>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FD9B2027-1EE2-4CE3-A32C-5E69F7DC5655}">
      <dsp:nvSpPr>
        <dsp:cNvPr id="0" name=""/>
        <dsp:cNvSpPr/>
      </dsp:nvSpPr>
      <dsp:spPr>
        <a:xfrm>
          <a:off x="2061971" y="1760279"/>
          <a:ext cx="321838" cy="803035"/>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solidFill>
              <a:latin typeface="宋体" panose="02010600030101010101" charset="-122"/>
              <a:ea typeface="宋体" panose="02010600030101010101" charset="-122"/>
              <a:cs typeface="+mn-cs"/>
            </a:rPr>
            <a:t>岗位分析</a:t>
          </a:r>
        </a:p>
      </dsp:txBody>
      <dsp:txXfrm>
        <a:off x="2071397" y="1769705"/>
        <a:ext cx="302986" cy="784183"/>
      </dsp:txXfrm>
    </dsp:sp>
    <dsp:sp modelId="{B9F653F8-8196-4572-8926-1D7C40B764BC}">
      <dsp:nvSpPr>
        <dsp:cNvPr id="0" name=""/>
        <dsp:cNvSpPr/>
      </dsp:nvSpPr>
      <dsp:spPr>
        <a:xfrm>
          <a:off x="3190141" y="1055486"/>
          <a:ext cx="692765" cy="43990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3819AA0E-3A85-4271-9513-82ED0FD1BB33}">
      <dsp:nvSpPr>
        <dsp:cNvPr id="0" name=""/>
        <dsp:cNvSpPr/>
      </dsp:nvSpPr>
      <dsp:spPr>
        <a:xfrm>
          <a:off x="3267115" y="1128611"/>
          <a:ext cx="692765" cy="439906"/>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Calibri" panose="020F0502020204030204"/>
              <a:ea typeface="宋体" panose="02010600030101010101" charset="-122"/>
              <a:cs typeface="+mn-cs"/>
            </a:rPr>
            <a:t>员工管理</a:t>
          </a:r>
        </a:p>
      </dsp:txBody>
      <dsp:txXfrm>
        <a:off x="3279999" y="1141495"/>
        <a:ext cx="666997" cy="414138"/>
      </dsp:txXfrm>
    </dsp:sp>
    <dsp:sp modelId="{A075A388-3DD9-44D0-8ECF-1FDE224683A7}">
      <dsp:nvSpPr>
        <dsp:cNvPr id="0" name=""/>
        <dsp:cNvSpPr/>
      </dsp:nvSpPr>
      <dsp:spPr>
        <a:xfrm>
          <a:off x="2460783" y="1687154"/>
          <a:ext cx="319967" cy="79954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D2D3F002-CF80-4EB7-978E-7182B41A0E86}">
      <dsp:nvSpPr>
        <dsp:cNvPr id="0" name=""/>
        <dsp:cNvSpPr/>
      </dsp:nvSpPr>
      <dsp:spPr>
        <a:xfrm>
          <a:off x="2537757" y="1760279"/>
          <a:ext cx="319967" cy="79954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solidFill>
              <a:latin typeface="宋体" panose="02010600030101010101" charset="-122"/>
              <a:ea typeface="宋体" panose="02010600030101010101" charset="-122"/>
              <a:cs typeface="+mn-cs"/>
            </a:rPr>
            <a:t>目标管理</a:t>
          </a:r>
        </a:p>
      </dsp:txBody>
      <dsp:txXfrm>
        <a:off x="2547129" y="1769651"/>
        <a:ext cx="301223" cy="780798"/>
      </dsp:txXfrm>
    </dsp:sp>
    <dsp:sp modelId="{BC30A32F-18AD-4834-9037-565E0B1A3222}">
      <dsp:nvSpPr>
        <dsp:cNvPr id="0" name=""/>
        <dsp:cNvSpPr/>
      </dsp:nvSpPr>
      <dsp:spPr>
        <a:xfrm>
          <a:off x="2934699" y="1687154"/>
          <a:ext cx="373754" cy="81712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C60B780-E77F-4EB2-9E8D-C6AEF66AB711}">
      <dsp:nvSpPr>
        <dsp:cNvPr id="0" name=""/>
        <dsp:cNvSpPr/>
      </dsp:nvSpPr>
      <dsp:spPr>
        <a:xfrm>
          <a:off x="3011673" y="1760279"/>
          <a:ext cx="373754" cy="817121"/>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solidFill>
              <a:latin typeface="宋体" panose="02010600030101010101" charset="-122"/>
              <a:ea typeface="宋体" panose="02010600030101010101" charset="-122"/>
              <a:cs typeface="+mn-cs"/>
            </a:rPr>
            <a:t>培训发展</a:t>
          </a:r>
        </a:p>
      </dsp:txBody>
      <dsp:txXfrm>
        <a:off x="3022620" y="1771226"/>
        <a:ext cx="351860" cy="795227"/>
      </dsp:txXfrm>
    </dsp:sp>
    <dsp:sp modelId="{4B676661-2F7B-4C54-851C-0FA15F4573E1}">
      <dsp:nvSpPr>
        <dsp:cNvPr id="0" name=""/>
        <dsp:cNvSpPr/>
      </dsp:nvSpPr>
      <dsp:spPr>
        <a:xfrm>
          <a:off x="3462401" y="1687154"/>
          <a:ext cx="319967" cy="79954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61B51F56-C925-4776-A893-47EED534B37A}">
      <dsp:nvSpPr>
        <dsp:cNvPr id="0" name=""/>
        <dsp:cNvSpPr/>
      </dsp:nvSpPr>
      <dsp:spPr>
        <a:xfrm>
          <a:off x="3539375" y="1760279"/>
          <a:ext cx="319967" cy="79954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solidFill>
              <a:latin typeface="宋体" panose="02010600030101010101" charset="-122"/>
              <a:ea typeface="宋体" panose="02010600030101010101" charset="-122"/>
              <a:cs typeface="+mn-cs"/>
            </a:rPr>
            <a:t>工作量</a:t>
          </a:r>
        </a:p>
      </dsp:txBody>
      <dsp:txXfrm>
        <a:off x="3548747" y="1769651"/>
        <a:ext cx="301223" cy="780798"/>
      </dsp:txXfrm>
    </dsp:sp>
    <dsp:sp modelId="{7F797C59-1FFC-4388-9200-37F22A491887}">
      <dsp:nvSpPr>
        <dsp:cNvPr id="0" name=""/>
        <dsp:cNvSpPr/>
      </dsp:nvSpPr>
      <dsp:spPr>
        <a:xfrm>
          <a:off x="3936317" y="1687154"/>
          <a:ext cx="319967" cy="79954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5B18894F-670C-4761-B80E-76FAB16C9F5E}">
      <dsp:nvSpPr>
        <dsp:cNvPr id="0" name=""/>
        <dsp:cNvSpPr/>
      </dsp:nvSpPr>
      <dsp:spPr>
        <a:xfrm>
          <a:off x="4013291" y="1760279"/>
          <a:ext cx="319967" cy="79954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solidFill>
              <a:latin typeface="宋体" panose="02010600030101010101" charset="-122"/>
              <a:ea typeface="宋体" panose="02010600030101010101" charset="-122"/>
              <a:cs typeface="+mn-cs"/>
            </a:rPr>
            <a:t>绩效</a:t>
          </a:r>
        </a:p>
      </dsp:txBody>
      <dsp:txXfrm>
        <a:off x="4022663" y="1769651"/>
        <a:ext cx="301223" cy="780798"/>
      </dsp:txXfrm>
    </dsp:sp>
    <dsp:sp modelId="{2D36CDEA-9043-4463-BE2F-01CED45811C4}">
      <dsp:nvSpPr>
        <dsp:cNvPr id="0" name=""/>
        <dsp:cNvSpPr/>
      </dsp:nvSpPr>
      <dsp:spPr>
        <a:xfrm>
          <a:off x="4410233" y="1687154"/>
          <a:ext cx="319967" cy="799542"/>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9FE37970-894B-4D17-95D5-7D04EA7DA410}">
      <dsp:nvSpPr>
        <dsp:cNvPr id="0" name=""/>
        <dsp:cNvSpPr/>
      </dsp:nvSpPr>
      <dsp:spPr>
        <a:xfrm>
          <a:off x="4487207" y="1760279"/>
          <a:ext cx="319967" cy="799542"/>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solidFill>
              <a:latin typeface="宋体" panose="02010600030101010101" charset="-122"/>
              <a:ea typeface="宋体" panose="02010600030101010101" charset="-122"/>
              <a:cs typeface="+mn-cs"/>
            </a:rPr>
            <a:t>成本</a:t>
          </a:r>
        </a:p>
      </dsp:txBody>
      <dsp:txXfrm>
        <a:off x="4496579" y="1769651"/>
        <a:ext cx="301223" cy="780798"/>
      </dsp:txXfrm>
    </dsp:sp>
    <dsp:sp modelId="{C64E4D70-903E-4EC5-B2DD-90F580880BC5}">
      <dsp:nvSpPr>
        <dsp:cNvPr id="0" name=""/>
        <dsp:cNvSpPr/>
      </dsp:nvSpPr>
      <dsp:spPr>
        <a:xfrm>
          <a:off x="4712644" y="1045768"/>
          <a:ext cx="692765" cy="439906"/>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37A13E4D-BF16-442C-8415-7418A8656046}">
      <dsp:nvSpPr>
        <dsp:cNvPr id="0" name=""/>
        <dsp:cNvSpPr/>
      </dsp:nvSpPr>
      <dsp:spPr>
        <a:xfrm>
          <a:off x="4789618" y="1118894"/>
          <a:ext cx="692765" cy="439906"/>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zh-CN" altLang="en-US" sz="1000" kern="1200" dirty="0">
              <a:solidFill>
                <a:sysClr val="windowText" lastClr="000000">
                  <a:hueOff val="0"/>
                  <a:satOff val="0"/>
                  <a:lumOff val="0"/>
                  <a:alphaOff val="0"/>
                </a:sysClr>
              </a:solidFill>
              <a:latin typeface="Calibri" panose="020F0502020204030204"/>
              <a:ea typeface="宋体" panose="02010600030101010101" charset="-122"/>
              <a:cs typeface="+mn-cs"/>
            </a:rPr>
            <a:t>技能矩阵</a:t>
          </a:r>
        </a:p>
      </dsp:txBody>
      <dsp:txXfrm>
        <a:off x="4802502" y="1131778"/>
        <a:ext cx="666997" cy="414138"/>
      </dsp:txXfrm>
    </dsp:sp>
    <dsp:sp modelId="{DF611F5B-057E-40D4-A434-4D52DA867E1F}">
      <dsp:nvSpPr>
        <dsp:cNvPr id="0" name=""/>
        <dsp:cNvSpPr/>
      </dsp:nvSpPr>
      <dsp:spPr>
        <a:xfrm>
          <a:off x="4884148" y="1687154"/>
          <a:ext cx="349756" cy="7734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sp>
    <dsp:sp modelId="{65F7730A-FDB4-41ED-84CF-2C9AF1F873EE}">
      <dsp:nvSpPr>
        <dsp:cNvPr id="0" name=""/>
        <dsp:cNvSpPr/>
      </dsp:nvSpPr>
      <dsp:spPr>
        <a:xfrm>
          <a:off x="4961122" y="1760279"/>
          <a:ext cx="349756" cy="773478"/>
        </a:xfrm>
        <a:prstGeom prst="roundRect">
          <a:avLst>
            <a:gd name="adj" fmla="val 10000"/>
          </a:avLst>
        </a:prstGeom>
        <a:solidFill>
          <a:sysClr val="window" lastClr="FFFFFF">
            <a:alpha val="90000"/>
            <a:hueOff val="0"/>
            <a:satOff val="0"/>
            <a:lumOff val="0"/>
            <a:alphaOff val="0"/>
          </a:sysClr>
        </a:solidFill>
        <a:ln w="25400" cap="flat" cmpd="sng" algn="ctr">
          <a:solidFill>
            <a:srgbClr val="4F81BD">
              <a:hueOff val="0"/>
              <a:satOff val="0"/>
              <a:lumOff val="0"/>
              <a:alphaOff val="0"/>
            </a:srgbClr>
          </a:solidFill>
          <a:prstDash val="solid"/>
        </a:ln>
        <a:effectLst/>
      </dsp:spPr>
      <dsp:style>
        <a:lnRef idx="2">
          <a:scrgbClr r="0" g="0" b="0"/>
        </a:lnRef>
        <a:fillRef idx="1">
          <a:scrgbClr r="0" g="0" b="0"/>
        </a:fillRef>
        <a:effectRef idx="0">
          <a:scrgbClr r="0" g="0" b="0"/>
        </a:effectRef>
        <a:fontRef idx="minor"/>
      </dsp:style>
      <dsp:txBody>
        <a:bodyPr spcFirstLastPara="0" vert="vert" wrap="square" lIns="45720" tIns="45720" rIns="45720" bIns="45720" numCol="1" spcCol="1270" anchor="ctr" anchorCtr="0">
          <a:noAutofit/>
        </a:bodyPr>
        <a:lstStyle/>
        <a:p>
          <a:pPr lvl="0" algn="ctr" defTabSz="533400">
            <a:lnSpc>
              <a:spcPct val="90000"/>
            </a:lnSpc>
            <a:spcBef>
              <a:spcPct val="0"/>
            </a:spcBef>
            <a:spcAft>
              <a:spcPct val="35000"/>
            </a:spcAft>
          </a:pPr>
          <a:r>
            <a:rPr lang="zh-CN" altLang="en-US" sz="1200" b="1" kern="1200" dirty="0">
              <a:solidFill>
                <a:sysClr val="windowText" lastClr="000000"/>
              </a:solidFill>
              <a:latin typeface="宋体" panose="02010600030101010101" charset="-122"/>
              <a:ea typeface="宋体" panose="02010600030101010101" charset="-122"/>
              <a:cs typeface="+mn-cs"/>
            </a:rPr>
            <a:t>技能矩阵</a:t>
          </a:r>
        </a:p>
      </dsp:txBody>
      <dsp:txXfrm>
        <a:off x="4971366" y="1770523"/>
        <a:ext cx="329268" cy="75299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00E056-1056-4395-A581-6F3FE0A2E6E8}">
      <dsp:nvSpPr>
        <dsp:cNvPr id="0" name=""/>
        <dsp:cNvSpPr/>
      </dsp:nvSpPr>
      <dsp:spPr>
        <a:xfrm>
          <a:off x="150827" y="4527989"/>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27305EF9-82DB-4B13-B2FB-E4CDEBB1129D}">
      <dsp:nvSpPr>
        <dsp:cNvPr id="0" name=""/>
        <dsp:cNvSpPr/>
      </dsp:nvSpPr>
      <dsp:spPr>
        <a:xfrm>
          <a:off x="81726" y="3579477"/>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ABF0237-B1E3-4D12-8DD8-34864CFA23AA}">
      <dsp:nvSpPr>
        <dsp:cNvPr id="0" name=""/>
        <dsp:cNvSpPr/>
      </dsp:nvSpPr>
      <dsp:spPr>
        <a:xfrm>
          <a:off x="89536" y="2789249"/>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CC2456D-65B0-4F58-A002-5D0FB71FE747}">
      <dsp:nvSpPr>
        <dsp:cNvPr id="0" name=""/>
        <dsp:cNvSpPr/>
      </dsp:nvSpPr>
      <dsp:spPr>
        <a:xfrm>
          <a:off x="86236" y="1831001"/>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15D8371-46B9-4282-9E60-462B19F9DED8}">
      <dsp:nvSpPr>
        <dsp:cNvPr id="0" name=""/>
        <dsp:cNvSpPr/>
      </dsp:nvSpPr>
      <dsp:spPr>
        <a:xfrm>
          <a:off x="107871" y="1048416"/>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DBBFAD2-5DA6-46D4-A1F3-20FA26A4BA64}">
      <dsp:nvSpPr>
        <dsp:cNvPr id="0" name=""/>
        <dsp:cNvSpPr/>
      </dsp:nvSpPr>
      <dsp:spPr>
        <a:xfrm>
          <a:off x="117429" y="274686"/>
          <a:ext cx="5798820" cy="0"/>
        </a:xfrm>
        <a:prstGeom prst="line">
          <a:avLst/>
        </a:prstGeom>
        <a:noFill/>
        <a:ln w="12700" cap="flat" cmpd="sng" algn="ctr">
          <a:solidFill>
            <a:srgbClr val="993E3C">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4B9232BC-DD2B-4CF6-B89C-F3E48ED5288D}">
      <dsp:nvSpPr>
        <dsp:cNvPr id="0" name=""/>
        <dsp:cNvSpPr/>
      </dsp:nvSpPr>
      <dsp:spPr>
        <a:xfrm>
          <a:off x="1710364" y="7411"/>
          <a:ext cx="4291126" cy="2672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24765" rIns="24765" bIns="24765" numCol="1" spcCol="1270" anchor="b" anchorCtr="0">
          <a:noAutofit/>
        </a:bodyPr>
        <a:lstStyle/>
        <a:p>
          <a:pPr lvl="0" algn="l" defTabSz="577850">
            <a:lnSpc>
              <a:spcPct val="90000"/>
            </a:lnSpc>
            <a:spcBef>
              <a:spcPct val="0"/>
            </a:spcBef>
            <a:spcAft>
              <a:spcPct val="35000"/>
            </a:spcAft>
          </a:pPr>
          <a:endParaRPr lang="zh-CN" altLang="en-US" sz="1300" kern="1200">
            <a:solidFill>
              <a:srgbClr val="000000">
                <a:hueOff val="0"/>
                <a:satOff val="0"/>
                <a:lumOff val="0"/>
                <a:alphaOff val="0"/>
              </a:srgbClr>
            </a:solidFill>
            <a:latin typeface="等线" panose="02010600030101010101" charset="-122"/>
            <a:ea typeface="等线" panose="02010600030101010101" charset="-122"/>
          </a:endParaRPr>
        </a:p>
      </dsp:txBody>
      <dsp:txXfrm>
        <a:off x="1710364" y="7411"/>
        <a:ext cx="4291126" cy="267275"/>
      </dsp:txXfrm>
    </dsp:sp>
    <dsp:sp modelId="{2F4E26CA-1BD8-4972-A454-508285EF37AD}">
      <dsp:nvSpPr>
        <dsp:cNvPr id="0" name=""/>
        <dsp:cNvSpPr/>
      </dsp:nvSpPr>
      <dsp:spPr>
        <a:xfrm>
          <a:off x="9415" y="2808"/>
          <a:ext cx="2318379" cy="274192"/>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rgbClr val="FFFFFF"/>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35000"/>
            </a:spcAft>
          </a:pPr>
          <a:r>
            <a:rPr lang="en-US" altLang="en-US" sz="1000" kern="1200">
              <a:solidFill>
                <a:srgbClr val="000000">
                  <a:hueOff val="0"/>
                  <a:satOff val="0"/>
                  <a:lumOff val="0"/>
                  <a:alphaOff val="0"/>
                </a:srgbClr>
              </a:solidFill>
              <a:latin typeface="Arial" panose="020B0604020202020204" charset="0"/>
              <a:cs typeface="Arial" panose="020B0604020202020204" charset="0"/>
            </a:rPr>
            <a:t>Project Committee</a:t>
          </a:r>
          <a:r>
            <a:rPr lang="en-US" altLang="en-US" sz="1000" kern="1200">
              <a:solidFill>
                <a:srgbClr val="000000">
                  <a:hueOff val="0"/>
                  <a:satOff val="0"/>
                  <a:lumOff val="0"/>
                  <a:alphaOff val="0"/>
                </a:srgbClr>
              </a:solidFill>
              <a:latin typeface="等线" panose="02010600030101010101" charset="-122"/>
            </a:rPr>
            <a:t> </a:t>
          </a:r>
          <a:r>
            <a:rPr lang="zh-CN" altLang="en-US" sz="1000" kern="1200">
              <a:solidFill>
                <a:srgbClr val="000000">
                  <a:hueOff val="0"/>
                  <a:satOff val="0"/>
                  <a:lumOff val="0"/>
                  <a:alphaOff val="0"/>
                </a:srgbClr>
              </a:solidFill>
              <a:latin typeface="等线" panose="02010600030101010101" charset="-122"/>
              <a:ea typeface="等线" panose="02010600030101010101" charset="-122"/>
            </a:rPr>
            <a:t>项目指导委员会</a:t>
          </a:r>
        </a:p>
      </dsp:txBody>
      <dsp:txXfrm>
        <a:off x="22802" y="16195"/>
        <a:ext cx="2291605" cy="260805"/>
      </dsp:txXfrm>
    </dsp:sp>
    <dsp:sp modelId="{FFCE6DB7-4916-4697-B189-BA4141DD064C}">
      <dsp:nvSpPr>
        <dsp:cNvPr id="0" name=""/>
        <dsp:cNvSpPr/>
      </dsp:nvSpPr>
      <dsp:spPr>
        <a:xfrm>
          <a:off x="0" y="278144"/>
          <a:ext cx="5798820" cy="4645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endParaRPr lang="zh-CN" altLang="en-US" sz="1000" b="1" kern="1200">
            <a:solidFill>
              <a:srgbClr val="000000">
                <a:hueOff val="0"/>
                <a:satOff val="0"/>
                <a:lumOff val="0"/>
                <a:alphaOff val="0"/>
              </a:srgbClr>
            </a:solidFill>
            <a:latin typeface="Arial" panose="020B0604020202020204" charset="0"/>
            <a:ea typeface="等线" panose="02010600030101010101" charset="-122"/>
            <a:cs typeface="Arial" panose="020B0604020202020204" charset="0"/>
          </a:endParaRPr>
        </a:p>
        <a:p>
          <a:pPr marL="57150" lvl="1" indent="-57150" algn="l" defTabSz="444500">
            <a:lnSpc>
              <a:spcPct val="90000"/>
            </a:lnSpc>
            <a:spcBef>
              <a:spcPct val="0"/>
            </a:spcBef>
            <a:spcAft>
              <a:spcPct val="15000"/>
            </a:spcAft>
            <a:buChar char="••"/>
          </a:pPr>
          <a:r>
            <a:rPr lang="zh-CN" altLang="en-US" sz="1000" b="0" kern="1200">
              <a:solidFill>
                <a:srgbClr val="000000">
                  <a:hueOff val="0"/>
                  <a:satOff val="0"/>
                  <a:lumOff val="0"/>
                  <a:alphaOff val="0"/>
                </a:srgbClr>
              </a:solidFill>
              <a:latin typeface="等线" panose="02010600030101010101" charset="-122"/>
              <a:ea typeface="等线" panose="02010600030101010101" charset="-122"/>
            </a:rPr>
            <a:t>公司领导，与此项目相关的直接领导</a:t>
          </a:r>
          <a:endParaRPr lang="zh-CN" altLang="en-US" sz="1000" b="1" kern="1200">
            <a:solidFill>
              <a:srgbClr val="000000">
                <a:hueOff val="0"/>
                <a:satOff val="0"/>
                <a:lumOff val="0"/>
                <a:alphaOff val="0"/>
              </a:srgbClr>
            </a:solidFill>
            <a:latin typeface="Arial" panose="020B0604020202020204" charset="0"/>
            <a:ea typeface="等线" panose="02010600030101010101" charset="-122"/>
            <a:cs typeface="Arial" panose="020B0604020202020204" charset="0"/>
          </a:endParaRPr>
        </a:p>
      </dsp:txBody>
      <dsp:txXfrm>
        <a:off x="0" y="278144"/>
        <a:ext cx="5798820" cy="464599"/>
      </dsp:txXfrm>
    </dsp:sp>
    <dsp:sp modelId="{C3E2B602-6ECB-4732-A9AD-60F9A343E919}">
      <dsp:nvSpPr>
        <dsp:cNvPr id="0" name=""/>
        <dsp:cNvSpPr/>
      </dsp:nvSpPr>
      <dsp:spPr>
        <a:xfrm>
          <a:off x="1709332" y="781140"/>
          <a:ext cx="4291126" cy="2672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24765" rIns="24765" bIns="24765" numCol="1" spcCol="1270" anchor="b" anchorCtr="0">
          <a:noAutofit/>
        </a:bodyPr>
        <a:lstStyle/>
        <a:p>
          <a:pPr lvl="0" algn="l" defTabSz="577850">
            <a:lnSpc>
              <a:spcPct val="90000"/>
            </a:lnSpc>
            <a:spcBef>
              <a:spcPct val="0"/>
            </a:spcBef>
            <a:spcAft>
              <a:spcPct val="35000"/>
            </a:spcAft>
          </a:pPr>
          <a:endParaRPr lang="zh-CN" altLang="en-US" sz="1300" kern="1200">
            <a:solidFill>
              <a:srgbClr val="000000">
                <a:hueOff val="0"/>
                <a:satOff val="0"/>
                <a:lumOff val="0"/>
                <a:alphaOff val="0"/>
              </a:srgbClr>
            </a:solidFill>
            <a:latin typeface="等线" panose="02010600030101010101" charset="-122"/>
            <a:ea typeface="等线" panose="02010600030101010101" charset="-122"/>
          </a:endParaRPr>
        </a:p>
      </dsp:txBody>
      <dsp:txXfrm>
        <a:off x="1709332" y="781140"/>
        <a:ext cx="4291126" cy="267275"/>
      </dsp:txXfrm>
    </dsp:sp>
    <dsp:sp modelId="{7E8AECC2-53A5-413C-8C5E-02089B6641F5}">
      <dsp:nvSpPr>
        <dsp:cNvPr id="0" name=""/>
        <dsp:cNvSpPr/>
      </dsp:nvSpPr>
      <dsp:spPr>
        <a:xfrm>
          <a:off x="29008" y="756107"/>
          <a:ext cx="2314248" cy="317341"/>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rgbClr val="FFFFFF"/>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35000"/>
            </a:spcAft>
          </a:pPr>
          <a:r>
            <a:rPr lang="en-US" sz="1000" kern="1200">
              <a:solidFill>
                <a:srgbClr val="000000">
                  <a:hueOff val="0"/>
                  <a:satOff val="0"/>
                  <a:lumOff val="0"/>
                  <a:alphaOff val="0"/>
                </a:srgbClr>
              </a:solidFill>
              <a:latin typeface="Arial" panose="020B0604020202020204" charset="0"/>
              <a:cs typeface="Arial" panose="020B0604020202020204" charset="0"/>
            </a:rPr>
            <a:t>Customer Project Manager </a:t>
          </a:r>
          <a:r>
            <a:rPr lang="zh-CN" altLang="en-US" sz="1000" kern="1200">
              <a:solidFill>
                <a:srgbClr val="000000">
                  <a:hueOff val="0"/>
                  <a:satOff val="0"/>
                  <a:lumOff val="0"/>
                  <a:alphaOff val="0"/>
                </a:srgbClr>
              </a:solidFill>
              <a:latin typeface="等线" panose="02010600030101010101" charset="-122"/>
              <a:ea typeface="等线" panose="02010600030101010101" charset="-122"/>
            </a:rPr>
            <a:t>项目经理</a:t>
          </a:r>
        </a:p>
      </dsp:txBody>
      <dsp:txXfrm>
        <a:off x="44502" y="771601"/>
        <a:ext cx="2283260" cy="301847"/>
      </dsp:txXfrm>
    </dsp:sp>
    <dsp:sp modelId="{8EB6E3CE-F97A-4FD8-8FEA-C1C1D2F190B7}">
      <dsp:nvSpPr>
        <dsp:cNvPr id="0" name=""/>
        <dsp:cNvSpPr/>
      </dsp:nvSpPr>
      <dsp:spPr>
        <a:xfrm>
          <a:off x="0" y="1073449"/>
          <a:ext cx="5798820" cy="4608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a:lnSpc>
              <a:spcPct val="90000"/>
            </a:lnSpc>
            <a:spcBef>
              <a:spcPct val="0"/>
            </a:spcBef>
            <a:spcAft>
              <a:spcPct val="15000"/>
            </a:spcAft>
            <a:buChar char="••"/>
          </a:pPr>
          <a:endParaRPr lang="zh-CN" altLang="en-US" sz="1000" kern="1200">
            <a:solidFill>
              <a:srgbClr val="000000">
                <a:hueOff val="0"/>
                <a:satOff val="0"/>
                <a:lumOff val="0"/>
                <a:alphaOff val="0"/>
              </a:srgbClr>
            </a:solidFill>
            <a:latin typeface="Arial" panose="020B0604020202020204" charset="0"/>
            <a:ea typeface="等线" panose="02010600030101010101" charset="-122"/>
            <a:cs typeface="Arial" panose="020B0604020202020204" charset="0"/>
          </a:endParaRPr>
        </a:p>
        <a:p>
          <a:pPr marL="57150" lvl="1" indent="-57150" algn="l" defTabSz="444500">
            <a:lnSpc>
              <a:spcPct val="90000"/>
            </a:lnSpc>
            <a:spcBef>
              <a:spcPct val="0"/>
            </a:spcBef>
            <a:spcAft>
              <a:spcPct val="15000"/>
            </a:spcAft>
            <a:buChar char="••"/>
          </a:pPr>
          <a:r>
            <a:rPr lang="zh-CN" altLang="en-US" sz="1000" kern="1200">
              <a:solidFill>
                <a:srgbClr val="000000">
                  <a:hueOff val="0"/>
                  <a:satOff val="0"/>
                  <a:lumOff val="0"/>
                  <a:alphaOff val="0"/>
                </a:srgbClr>
              </a:solidFill>
              <a:latin typeface="等线" panose="02010600030101010101" charset="-122"/>
              <a:ea typeface="等线" panose="02010600030101010101" charset="-122"/>
            </a:rPr>
            <a:t>项目经理</a:t>
          </a:r>
          <a:r>
            <a:rPr lang="en-US" altLang="en-US" sz="1000" kern="1200">
              <a:solidFill>
                <a:srgbClr val="000000">
                  <a:hueOff val="0"/>
                  <a:satOff val="0"/>
                  <a:lumOff val="0"/>
                  <a:alphaOff val="0"/>
                </a:srgbClr>
              </a:solidFill>
              <a:latin typeface="等线" panose="02010600030101010101" charset="-122"/>
            </a:rPr>
            <a:t>1</a:t>
          </a:r>
          <a:r>
            <a:rPr lang="zh-CN" altLang="en-US" sz="1000" kern="1200">
              <a:solidFill>
                <a:srgbClr val="000000">
                  <a:hueOff val="0"/>
                  <a:satOff val="0"/>
                  <a:lumOff val="0"/>
                  <a:alphaOff val="0"/>
                </a:srgbClr>
              </a:solidFill>
              <a:latin typeface="等线" panose="02010600030101010101" charset="-122"/>
              <a:ea typeface="等线" panose="02010600030101010101" charset="-122"/>
            </a:rPr>
            <a:t>名，负责项目的沟通、确认及项目进度管理，一般为工厂的维护经理。</a:t>
          </a:r>
          <a:endParaRPr lang="zh-CN" altLang="en-US" sz="1000" kern="1200">
            <a:solidFill>
              <a:srgbClr val="000000">
                <a:hueOff val="0"/>
                <a:satOff val="0"/>
                <a:lumOff val="0"/>
                <a:alphaOff val="0"/>
              </a:srgbClr>
            </a:solidFill>
            <a:latin typeface="Arial" panose="020B0604020202020204" charset="0"/>
            <a:ea typeface="等线" panose="02010600030101010101" charset="-122"/>
            <a:cs typeface="Arial" panose="020B0604020202020204" charset="0"/>
          </a:endParaRPr>
        </a:p>
      </dsp:txBody>
      <dsp:txXfrm>
        <a:off x="0" y="1073449"/>
        <a:ext cx="5798820" cy="460867"/>
      </dsp:txXfrm>
    </dsp:sp>
    <dsp:sp modelId="{27BEA181-E4A2-47FA-8E30-F972C58421BE}">
      <dsp:nvSpPr>
        <dsp:cNvPr id="0" name=""/>
        <dsp:cNvSpPr/>
      </dsp:nvSpPr>
      <dsp:spPr>
        <a:xfrm>
          <a:off x="1704744" y="1563726"/>
          <a:ext cx="4291126" cy="2672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24765" rIns="24765" bIns="24765" numCol="1" spcCol="1270" anchor="b" anchorCtr="0">
          <a:noAutofit/>
        </a:bodyPr>
        <a:lstStyle/>
        <a:p>
          <a:pPr lvl="0" algn="l" defTabSz="577850">
            <a:lnSpc>
              <a:spcPct val="90000"/>
            </a:lnSpc>
            <a:spcBef>
              <a:spcPct val="0"/>
            </a:spcBef>
            <a:spcAft>
              <a:spcPct val="35000"/>
            </a:spcAft>
          </a:pPr>
          <a:endParaRPr lang="zh-CN" altLang="en-US" sz="1300" kern="1200">
            <a:solidFill>
              <a:srgbClr val="000000">
                <a:hueOff val="0"/>
                <a:satOff val="0"/>
                <a:lumOff val="0"/>
                <a:alphaOff val="0"/>
              </a:srgbClr>
            </a:solidFill>
            <a:latin typeface="等线" panose="02010600030101010101" charset="-122"/>
            <a:ea typeface="等线" panose="02010600030101010101" charset="-122"/>
          </a:endParaRPr>
        </a:p>
      </dsp:txBody>
      <dsp:txXfrm>
        <a:off x="1704744" y="1563726"/>
        <a:ext cx="4291126" cy="267275"/>
      </dsp:txXfrm>
    </dsp:sp>
    <dsp:sp modelId="{D44C4F41-BF8C-4BA3-844C-C93236B01310}">
      <dsp:nvSpPr>
        <dsp:cNvPr id="0" name=""/>
        <dsp:cNvSpPr/>
      </dsp:nvSpPr>
      <dsp:spPr>
        <a:xfrm>
          <a:off x="22634" y="1549647"/>
          <a:ext cx="2295900" cy="299366"/>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rgbClr val="FFFFFF"/>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35000"/>
            </a:spcAft>
          </a:pPr>
          <a:r>
            <a:rPr lang="en-US" sz="1000" kern="1200">
              <a:solidFill>
                <a:srgbClr val="000000">
                  <a:hueOff val="0"/>
                  <a:satOff val="0"/>
                  <a:lumOff val="0"/>
                  <a:alphaOff val="0"/>
                </a:srgbClr>
              </a:solidFill>
              <a:latin typeface="Arial" panose="020B0604020202020204" charset="0"/>
              <a:cs typeface="Arial" panose="020B0604020202020204" charset="0"/>
            </a:rPr>
            <a:t>Maintenance Group </a:t>
          </a:r>
          <a:r>
            <a:rPr lang="zh-CN" altLang="en-US" sz="1000" kern="1200">
              <a:solidFill>
                <a:srgbClr val="000000">
                  <a:hueOff val="0"/>
                  <a:satOff val="0"/>
                  <a:lumOff val="0"/>
                  <a:alphaOff val="0"/>
                </a:srgbClr>
              </a:solidFill>
              <a:latin typeface="等线" panose="02010600030101010101" charset="-122"/>
              <a:ea typeface="等线" panose="02010600030101010101" charset="-122"/>
            </a:rPr>
            <a:t>维护组</a:t>
          </a:r>
        </a:p>
      </dsp:txBody>
      <dsp:txXfrm>
        <a:off x="37250" y="1564263"/>
        <a:ext cx="2266668" cy="284750"/>
      </dsp:txXfrm>
    </dsp:sp>
    <dsp:sp modelId="{59DCCFFB-3815-4A8F-8CD9-1212EAAE4CAF}">
      <dsp:nvSpPr>
        <dsp:cNvPr id="0" name=""/>
        <dsp:cNvSpPr/>
      </dsp:nvSpPr>
      <dsp:spPr>
        <a:xfrm>
          <a:off x="0" y="1847047"/>
          <a:ext cx="5798820" cy="64687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rtl="0">
            <a:lnSpc>
              <a:spcPct val="90000"/>
            </a:lnSpc>
            <a:spcBef>
              <a:spcPct val="0"/>
            </a:spcBef>
            <a:spcAft>
              <a:spcPct val="15000"/>
            </a:spcAft>
            <a:buChar char="••"/>
          </a:pPr>
          <a:endParaRPr lang="zh-CN" altLang="en-US" sz="1000" kern="1200">
            <a:solidFill>
              <a:srgbClr val="000000">
                <a:hueOff val="0"/>
                <a:satOff val="0"/>
                <a:lumOff val="0"/>
                <a:alphaOff val="0"/>
              </a:srgbClr>
            </a:solidFill>
            <a:latin typeface="Arial" panose="020B0604020202020204" charset="0"/>
            <a:ea typeface="等线" panose="02010600030101010101" charset="-122"/>
            <a:cs typeface="Arial" panose="020B0604020202020204" charset="0"/>
          </a:endParaRPr>
        </a:p>
        <a:p>
          <a:pPr marL="57150" lvl="1" indent="-57150" algn="l" defTabSz="444500" rtl="0">
            <a:lnSpc>
              <a:spcPct val="90000"/>
            </a:lnSpc>
            <a:spcBef>
              <a:spcPct val="0"/>
            </a:spcBef>
            <a:spcAft>
              <a:spcPct val="15000"/>
            </a:spcAft>
            <a:buChar char="••"/>
          </a:pPr>
          <a:r>
            <a:rPr lang="zh-CN" altLang="en-US" sz="1000" kern="1200">
              <a:solidFill>
                <a:srgbClr val="000000">
                  <a:hueOff val="0"/>
                  <a:satOff val="0"/>
                  <a:lumOff val="0"/>
                  <a:alphaOff val="0"/>
                </a:srgbClr>
              </a:solidFill>
              <a:latin typeface="等线" panose="02010600030101010101" charset="-122"/>
              <a:ea typeface="等线" panose="02010600030101010101" charset="-122"/>
            </a:rPr>
            <a:t>数名，包括工程师级别的成员，负责维护流程的确认、数据的整理等核心技术性工作，一般为电气或机械或主管工程师。</a:t>
          </a:r>
        </a:p>
      </dsp:txBody>
      <dsp:txXfrm>
        <a:off x="0" y="1847047"/>
        <a:ext cx="5798820" cy="646870"/>
      </dsp:txXfrm>
    </dsp:sp>
    <dsp:sp modelId="{80DE76BD-5523-4DEF-B385-567AB771F8A3}">
      <dsp:nvSpPr>
        <dsp:cNvPr id="0" name=""/>
        <dsp:cNvSpPr/>
      </dsp:nvSpPr>
      <dsp:spPr>
        <a:xfrm>
          <a:off x="1716569" y="2521974"/>
          <a:ext cx="4291126" cy="2672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24765" rIns="24765" bIns="24765" numCol="1" spcCol="1270" anchor="b" anchorCtr="0">
          <a:noAutofit/>
        </a:bodyPr>
        <a:lstStyle/>
        <a:p>
          <a:pPr lvl="0" algn="l" defTabSz="577850">
            <a:lnSpc>
              <a:spcPct val="90000"/>
            </a:lnSpc>
            <a:spcBef>
              <a:spcPct val="0"/>
            </a:spcBef>
            <a:spcAft>
              <a:spcPct val="35000"/>
            </a:spcAft>
          </a:pPr>
          <a:endParaRPr lang="zh-CN" altLang="en-US" sz="1300" kern="1200">
            <a:solidFill>
              <a:srgbClr val="000000">
                <a:hueOff val="0"/>
                <a:satOff val="0"/>
                <a:lumOff val="0"/>
                <a:alphaOff val="0"/>
              </a:srgbClr>
            </a:solidFill>
            <a:latin typeface="等线" panose="02010600030101010101" charset="-122"/>
            <a:ea typeface="等线" panose="02010600030101010101" charset="-122"/>
          </a:endParaRPr>
        </a:p>
      </dsp:txBody>
      <dsp:txXfrm>
        <a:off x="1716569" y="2521974"/>
        <a:ext cx="4291126" cy="267275"/>
      </dsp:txXfrm>
    </dsp:sp>
    <dsp:sp modelId="{129ACE6D-934E-47A7-BD41-FEAE8C0DA645}">
      <dsp:nvSpPr>
        <dsp:cNvPr id="0" name=""/>
        <dsp:cNvSpPr/>
      </dsp:nvSpPr>
      <dsp:spPr>
        <a:xfrm>
          <a:off x="21092" y="2507282"/>
          <a:ext cx="2343196" cy="296659"/>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rgbClr val="FFFFFF"/>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35000"/>
            </a:spcAft>
          </a:pPr>
          <a:r>
            <a:rPr lang="en-US" sz="1000" kern="1200">
              <a:solidFill>
                <a:srgbClr val="000000">
                  <a:hueOff val="0"/>
                  <a:satOff val="0"/>
                  <a:lumOff val="0"/>
                  <a:alphaOff val="0"/>
                </a:srgbClr>
              </a:solidFill>
              <a:latin typeface="Arial" panose="020B0604020202020204" charset="0"/>
              <a:cs typeface="Arial" panose="020B0604020202020204" charset="0"/>
            </a:rPr>
            <a:t>Production Group </a:t>
          </a:r>
          <a:r>
            <a:rPr lang="zh-CN" altLang="en-US" sz="1000" kern="1200">
              <a:solidFill>
                <a:srgbClr val="000000">
                  <a:hueOff val="0"/>
                  <a:satOff val="0"/>
                  <a:lumOff val="0"/>
                  <a:alphaOff val="0"/>
                </a:srgbClr>
              </a:solidFill>
              <a:latin typeface="等线" panose="02010600030101010101" charset="-122"/>
              <a:ea typeface="等线" panose="02010600030101010101" charset="-122"/>
            </a:rPr>
            <a:t>生产组</a:t>
          </a:r>
        </a:p>
      </dsp:txBody>
      <dsp:txXfrm>
        <a:off x="35576" y="2521766"/>
        <a:ext cx="2314228" cy="282175"/>
      </dsp:txXfrm>
    </dsp:sp>
    <dsp:sp modelId="{197665B2-335C-490C-9F40-79F38EDE388B}">
      <dsp:nvSpPr>
        <dsp:cNvPr id="0" name=""/>
        <dsp:cNvSpPr/>
      </dsp:nvSpPr>
      <dsp:spPr>
        <a:xfrm>
          <a:off x="0" y="2803941"/>
          <a:ext cx="5798820" cy="4800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rtl="0">
            <a:lnSpc>
              <a:spcPct val="90000"/>
            </a:lnSpc>
            <a:spcBef>
              <a:spcPct val="0"/>
            </a:spcBef>
            <a:spcAft>
              <a:spcPct val="15000"/>
            </a:spcAft>
            <a:buChar char="••"/>
          </a:pPr>
          <a:endParaRPr lang="zh-CN" altLang="en-US" sz="1000" kern="1200">
            <a:solidFill>
              <a:srgbClr val="000000">
                <a:hueOff val="0"/>
                <a:satOff val="0"/>
                <a:lumOff val="0"/>
                <a:alphaOff val="0"/>
              </a:srgbClr>
            </a:solidFill>
            <a:latin typeface="Arial" panose="020B0604020202020204" charset="0"/>
            <a:ea typeface="等线" panose="02010600030101010101" charset="-122"/>
            <a:cs typeface="Arial" panose="020B0604020202020204" charset="0"/>
          </a:endParaRPr>
        </a:p>
        <a:p>
          <a:pPr marL="57150" lvl="1" indent="-57150" algn="l" defTabSz="444500" rtl="0">
            <a:lnSpc>
              <a:spcPct val="90000"/>
            </a:lnSpc>
            <a:spcBef>
              <a:spcPct val="0"/>
            </a:spcBef>
            <a:spcAft>
              <a:spcPct val="15000"/>
            </a:spcAft>
            <a:buChar char="••"/>
          </a:pPr>
          <a:r>
            <a:rPr lang="en-US" altLang="en-US" sz="1000" kern="1200">
              <a:solidFill>
                <a:srgbClr val="000000">
                  <a:hueOff val="0"/>
                  <a:satOff val="0"/>
                  <a:lumOff val="0"/>
                  <a:alphaOff val="0"/>
                </a:srgbClr>
              </a:solidFill>
              <a:latin typeface="等线" panose="02010600030101010101" charset="-122"/>
            </a:rPr>
            <a:t>1~2</a:t>
          </a:r>
          <a:r>
            <a:rPr lang="zh-CN" altLang="en-US" sz="1000" kern="1200">
              <a:solidFill>
                <a:srgbClr val="000000">
                  <a:hueOff val="0"/>
                  <a:satOff val="0"/>
                  <a:lumOff val="0"/>
                  <a:alphaOff val="0"/>
                </a:srgbClr>
              </a:solidFill>
              <a:latin typeface="等线" panose="02010600030101010101" charset="-122"/>
              <a:ea typeface="等线" panose="02010600030101010101" charset="-122"/>
            </a:rPr>
            <a:t>名，主要包括生产组管理员，只负责报修流程的确认工作，一般为生产部经理或生产负责人。</a:t>
          </a:r>
        </a:p>
      </dsp:txBody>
      <dsp:txXfrm>
        <a:off x="0" y="2803941"/>
        <a:ext cx="5798820" cy="480023"/>
      </dsp:txXfrm>
    </dsp:sp>
    <dsp:sp modelId="{69AF34CA-442F-4339-BE1D-D3803A441D28}">
      <dsp:nvSpPr>
        <dsp:cNvPr id="0" name=""/>
        <dsp:cNvSpPr/>
      </dsp:nvSpPr>
      <dsp:spPr>
        <a:xfrm>
          <a:off x="1708759" y="3312202"/>
          <a:ext cx="4291126" cy="2672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24765" rIns="24765" bIns="24765" numCol="1" spcCol="1270" anchor="b" anchorCtr="0">
          <a:noAutofit/>
        </a:bodyPr>
        <a:lstStyle/>
        <a:p>
          <a:pPr lvl="0" algn="l" defTabSz="577850">
            <a:lnSpc>
              <a:spcPct val="90000"/>
            </a:lnSpc>
            <a:spcBef>
              <a:spcPct val="0"/>
            </a:spcBef>
            <a:spcAft>
              <a:spcPct val="35000"/>
            </a:spcAft>
          </a:pPr>
          <a:endParaRPr lang="zh-CN" altLang="en-US" sz="1300" kern="1200">
            <a:solidFill>
              <a:srgbClr val="000000">
                <a:hueOff val="0"/>
                <a:satOff val="0"/>
                <a:lumOff val="0"/>
                <a:alphaOff val="0"/>
              </a:srgbClr>
            </a:solidFill>
            <a:latin typeface="等线" panose="02010600030101010101" charset="-122"/>
            <a:ea typeface="等线" panose="02010600030101010101" charset="-122"/>
          </a:endParaRPr>
        </a:p>
      </dsp:txBody>
      <dsp:txXfrm>
        <a:off x="1708759" y="3312202"/>
        <a:ext cx="4291126" cy="267275"/>
      </dsp:txXfrm>
    </dsp:sp>
    <dsp:sp modelId="{DADDB78A-877D-4CED-8454-B9E6A545F732}">
      <dsp:nvSpPr>
        <dsp:cNvPr id="0" name=""/>
        <dsp:cNvSpPr/>
      </dsp:nvSpPr>
      <dsp:spPr>
        <a:xfrm>
          <a:off x="36606" y="3297328"/>
          <a:ext cx="2311957" cy="297022"/>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rgbClr val="FFFFFF"/>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35000"/>
            </a:spcAft>
          </a:pPr>
          <a:r>
            <a:rPr lang="en-US" altLang="zh-CN" sz="1000" kern="1200">
              <a:solidFill>
                <a:srgbClr val="000000">
                  <a:hueOff val="0"/>
                  <a:satOff val="0"/>
                  <a:lumOff val="0"/>
                  <a:alphaOff val="0"/>
                </a:srgbClr>
              </a:solidFill>
              <a:latin typeface="Arial" panose="020B0604020202020204" charset="0"/>
              <a:cs typeface="Arial" panose="020B0604020202020204" charset="0"/>
            </a:rPr>
            <a:t>Stock</a:t>
          </a:r>
          <a:r>
            <a:rPr lang="en-US" sz="1000" kern="1200">
              <a:solidFill>
                <a:srgbClr val="000000">
                  <a:hueOff val="0"/>
                  <a:satOff val="0"/>
                  <a:lumOff val="0"/>
                  <a:alphaOff val="0"/>
                </a:srgbClr>
              </a:solidFill>
              <a:latin typeface="Arial" panose="020B0604020202020204" charset="0"/>
              <a:cs typeface="Arial" panose="020B0604020202020204" charset="0"/>
            </a:rPr>
            <a:t> group </a:t>
          </a:r>
          <a:r>
            <a:rPr lang="zh-CN" altLang="en-US" sz="1000" kern="1200">
              <a:solidFill>
                <a:srgbClr val="000000">
                  <a:hueOff val="0"/>
                  <a:satOff val="0"/>
                  <a:lumOff val="0"/>
                  <a:alphaOff val="0"/>
                </a:srgbClr>
              </a:solidFill>
              <a:latin typeface="Arial" panose="020B0604020202020204" charset="0"/>
              <a:cs typeface="Arial" panose="020B0604020202020204" charset="0"/>
            </a:rPr>
            <a:t>备件</a:t>
          </a:r>
          <a:r>
            <a:rPr lang="zh-CN" altLang="en-US" sz="1000" kern="1200">
              <a:solidFill>
                <a:srgbClr val="000000">
                  <a:hueOff val="0"/>
                  <a:satOff val="0"/>
                  <a:lumOff val="0"/>
                  <a:alphaOff val="0"/>
                </a:srgbClr>
              </a:solidFill>
              <a:latin typeface="等线" panose="02010600030101010101" charset="-122"/>
              <a:ea typeface="等线" panose="02010600030101010101" charset="-122"/>
            </a:rPr>
            <a:t>组</a:t>
          </a:r>
        </a:p>
      </dsp:txBody>
      <dsp:txXfrm>
        <a:off x="51108" y="3311830"/>
        <a:ext cx="2282953" cy="282520"/>
      </dsp:txXfrm>
    </dsp:sp>
    <dsp:sp modelId="{CD8F41B7-9655-4E6A-9D14-2ED0566DB809}">
      <dsp:nvSpPr>
        <dsp:cNvPr id="0" name=""/>
        <dsp:cNvSpPr/>
      </dsp:nvSpPr>
      <dsp:spPr>
        <a:xfrm>
          <a:off x="0" y="3594351"/>
          <a:ext cx="5798820" cy="64360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rtl="0">
            <a:lnSpc>
              <a:spcPct val="90000"/>
            </a:lnSpc>
            <a:spcBef>
              <a:spcPct val="0"/>
            </a:spcBef>
            <a:spcAft>
              <a:spcPct val="15000"/>
            </a:spcAft>
            <a:buChar char="••"/>
          </a:pPr>
          <a:endParaRPr lang="zh-CN" altLang="en-US" sz="1000" kern="1200">
            <a:solidFill>
              <a:srgbClr val="000000">
                <a:hueOff val="0"/>
                <a:satOff val="0"/>
                <a:lumOff val="0"/>
                <a:alphaOff val="0"/>
              </a:srgbClr>
            </a:solidFill>
            <a:latin typeface="Arial" panose="020B0604020202020204" charset="0"/>
            <a:ea typeface="等线" panose="02010600030101010101" charset="-122"/>
            <a:cs typeface="Arial" panose="020B0604020202020204" charset="0"/>
          </a:endParaRPr>
        </a:p>
        <a:p>
          <a:pPr marL="57150" lvl="1" indent="-57150" algn="l" defTabSz="444500" rtl="0">
            <a:lnSpc>
              <a:spcPct val="90000"/>
            </a:lnSpc>
            <a:spcBef>
              <a:spcPct val="0"/>
            </a:spcBef>
            <a:spcAft>
              <a:spcPct val="15000"/>
            </a:spcAft>
            <a:buChar char="••"/>
          </a:pPr>
          <a:r>
            <a:rPr lang="en-US" altLang="zh-CN" sz="1000" kern="1200">
              <a:solidFill>
                <a:srgbClr val="000000">
                  <a:hueOff val="0"/>
                  <a:satOff val="0"/>
                  <a:lumOff val="0"/>
                  <a:alphaOff val="0"/>
                </a:srgbClr>
              </a:solidFill>
              <a:latin typeface="等线" panose="02010600030101010101" charset="-122"/>
              <a:ea typeface="等线" panose="02010600030101010101" charset="-122"/>
            </a:rPr>
            <a:t>1-3</a:t>
          </a:r>
          <a:r>
            <a:rPr lang="zh-CN" altLang="en-US" sz="1000" kern="1200">
              <a:solidFill>
                <a:srgbClr val="000000">
                  <a:hueOff val="0"/>
                  <a:satOff val="0"/>
                  <a:lumOff val="0"/>
                  <a:alphaOff val="0"/>
                </a:srgbClr>
              </a:solidFill>
              <a:latin typeface="等线" panose="02010600030101010101" charset="-122"/>
              <a:ea typeface="等线" panose="02010600030101010101" charset="-122"/>
            </a:rPr>
            <a:t>名，主要包括备件工程师或仓库管理员，负责出入库管理工作。一般为每个分公司的仓库管理员或设备部的备件工程师。</a:t>
          </a:r>
        </a:p>
      </dsp:txBody>
      <dsp:txXfrm>
        <a:off x="0" y="3594351"/>
        <a:ext cx="5798820" cy="643609"/>
      </dsp:txXfrm>
    </dsp:sp>
    <dsp:sp modelId="{08532EB0-7DB0-4181-92DD-2922ADEB91D9}">
      <dsp:nvSpPr>
        <dsp:cNvPr id="0" name=""/>
        <dsp:cNvSpPr/>
      </dsp:nvSpPr>
      <dsp:spPr>
        <a:xfrm>
          <a:off x="1761739" y="4260714"/>
          <a:ext cx="4291126" cy="2672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24765" rIns="24765" bIns="24765" numCol="1" spcCol="1270" anchor="b" anchorCtr="0">
          <a:noAutofit/>
        </a:bodyPr>
        <a:lstStyle/>
        <a:p>
          <a:pPr lvl="0" algn="l" defTabSz="577850">
            <a:lnSpc>
              <a:spcPct val="90000"/>
            </a:lnSpc>
            <a:spcBef>
              <a:spcPct val="0"/>
            </a:spcBef>
            <a:spcAft>
              <a:spcPct val="35000"/>
            </a:spcAft>
          </a:pPr>
          <a:endParaRPr lang="zh-CN" altLang="en-US" sz="1300" kern="1200">
            <a:solidFill>
              <a:srgbClr val="000000">
                <a:hueOff val="0"/>
                <a:satOff val="0"/>
                <a:lumOff val="0"/>
                <a:alphaOff val="0"/>
              </a:srgbClr>
            </a:solidFill>
            <a:latin typeface="等线" panose="02010600030101010101" charset="-122"/>
            <a:ea typeface="等线" panose="02010600030101010101" charset="-122"/>
          </a:endParaRPr>
        </a:p>
      </dsp:txBody>
      <dsp:txXfrm>
        <a:off x="1761739" y="4260714"/>
        <a:ext cx="4291126" cy="267275"/>
      </dsp:txXfrm>
    </dsp:sp>
    <dsp:sp modelId="{54941B29-C604-4869-8938-62577F3E3BD7}">
      <dsp:nvSpPr>
        <dsp:cNvPr id="0" name=""/>
        <dsp:cNvSpPr/>
      </dsp:nvSpPr>
      <dsp:spPr>
        <a:xfrm>
          <a:off x="25480" y="4251325"/>
          <a:ext cx="2523878" cy="286053"/>
        </a:xfrm>
        <a:prstGeom prst="round2SameRect">
          <a:avLst>
            <a:gd name="adj1" fmla="val 16670"/>
            <a:gd name="adj2" fmla="val 0"/>
          </a:avLst>
        </a:prstGeom>
        <a:gradFill rotWithShape="0">
          <a:gsLst>
            <a:gs pos="0">
              <a:srgbClr val="FFFFFF">
                <a:hueOff val="0"/>
                <a:satOff val="0"/>
                <a:lumOff val="0"/>
                <a:alphaOff val="0"/>
                <a:satMod val="103000"/>
                <a:lumMod val="102000"/>
                <a:tint val="94000"/>
              </a:srgbClr>
            </a:gs>
            <a:gs pos="50000">
              <a:srgbClr val="FFFFFF">
                <a:hueOff val="0"/>
                <a:satOff val="0"/>
                <a:lumOff val="0"/>
                <a:alphaOff val="0"/>
                <a:satMod val="110000"/>
                <a:lumMod val="100000"/>
                <a:shade val="100000"/>
              </a:srgbClr>
            </a:gs>
            <a:gs pos="100000">
              <a:srgbClr val="FFFFFF">
                <a:hueOff val="0"/>
                <a:satOff val="0"/>
                <a:lumOff val="0"/>
                <a:alphaOff val="0"/>
                <a:lumMod val="99000"/>
                <a:satMod val="120000"/>
                <a:shade val="78000"/>
              </a:srgbClr>
            </a:gs>
          </a:gsLst>
          <a:lin ang="5400000" scaled="0"/>
        </a:gradFill>
        <a:ln w="6350" cap="flat" cmpd="sng" algn="ctr">
          <a:solidFill>
            <a:srgbClr val="AE4845">
              <a:shade val="80000"/>
              <a:hueOff val="0"/>
              <a:satOff val="0"/>
              <a:lumOff val="0"/>
              <a:alphaOff val="0"/>
            </a:srgbClr>
          </a:solidFill>
          <a:prstDash val="solid"/>
          <a:miter lim="800000"/>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dsp:spPr>
      <dsp:style>
        <a:lnRef idx="1">
          <a:scrgbClr r="0" g="0" b="0"/>
        </a:lnRef>
        <a:fillRef idx="3">
          <a:scrgbClr r="0" g="0" b="0"/>
        </a:fillRef>
        <a:effectRef idx="3">
          <a:scrgbClr r="0" g="0" b="0"/>
        </a:effectRef>
        <a:fontRef idx="minor">
          <a:srgbClr val="FFFFFF"/>
        </a:fontRef>
      </dsp:style>
      <dsp:txBody>
        <a:bodyPr spcFirstLastPara="0" vert="horz" wrap="square" lIns="19050" tIns="19050" rIns="19050" bIns="19050" numCol="1" spcCol="1270" anchor="ctr" anchorCtr="0">
          <a:noAutofit/>
        </a:bodyPr>
        <a:lstStyle/>
        <a:p>
          <a:pPr lvl="0" algn="l" defTabSz="444500">
            <a:lnSpc>
              <a:spcPct val="90000"/>
            </a:lnSpc>
            <a:spcBef>
              <a:spcPct val="0"/>
            </a:spcBef>
            <a:spcAft>
              <a:spcPct val="35000"/>
            </a:spcAft>
          </a:pPr>
          <a:r>
            <a:rPr lang="en-US" altLang="zh-CN" sz="1000" kern="1200">
              <a:solidFill>
                <a:srgbClr val="000000">
                  <a:hueOff val="0"/>
                  <a:satOff val="0"/>
                  <a:lumOff val="0"/>
                  <a:alphaOff val="0"/>
                </a:srgbClr>
              </a:solidFill>
              <a:latin typeface="Arial" panose="020B0604020202020204" charset="0"/>
              <a:ea typeface="宋体" panose="02010600030101010101" charset="-122"/>
              <a:cs typeface="Arial" panose="020B0604020202020204" charset="0"/>
            </a:rPr>
            <a:t>IT Group/System</a:t>
          </a:r>
          <a:r>
            <a:rPr lang="en-US" altLang="zh-CN" sz="1000" kern="1200" baseline="0">
              <a:solidFill>
                <a:srgbClr val="000000">
                  <a:hueOff val="0"/>
                  <a:satOff val="0"/>
                  <a:lumOff val="0"/>
                  <a:alphaOff val="0"/>
                </a:srgbClr>
              </a:solidFill>
              <a:latin typeface="Arial" panose="020B0604020202020204" charset="0"/>
              <a:ea typeface="宋体" panose="02010600030101010101" charset="-122"/>
              <a:cs typeface="Arial" panose="020B0604020202020204" charset="0"/>
            </a:rPr>
            <a:t> Admin  </a:t>
          </a:r>
          <a:r>
            <a:rPr lang="en-US" altLang="zh-CN" sz="1000" kern="1200">
              <a:solidFill>
                <a:srgbClr val="000000">
                  <a:hueOff val="0"/>
                  <a:satOff val="0"/>
                  <a:lumOff val="0"/>
                  <a:alphaOff val="0"/>
                </a:srgbClr>
              </a:solidFill>
              <a:latin typeface="等线" panose="02010600030101010101" charset="-122"/>
              <a:ea typeface="宋体" panose="02010600030101010101" charset="-122"/>
            </a:rPr>
            <a:t>IT</a:t>
          </a:r>
          <a:r>
            <a:rPr lang="zh-CN" altLang="en-US" sz="1000" kern="1200">
              <a:solidFill>
                <a:srgbClr val="000000">
                  <a:hueOff val="0"/>
                  <a:satOff val="0"/>
                  <a:lumOff val="0"/>
                  <a:alphaOff val="0"/>
                </a:srgbClr>
              </a:solidFill>
              <a:latin typeface="等线" panose="02010600030101010101" charset="-122"/>
              <a:ea typeface="宋体" panose="02010600030101010101" charset="-122"/>
            </a:rPr>
            <a:t>组</a:t>
          </a:r>
          <a:r>
            <a:rPr lang="en-US" altLang="zh-CN" sz="1000" kern="1200">
              <a:solidFill>
                <a:srgbClr val="000000">
                  <a:hueOff val="0"/>
                  <a:satOff val="0"/>
                  <a:lumOff val="0"/>
                  <a:alphaOff val="0"/>
                </a:srgbClr>
              </a:solidFill>
              <a:latin typeface="等线" panose="02010600030101010101" charset="-122"/>
              <a:ea typeface="宋体" panose="02010600030101010101" charset="-122"/>
            </a:rPr>
            <a:t>/</a:t>
          </a:r>
          <a:r>
            <a:rPr lang="zh-CN" altLang="en-US" sz="1000" kern="1200">
              <a:solidFill>
                <a:srgbClr val="000000">
                  <a:hueOff val="0"/>
                  <a:satOff val="0"/>
                  <a:lumOff val="0"/>
                  <a:alphaOff val="0"/>
                </a:srgbClr>
              </a:solidFill>
              <a:latin typeface="等线" panose="02010600030101010101" charset="-122"/>
              <a:ea typeface="宋体" panose="02010600030101010101" charset="-122"/>
            </a:rPr>
            <a:t>系统管理员</a:t>
          </a:r>
          <a:endParaRPr lang="zh-CN" altLang="en-US" sz="1000" kern="1200">
            <a:solidFill>
              <a:srgbClr val="000000">
                <a:hueOff val="0"/>
                <a:satOff val="0"/>
                <a:lumOff val="0"/>
                <a:alphaOff val="0"/>
              </a:srgbClr>
            </a:solidFill>
            <a:latin typeface="等线" panose="02010600030101010101" charset="-122"/>
            <a:ea typeface="等线" panose="02010600030101010101" charset="-122"/>
          </a:endParaRPr>
        </a:p>
      </dsp:txBody>
      <dsp:txXfrm>
        <a:off x="39446" y="4265291"/>
        <a:ext cx="2495946" cy="272087"/>
      </dsp:txXfrm>
    </dsp:sp>
    <dsp:sp modelId="{E44E2B7E-761B-44D3-92A3-689F2B16F552}">
      <dsp:nvSpPr>
        <dsp:cNvPr id="0" name=""/>
        <dsp:cNvSpPr/>
      </dsp:nvSpPr>
      <dsp:spPr>
        <a:xfrm>
          <a:off x="0" y="4537379"/>
          <a:ext cx="5798820" cy="5589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t" anchorCtr="0">
          <a:noAutofit/>
        </a:bodyPr>
        <a:lstStyle/>
        <a:p>
          <a:pPr marL="57150" lvl="1" indent="-57150" algn="l" defTabSz="444500" rtl="0">
            <a:lnSpc>
              <a:spcPct val="90000"/>
            </a:lnSpc>
            <a:spcBef>
              <a:spcPct val="0"/>
            </a:spcBef>
            <a:spcAft>
              <a:spcPct val="15000"/>
            </a:spcAft>
            <a:buChar char="••"/>
          </a:pPr>
          <a:endParaRPr lang="zh-CN" altLang="en-US" sz="1000" kern="1200">
            <a:solidFill>
              <a:srgbClr val="000000">
                <a:hueOff val="0"/>
                <a:satOff val="0"/>
                <a:lumOff val="0"/>
                <a:alphaOff val="0"/>
              </a:srgbClr>
            </a:solidFill>
            <a:latin typeface="Arial" panose="020B0604020202020204" charset="0"/>
            <a:ea typeface="等线" panose="02010600030101010101" charset="-122"/>
            <a:cs typeface="Arial" panose="020B0604020202020204" charset="0"/>
          </a:endParaRPr>
        </a:p>
        <a:p>
          <a:pPr marL="57150" lvl="1" indent="-57150" algn="l" defTabSz="444500" rtl="0">
            <a:lnSpc>
              <a:spcPct val="90000"/>
            </a:lnSpc>
            <a:spcBef>
              <a:spcPct val="0"/>
            </a:spcBef>
            <a:spcAft>
              <a:spcPct val="15000"/>
            </a:spcAft>
            <a:buChar char="••"/>
          </a:pPr>
          <a:r>
            <a:rPr lang="zh-CN" altLang="en-US" sz="1000" kern="1200">
              <a:solidFill>
                <a:srgbClr val="000000">
                  <a:hueOff val="0"/>
                  <a:satOff val="0"/>
                  <a:lumOff val="0"/>
                  <a:alphaOff val="0"/>
                </a:srgbClr>
              </a:solidFill>
              <a:latin typeface="等线" panose="02010600030101010101" charset="-122"/>
              <a:ea typeface="等线" panose="02010600030101010101" charset="-122"/>
            </a:rPr>
            <a:t>管理员</a:t>
          </a:r>
          <a:r>
            <a:rPr lang="en-US" altLang="en-US" sz="1000" kern="1200">
              <a:solidFill>
                <a:srgbClr val="000000">
                  <a:hueOff val="0"/>
                  <a:satOff val="0"/>
                  <a:lumOff val="0"/>
                  <a:alphaOff val="0"/>
                </a:srgbClr>
              </a:solidFill>
              <a:latin typeface="等线" panose="02010600030101010101" charset="-122"/>
            </a:rPr>
            <a:t>1~2</a:t>
          </a:r>
          <a:r>
            <a:rPr lang="zh-CN" altLang="en-US" sz="1000" kern="1200">
              <a:solidFill>
                <a:srgbClr val="000000">
                  <a:hueOff val="0"/>
                  <a:satOff val="0"/>
                  <a:lumOff val="0"/>
                  <a:alphaOff val="0"/>
                </a:srgbClr>
              </a:solidFill>
              <a:latin typeface="等线" panose="02010600030101010101" charset="-122"/>
              <a:ea typeface="等线" panose="02010600030101010101" charset="-122"/>
            </a:rPr>
            <a:t>名，负责项目的服务器管理、数据库管理、报表开发、系统维护等后台工作。一般为工厂信息部门人员或设备部相关</a:t>
          </a:r>
          <a:r>
            <a:rPr lang="en-US" altLang="en-US" sz="1000" kern="1200">
              <a:solidFill>
                <a:srgbClr val="000000">
                  <a:hueOff val="0"/>
                  <a:satOff val="0"/>
                  <a:lumOff val="0"/>
                  <a:alphaOff val="0"/>
                </a:srgbClr>
              </a:solidFill>
              <a:latin typeface="等线" panose="02010600030101010101" charset="-122"/>
            </a:rPr>
            <a:t>(</a:t>
          </a:r>
          <a:r>
            <a:rPr lang="zh-CN" altLang="en-US" sz="1000" kern="1200">
              <a:solidFill>
                <a:srgbClr val="000000">
                  <a:hueOff val="0"/>
                  <a:satOff val="0"/>
                  <a:lumOff val="0"/>
                  <a:alphaOff val="0"/>
                </a:srgbClr>
              </a:solidFill>
              <a:latin typeface="等线" panose="02010600030101010101" charset="-122"/>
              <a:ea typeface="等线" panose="02010600030101010101" charset="-122"/>
            </a:rPr>
            <a:t>电气</a:t>
          </a:r>
          <a:r>
            <a:rPr lang="en-US" altLang="en-US" sz="1000" kern="1200">
              <a:solidFill>
                <a:srgbClr val="000000">
                  <a:hueOff val="0"/>
                  <a:satOff val="0"/>
                  <a:lumOff val="0"/>
                  <a:alphaOff val="0"/>
                </a:srgbClr>
              </a:solidFill>
              <a:latin typeface="等线" panose="02010600030101010101" charset="-122"/>
            </a:rPr>
            <a:t>)</a:t>
          </a:r>
          <a:r>
            <a:rPr lang="zh-CN" altLang="en-US" sz="1000" kern="1200">
              <a:solidFill>
                <a:srgbClr val="000000">
                  <a:hueOff val="0"/>
                  <a:satOff val="0"/>
                  <a:lumOff val="0"/>
                  <a:alphaOff val="0"/>
                </a:srgbClr>
              </a:solidFill>
              <a:latin typeface="等线" panose="02010600030101010101" charset="-122"/>
              <a:ea typeface="等线" panose="02010600030101010101" charset="-122"/>
            </a:rPr>
            <a:t>工程师。</a:t>
          </a:r>
        </a:p>
      </dsp:txBody>
      <dsp:txXfrm>
        <a:off x="0" y="4537379"/>
        <a:ext cx="5798820" cy="55898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2">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srcNode" val="background"/>
                    <dgm:param type="dstNode" val="background2"/>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srcNode" val="background2"/>
                            <dgm:param type="dstNode" val="background3"/>
                            <dgm:param type="dim" val="1D"/>
                            <dgm:param type="endSty" val="noArr"/>
                            <dgm:param type="connRout" val="bend"/>
                            <dgm:param type="begPts" val="bCtr"/>
                            <dgm:param type="endPts" val="tCtr"/>
                            <dgm:param type="bendPt" val="end"/>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srcNode" val="background3"/>
                                        <dgm:param type="dstNode" val="background4"/>
                                        <dgm:param type="dim" val="1D"/>
                                        <dgm:param type="endSty" val="noArr"/>
                                        <dgm:param type="connRout" val="bend"/>
                                        <dgm:param type="begPts" val="bCtr"/>
                                        <dgm:param type="endPts" val="tCtr"/>
                                        <dgm:param type="bendPt" val="end"/>
                                      </dgm:alg>
                                    </dgm:if>
                                    <dgm:else name="Name26">
                                      <dgm:alg type="conn">
                                        <dgm:param type="srcNode" val="background4"/>
                                        <dgm:param type="dstNode" val="background4"/>
                                        <dgm:param type="dim" val="1D"/>
                                        <dgm:param type="endSty" val="noArr"/>
                                        <dgm:param type="connRout" val="bend"/>
                                        <dgm:param type="begPts" val="bCtr"/>
                                        <dgm:param type="endPts" val="tCtr"/>
                                        <dgm:param type="bendPt" val="end"/>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11/layout/TabList#1">
  <dgm:title val="选项卡列表"/>
  <dgm:desc val="用于显示非有序信息块或者分组信息块。非常适合于包含少量级别 1 文本的列表。第一个级别 2 显示在级别 1 文本旁边，其余级别 2 文本显示在级别 1 文本下方。"/>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parTxRTLAlign" val="l"/>
                <dgm:param type="txAnchorVertCh" val="b"/>
                <dgm:param type="txAnchorVert" val="b"/>
              </dgm:alg>
            </dgm:if>
            <dgm:else name="Name6">
              <dgm:alg type="tx">
                <dgm:param type="parTxLTRAlign" val="r"/>
                <dgm:param type="parTxRTLAlign" val="r"/>
                <dgm:param type="shpTxLTRAlignCh" val="r"/>
                <dgm:param type="txAnchorVertCh" val="b"/>
                <dgm:param type="txAnchorVert" val="b"/>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parTxLTRAlign" val="l"/>
                  <dgm:param type="parTxRTLAlign" val="l"/>
                  <dgm:param type="stBulletLvl" val="1"/>
                  <dgm:param type="txAnchorVert" val="t"/>
                </dgm:alg>
              </dgm:if>
              <dgm:else name="Name14">
                <dgm:alg type="tx">
                  <dgm:param type="parTxLTRAlign" val="r"/>
                  <dgm:param type="parTxRTLAlign" val="r"/>
                  <dgm:param type="shpTxLTRAlignCh" val="r"/>
                  <dgm:param type="stBulletLvl" val="1"/>
                  <dgm:param type="txAnchorVert" val="t"/>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1">
  <dgm:title val=""/>
  <dgm:desc val=""/>
  <dgm:catLst>
    <dgm:cat type="simple" pri="10500"/>
  </dgm:catLst>
  <dgm:scene3d>
    <a:camera prst="orthographicFront"/>
    <a:lightRig rig="threePt" dir="t"/>
  </dgm:scene3d>
  <dgm:styleLbl name="align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align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alignNode1">
    <dgm:scene3d>
      <a:camera prst="orthographicFront"/>
      <a:lightRig rig="threePt" dir="t"/>
    </dgm:scene3d>
    <dgm:txPr/>
    <dgm:style>
      <a:lnRef idx="1">
        <a:scrgbClr r="0" g="0" b="0"/>
      </a:lnRef>
      <a:fillRef idx="3">
        <a:scrgbClr r="0" g="0" b="0"/>
      </a:fillRef>
      <a:effectRef idx="3">
        <a:scrgbClr r="0" g="0" b="0"/>
      </a:effectRef>
      <a:fontRef idx="minor">
        <a:srgbClr val="FFFFFF"/>
      </a:fontRef>
    </dgm:style>
  </dgm:styleLbl>
  <dgm:styleLbl name="asst0">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asst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asst2">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asst3">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asst4">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b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b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callout">
    <dgm:scene3d>
      <a:camera prst="orthographicFront"/>
      <a:lightRig rig="threePt" dir="t"/>
    </dgm:scene3d>
    <dgm:txPr/>
    <dgm:style>
      <a:lnRef idx="1">
        <a:scrgbClr r="0" g="0" b="0"/>
      </a:lnRef>
      <a:fillRef idx="0">
        <a:scrgbClr r="0" g="0" b="0"/>
      </a:fillRef>
      <a:effectRef idx="1">
        <a:scrgbClr r="0" g="0" b="0"/>
      </a:effectRef>
      <a:fontRef idx="minor"/>
    </dgm:style>
  </dgm:styleLbl>
  <dgm:styleLbl name="con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3">
        <a:scrgbClr r="0" g="0" b="0"/>
      </a:effectRef>
      <a:fontRef idx="minor"/>
    </dgm:style>
  </dgm:styleLbl>
  <dgm:styleLbl name="fgAcc0">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txPr/>
    <dgm:style>
      <a:lnRef idx="1">
        <a:scrgbClr r="0" g="0" b="0"/>
      </a:lnRef>
      <a:fillRef idx="1">
        <a:scrgbClr r="0" g="0" b="0"/>
      </a:fillRef>
      <a:effectRef idx="2">
        <a:scrgbClr r="0" g="0" b="0"/>
      </a:effectRef>
      <a:fontRef idx="minor"/>
    </dgm:style>
  </dgm:styleLbl>
  <dgm:styleLbl name="fgImgPlace1">
    <dgm:scene3d>
      <a:camera prst="orthographicFront"/>
      <a:lightRig rig="threePt" dir="t"/>
    </dgm:scene3d>
    <dgm:txPr/>
    <dgm:style>
      <a:lnRef idx="0">
        <a:scrgbClr r="0" g="0" b="0"/>
      </a:lnRef>
      <a:fillRef idx="1">
        <a:scrgbClr r="0" g="0" b="0"/>
      </a:fillRef>
      <a:effectRef idx="3">
        <a:scrgbClr r="0" g="0" b="0"/>
      </a:effectRef>
      <a:fontRef idx="minor"/>
    </dgm:style>
  </dgm:styleLbl>
  <dgm:styleLbl name="fgShp">
    <dgm:scene3d>
      <a:camera prst="orthographicFront"/>
      <a:lightRig rig="threePt" dir="t"/>
    </dgm:scene3d>
    <dgm:txPr/>
    <dgm:style>
      <a:lnRef idx="0">
        <a:scrgbClr r="0" g="0" b="0"/>
      </a:lnRef>
      <a:fillRef idx="3">
        <a:scrgbClr r="0" g="0" b="0"/>
      </a:fillRef>
      <a:effectRef idx="3">
        <a:scrgbClr r="0" g="0" b="0"/>
      </a:effectRef>
      <a:fontRef idx="minor"/>
    </dgm:style>
  </dgm:styleLbl>
  <dgm:styleLbl name="fgSibTrans2D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lnNode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0">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2">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3">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node4">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parChTrans2D2">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parChTrans2D3">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parChTrans2D4">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3">
        <a:scrgbClr r="0" g="0" b="0"/>
      </a:fillRef>
      <a:effectRef idx="3">
        <a:scrgbClr r="0" g="0" b="0"/>
      </a:effectRef>
      <a:fontRef idx="minor">
        <a:srgbClr val="FFFFFF"/>
      </a:fontRef>
    </dgm:style>
  </dgm:styleLbl>
  <dgm:styleLbl name="solidAlign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txPr/>
    <dgm:style>
      <a:lnRef idx="1">
        <a:scrgbClr r="0" g="0" b="0"/>
      </a:lnRef>
      <a:fillRef idx="1">
        <a:scrgbClr r="0" g="0" b="0"/>
      </a:fillRef>
      <a:effectRef idx="3">
        <a:scrgbClr r="0" g="0" b="0"/>
      </a:effectRef>
      <a:fontRef idx="minor"/>
    </dgm:style>
  </dgm:styleLbl>
  <dgm:styleLbl name="solidFgAcc1">
    <dgm:scene3d>
      <a:camera prst="orthographicFront"/>
      <a:lightRig rig="threePt" dir="t"/>
    </dgm:scene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0">
        <a:scrgbClr r="0" g="0" b="0"/>
      </a:lnRef>
      <a:fillRef idx="3">
        <a:scrgbClr r="0" g="0" b="0"/>
      </a:fillRef>
      <a:effectRef idx="3">
        <a:scrgbClr r="0" g="0" b="0"/>
      </a:effectRef>
      <a:fontRef idx="minor">
        <a:srgbClr val="000000"/>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0DA540-202E-4170-9221-0D279082DF7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136</Pages>
  <Words>7455</Words>
  <Characters>42500</Characters>
  <Lines>354</Lines>
  <Paragraphs>99</Paragraphs>
  <TotalTime>40</TotalTime>
  <ScaleCrop>false</ScaleCrop>
  <LinksUpToDate>false</LinksUpToDate>
  <CharactersWithSpaces>49856</CharactersWithSpaces>
  <Application>WPS Office_11.1.0.8661_F1E327BC-269C-435d-A152-05C5408002CA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2019-01-26T03:01:00Z</dcterms:created>
  <dc:creator>Microsoft</dc:creator>
  <cp:lastModifiedBy>张鹏飞</cp:lastModifiedBy>
  <cp:lastPrinted>2018-08-27T10:40:00Z</cp:lastPrinted>
  <dcterms:modified xsi:type="dcterms:W3CDTF">2019-05-29T07:36:29Z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2052-11.1.0.8661</vt:lpwstr>
  </property>
</Properties>
</file>